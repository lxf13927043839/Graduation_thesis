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Pr>
        <w:jc w:val="center"/>
      </w:pPr>
      <w:r>
        <w:rPr>
          <w:rFonts w:hint="eastAsia"/>
        </w:rPr>
        <w:drawing>
          <wp:inline distT="0" distB="0" distL="114300" distR="114300">
            <wp:extent cx="5273675" cy="989330"/>
            <wp:effectExtent l="0" t="0" r="14605" b="1270"/>
            <wp:docPr id="1" name="图片 1" descr="中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山学院"/>
                    <pic:cNvPicPr>
                      <a:picLocks noChangeAspect="1"/>
                    </pic:cNvPicPr>
                  </pic:nvPicPr>
                  <pic:blipFill>
                    <a:blip r:embed="rId25"/>
                    <a:stretch>
                      <a:fillRect/>
                    </a:stretch>
                  </pic:blipFill>
                  <pic:spPr>
                    <a:xfrm>
                      <a:off x="0" y="0"/>
                      <a:ext cx="5273675" cy="989330"/>
                    </a:xfrm>
                    <a:prstGeom prst="rect">
                      <a:avLst/>
                    </a:prstGeom>
                    <a:noFill/>
                    <a:ln>
                      <a:noFill/>
                    </a:ln>
                  </pic:spPr>
                </pic:pic>
              </a:graphicData>
            </a:graphic>
          </wp:inline>
        </w:drawing>
      </w:r>
    </w:p>
    <w:p>
      <w:pPr>
        <w:jc w:val="center"/>
        <w:rPr>
          <w:rFonts w:ascii="仿宋" w:hAnsi="仿宋" w:eastAsia="仿宋"/>
          <w:sz w:val="72"/>
          <w:szCs w:val="72"/>
        </w:rPr>
      </w:pPr>
      <w:r>
        <w:rPr>
          <w:rFonts w:hint="eastAsia" w:ascii="仿宋" w:hAnsi="仿宋" w:eastAsia="仿宋"/>
          <w:sz w:val="72"/>
          <w:szCs w:val="72"/>
        </w:rPr>
        <w:t>毕业设计(论文)</w:t>
      </w:r>
    </w:p>
    <w:p>
      <w:pPr>
        <w:ind w:firstLine="1296" w:firstLineChars="405"/>
        <w:rPr>
          <w:rFonts w:ascii="仿宋_GB2312" w:hAnsi="宋体" w:eastAsia="仿宋_GB2312"/>
          <w:sz w:val="32"/>
          <w:szCs w:val="32"/>
        </w:rPr>
      </w:pPr>
    </w:p>
    <w:p>
      <w:pPr>
        <w:pStyle w:val="38"/>
        <w:rPr>
          <w:rFonts w:ascii="楷体" w:hAnsi="楷体" w:eastAsia="楷体"/>
          <w:b w:val="0"/>
          <w:bCs w:val="0"/>
          <w:sz w:val="52"/>
        </w:rPr>
      </w:pPr>
      <w:ins w:id="2" w:author="◉‿◉" w:date="2020-04-28T22:46:00Z">
        <w:r>
          <w:rPr>
            <w:rFonts w:hint="eastAsia" w:ascii="楷体" w:hAnsi="楷体" w:eastAsia="楷体"/>
            <w:b w:val="0"/>
            <w:bCs w:val="0"/>
            <w:sz w:val="52"/>
          </w:rPr>
          <w:t>基于stm32的智能窗帘控制与设计</w:t>
        </w:r>
      </w:ins>
    </w:p>
    <w:p>
      <w:pPr>
        <w:ind w:firstLine="660"/>
        <w:rPr>
          <w:rFonts w:ascii="宋体" w:hAnsi="宋体"/>
          <w:sz w:val="32"/>
          <w:szCs w:val="32"/>
        </w:rPr>
      </w:pPr>
    </w:p>
    <w:p>
      <w:pPr>
        <w:ind w:firstLine="660"/>
        <w:rPr>
          <w:rFonts w:ascii="宋体" w:hAnsi="宋体"/>
          <w:sz w:val="32"/>
          <w:szCs w:val="32"/>
        </w:rPr>
      </w:pPr>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教学单位: 计算机学院</w:t>
      </w:r>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 xml:space="preserve">专业名称: </w:t>
      </w:r>
      <w:ins w:id="3" w:author="◉‿◉" w:date="2020-04-28T22:46:00Z">
        <w:bookmarkStart w:id="864" w:name="_GoBack"/>
        <w:bookmarkEnd w:id="864"/>
        <w:r>
          <w:rPr>
            <w:rFonts w:hint="eastAsia" w:ascii="仿宋_GB2312" w:hAnsi="宋体" w:eastAsia="仿宋_GB2312"/>
            <w:color w:val="000000"/>
            <w:sz w:val="32"/>
            <w:szCs w:val="32"/>
          </w:rPr>
          <w:t>嵌入式技术及物联网</w:t>
        </w:r>
      </w:ins>
    </w:p>
    <w:p>
      <w:pPr>
        <w:spacing w:line="360" w:lineRule="auto"/>
        <w:ind w:left="2738" w:leftChars="541" w:hanging="1440" w:hangingChars="450"/>
        <w:rPr>
          <w:rFonts w:ascii="仿宋_GB2312" w:hAnsi="宋体" w:eastAsia="仿宋_GB2312"/>
          <w:color w:val="000000"/>
          <w:sz w:val="32"/>
          <w:szCs w:val="32"/>
        </w:rPr>
      </w:pPr>
      <w:r>
        <w:rPr>
          <w:rFonts w:hint="eastAsia" w:ascii="仿宋_GB2312" w:hAnsi="宋体" w:eastAsia="仿宋_GB2312"/>
          <w:color w:val="000000"/>
          <w:sz w:val="32"/>
          <w:szCs w:val="32"/>
        </w:rPr>
        <w:t xml:space="preserve">学    号: </w:t>
      </w:r>
      <w:ins w:id="4" w:author="◉‿◉" w:date="2020-04-28T22:47:00Z">
        <w:r>
          <w:rPr>
            <w:rFonts w:hint="eastAsia" w:ascii="仿宋_GB2312" w:hAnsi="宋体" w:eastAsia="仿宋_GB2312"/>
            <w:color w:val="000000"/>
            <w:sz w:val="32"/>
            <w:szCs w:val="32"/>
          </w:rPr>
          <w:t>2016030102059 2016030102061</w:t>
        </w:r>
      </w:ins>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 xml:space="preserve">学生姓名: </w:t>
      </w:r>
      <w:ins w:id="5" w:author="◉‿◉" w:date="2020-04-28T22:47:00Z">
        <w:r>
          <w:rPr>
            <w:rFonts w:hint="eastAsia" w:ascii="仿宋_GB2312" w:hAnsi="宋体" w:eastAsia="仿宋_GB2312"/>
            <w:color w:val="000000"/>
            <w:sz w:val="32"/>
            <w:szCs w:val="32"/>
          </w:rPr>
          <w:t>李锦轩 李秀峰</w:t>
        </w:r>
      </w:ins>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 xml:space="preserve">指导教师: </w:t>
      </w:r>
      <w:ins w:id="6" w:author="◉‿◉" w:date="2020-04-28T22:47:00Z">
        <w:r>
          <w:rPr>
            <w:rFonts w:hint="eastAsia" w:ascii="仿宋_GB2312" w:hAnsi="宋体" w:eastAsia="仿宋_GB2312"/>
            <w:color w:val="000000"/>
            <w:sz w:val="32"/>
            <w:szCs w:val="32"/>
          </w:rPr>
          <w:t>郝亚茹</w:t>
        </w:r>
      </w:ins>
      <w:r>
        <w:rPr>
          <w:rFonts w:hint="eastAsia" w:ascii="仿宋_GB2312" w:hAnsi="宋体" w:eastAsia="仿宋_GB2312"/>
          <w:color w:val="000000"/>
          <w:sz w:val="32"/>
          <w:szCs w:val="32"/>
        </w:rPr>
        <w:t>（</w:t>
      </w:r>
      <w:ins w:id="7" w:author="◉‿◉" w:date="2020-04-28T22:47:00Z">
        <w:r>
          <w:rPr>
            <w:rFonts w:hint="eastAsia" w:ascii="仿宋_GB2312" w:hAnsi="宋体" w:eastAsia="仿宋_GB2312"/>
            <w:color w:val="000000"/>
            <w:sz w:val="32"/>
            <w:szCs w:val="32"/>
          </w:rPr>
          <w:t>讲师</w:t>
        </w:r>
      </w:ins>
      <w:r>
        <w:rPr>
          <w:rFonts w:hint="eastAsia" w:ascii="仿宋_GB2312" w:hAnsi="宋体" w:eastAsia="仿宋_GB2312"/>
          <w:color w:val="000000"/>
          <w:sz w:val="32"/>
          <w:szCs w:val="32"/>
        </w:rPr>
        <w:t>）</w:t>
      </w:r>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指导单位: 计算机学院</w:t>
      </w:r>
    </w:p>
    <w:p>
      <w:pPr>
        <w:spacing w:line="360" w:lineRule="auto"/>
        <w:ind w:firstLine="1296" w:firstLineChars="405"/>
        <w:rPr>
          <w:rFonts w:ascii="仿宋_GB2312" w:hAnsi="宋体" w:eastAsia="仿宋_GB2312"/>
          <w:color w:val="000000"/>
          <w:sz w:val="32"/>
          <w:szCs w:val="32"/>
        </w:rPr>
      </w:pPr>
      <w:r>
        <w:rPr>
          <w:rFonts w:hint="eastAsia" w:ascii="仿宋_GB2312" w:hAnsi="宋体" w:eastAsia="仿宋_GB2312"/>
          <w:color w:val="000000"/>
          <w:sz w:val="32"/>
          <w:szCs w:val="32"/>
        </w:rPr>
        <w:t xml:space="preserve">完成时间: </w:t>
      </w:r>
      <w:ins w:id="8" w:author="◉‿◉" w:date="2020-04-28T22:48:00Z">
        <w:r>
          <w:rPr>
            <w:rFonts w:hint="eastAsia" w:ascii="仿宋_GB2312" w:hAnsi="宋体" w:eastAsia="仿宋_GB2312"/>
            <w:color w:val="000000"/>
            <w:sz w:val="32"/>
            <w:szCs w:val="32"/>
          </w:rPr>
          <w:t>2020年</w:t>
        </w:r>
      </w:ins>
      <w:ins w:id="9" w:author="◉‿◉ [2]" w:date="2020-05-08T22:08:58Z">
        <w:r>
          <w:rPr>
            <w:rFonts w:hint="eastAsia" w:ascii="仿宋_GB2312" w:hAnsi="宋体" w:eastAsia="仿宋_GB2312"/>
            <w:color w:val="000000"/>
            <w:sz w:val="32"/>
            <w:szCs w:val="32"/>
            <w:lang w:val="en-US" w:eastAsia="zh-CN"/>
          </w:rPr>
          <w:t>4</w:t>
        </w:r>
      </w:ins>
      <w:ins w:id="10" w:author="◉‿◉" w:date="2020-04-28T22:48:00Z">
        <w:r>
          <w:rPr>
            <w:rFonts w:hint="eastAsia" w:ascii="仿宋_GB2312" w:hAnsi="宋体" w:eastAsia="仿宋_GB2312"/>
            <w:color w:val="000000"/>
            <w:sz w:val="32"/>
            <w:szCs w:val="32"/>
          </w:rPr>
          <w:t>月</w:t>
        </w:r>
      </w:ins>
      <w:ins w:id="11" w:author="◉‿◉ [2]" w:date="2020-05-08T22:09:00Z">
        <w:r>
          <w:rPr>
            <w:rFonts w:hint="eastAsia" w:ascii="仿宋_GB2312" w:hAnsi="宋体" w:eastAsia="仿宋_GB2312"/>
            <w:color w:val="000000"/>
            <w:sz w:val="32"/>
            <w:szCs w:val="32"/>
            <w:lang w:val="en-US" w:eastAsia="zh-CN"/>
          </w:rPr>
          <w:t>30</w:t>
        </w:r>
      </w:ins>
      <w:ins w:id="12" w:author="◉‿◉" w:date="2020-04-28T22:48:00Z">
        <w:r>
          <w:rPr>
            <w:rFonts w:hint="eastAsia" w:ascii="仿宋_GB2312" w:hAnsi="宋体" w:eastAsia="仿宋_GB2312"/>
            <w:color w:val="000000"/>
            <w:sz w:val="32"/>
            <w:szCs w:val="32"/>
          </w:rPr>
          <w:t>日</w:t>
        </w:r>
      </w:ins>
    </w:p>
    <w:p>
      <w:pPr>
        <w:spacing w:line="360" w:lineRule="auto"/>
        <w:jc w:val="center"/>
        <w:rPr>
          <w:rFonts w:ascii="仿宋_GB2312" w:hAnsi="宋体" w:eastAsia="仿宋_GB2312"/>
          <w:color w:val="000000"/>
          <w:sz w:val="32"/>
          <w:szCs w:val="32"/>
        </w:rPr>
      </w:pPr>
    </w:p>
    <w:p>
      <w:pPr>
        <w:spacing w:line="360" w:lineRule="auto"/>
        <w:jc w:val="center"/>
        <w:rPr>
          <w:rFonts w:ascii="仿宋_GB2312" w:hAnsi="宋体" w:eastAsia="仿宋_GB2312"/>
          <w:color w:val="000000"/>
          <w:sz w:val="32"/>
          <w:szCs w:val="32"/>
        </w:rPr>
      </w:pPr>
    </w:p>
    <w:p>
      <w:pPr>
        <w:spacing w:line="360" w:lineRule="auto"/>
        <w:jc w:val="center"/>
        <w:rPr>
          <w:rFonts w:ascii="仿宋_GB2312" w:hAnsi="宋体" w:eastAsia="仿宋_GB2312"/>
          <w:color w:val="000000"/>
          <w:sz w:val="32"/>
          <w:szCs w:val="32"/>
        </w:rPr>
      </w:pPr>
      <w:r>
        <w:rPr>
          <w:rFonts w:hint="eastAsia" w:ascii="仿宋_GB2312" w:hAnsi="宋体" w:eastAsia="仿宋_GB2312"/>
          <w:color w:val="000000"/>
          <w:sz w:val="32"/>
          <w:szCs w:val="32"/>
        </w:rPr>
        <w:t>电子科技大学中山学院教务处制发</w:t>
      </w:r>
    </w:p>
    <w:p>
      <w:pPr>
        <w:rPr>
          <w:rFonts w:eastAsia="华文新魏"/>
        </w:rPr>
        <w:sectPr>
          <w:footerReference r:id="rId5" w:type="default"/>
          <w:footerReference r:id="rId6" w:type="even"/>
          <w:endnotePr>
            <w:numFmt w:val="decimal"/>
          </w:endnotePr>
          <w:pgSz w:w="11906" w:h="16838"/>
          <w:pgMar w:top="1440" w:right="1797" w:bottom="1440" w:left="1797" w:header="992" w:footer="992" w:gutter="0"/>
          <w:pgNumType w:start="1"/>
          <w:cols w:space="720" w:num="1"/>
          <w:titlePg/>
          <w:docGrid w:linePitch="360" w:charSpace="1861"/>
        </w:sectPr>
      </w:pPr>
    </w:p>
    <w:p>
      <w:pPr>
        <w:pStyle w:val="38"/>
        <w:rPr>
          <w:rFonts w:ascii="黑体" w:hAnsi="黑体" w:eastAsia="黑体"/>
          <w:b w:val="0"/>
          <w:bCs w:val="0"/>
          <w:sz w:val="32"/>
        </w:rPr>
      </w:pPr>
      <w:ins w:id="13" w:author="◉‿◉" w:date="2020-04-28T22:49:00Z">
        <w:r>
          <w:rPr>
            <w:rFonts w:hint="eastAsia" w:ascii="黑体" w:hAnsi="黑体" w:eastAsia="黑体"/>
            <w:b w:val="0"/>
            <w:bCs w:val="0"/>
            <w:sz w:val="32"/>
          </w:rPr>
          <w:t>基于stm32的智能窗帘控制与设计</w:t>
        </w:r>
      </w:ins>
    </w:p>
    <w:p>
      <w:pPr>
        <w:pStyle w:val="38"/>
        <w:rPr>
          <w:rFonts w:ascii="黑体" w:hAnsi="黑体" w:eastAsia="黑体"/>
          <w:b w:val="0"/>
          <w:sz w:val="32"/>
          <w:szCs w:val="32"/>
        </w:rPr>
      </w:pPr>
      <w:commentRangeStart w:id="0"/>
      <w:r>
        <w:rPr>
          <w:rStyle w:val="66"/>
          <w:rFonts w:hint="eastAsia" w:ascii="黑体" w:hAnsi="黑体" w:eastAsia="黑体"/>
          <w:b w:val="0"/>
          <w:sz w:val="32"/>
          <w:szCs w:val="32"/>
        </w:rPr>
        <w:t xml:space="preserve">摘要 </w:t>
      </w:r>
      <w:commentRangeEnd w:id="0"/>
      <w:r>
        <w:rPr>
          <w:rStyle w:val="33"/>
          <w:rFonts w:cs="Times New Roman"/>
          <w:b w:val="0"/>
          <w:bCs w:val="0"/>
        </w:rPr>
        <w:commentReference w:id="0"/>
      </w:r>
    </w:p>
    <w:p>
      <w:pPr>
        <w:spacing w:line="300" w:lineRule="auto"/>
        <w:ind w:firstLine="480" w:firstLineChars="200"/>
        <w:rPr>
          <w:ins w:id="14" w:author="◉‿◉" w:date="2020-04-28T22:49:00Z"/>
          <w:rFonts w:ascii="宋体" w:hAnsi="宋体"/>
        </w:rPr>
      </w:pPr>
      <w:ins w:id="15" w:author="◉‿◉" w:date="2020-04-28T22:49:00Z">
        <w:r>
          <w:rPr>
            <w:rFonts w:hint="eastAsia" w:ascii="宋体" w:hAnsi="宋体"/>
          </w:rPr>
          <w:t>随着物联网的发展，智能化的时代已经悄然生息地步入大众生活中。</w:t>
        </w:r>
      </w:ins>
      <w:ins w:id="16" w:author="◉‿◉" w:date="2020-05-06T19:37:00Z">
        <w:r>
          <w:rPr>
            <w:rFonts w:hint="eastAsia"/>
          </w:rPr>
          <w:t>人们对智能产品的需求日益增长。智能窗帘的出现给大众的日常生活添加了一份科技的色彩，让人们感受到科技带来的魅力。同时它更好地替人们去完成开关窗帘这个机械的动作</w:t>
        </w:r>
      </w:ins>
      <w:ins w:id="17" w:author="◉‿◉" w:date="2020-04-28T22:49:00Z">
        <w:r>
          <w:rPr>
            <w:rFonts w:hint="eastAsia" w:ascii="宋体" w:hAnsi="宋体"/>
          </w:rPr>
          <w:t>。然而，</w:t>
        </w:r>
      </w:ins>
      <w:ins w:id="18" w:author="◉‿◉" w:date="2020-05-06T19:38:00Z">
        <w:r>
          <w:rPr>
            <w:rFonts w:hint="eastAsia"/>
          </w:rPr>
          <w:t>现在市场上传统的窗帘大部分要求人工去控制。</w:t>
        </w:r>
      </w:ins>
      <w:ins w:id="19" w:author="◉‿◉" w:date="2020-05-06T19:48:00Z">
        <w:r>
          <w:rPr>
            <w:rFonts w:hint="eastAsia" w:ascii="宋体" w:hAnsi="宋体"/>
          </w:rPr>
          <w:t>同时</w:t>
        </w:r>
      </w:ins>
      <w:ins w:id="20" w:author="◉‿◉" w:date="2020-05-06T19:38:00Z">
        <w:r>
          <w:rPr>
            <w:rFonts w:hint="eastAsia"/>
          </w:rPr>
          <w:t>天气变化多端，重复打开或关闭窗帘是一桩令人烦恼的事，尤其是一些大型的落地窗或海景房的大窗帘，它的长度、重量对人们去操作窗帘造成了不小的困扰。</w:t>
        </w:r>
      </w:ins>
      <w:ins w:id="21" w:author="◉‿◉" w:date="2020-04-28T22:49:00Z">
        <w:r>
          <w:rPr>
            <w:rFonts w:hint="eastAsia" w:ascii="宋体" w:hAnsi="宋体"/>
          </w:rPr>
          <w:t>智能窗帘与之相比，可以实现自主控制以及远程控制，自动调节室内亮度，给与用户良好的体验。因此在改善传统窗帘操作不便、功能单一的基础上，设计一种操作简便的智能窗帘系统对提高用户生活质量，推动智能家居发展具有重要意义。</w:t>
        </w:r>
      </w:ins>
    </w:p>
    <w:p>
      <w:pPr>
        <w:spacing w:line="300" w:lineRule="auto"/>
        <w:ind w:firstLine="480" w:firstLineChars="200"/>
        <w:rPr>
          <w:rStyle w:val="65"/>
        </w:rPr>
      </w:pPr>
      <w:ins w:id="22" w:author="◉‿◉" w:date="2020-04-28T22:49:00Z">
        <w:r>
          <w:rPr>
            <w:rFonts w:hint="eastAsia" w:ascii="宋体" w:hAnsi="宋体"/>
          </w:rPr>
          <w:t>系统以STM32单片机作为主控制单元，通过传感器采集光照强度实现对窗帘的智能控制。并可在液晶屏幕上查看温湿度等室内环境信息。系统加入红外感应模块，夜晚自行启动检测，外部人员非法入侵将触发警报并且在服务器上可查看所有数据的报警记录、实时曲线、历史曲线等直观画面。同时，支持触摸屏操作、定时控制，服务器端、手机微信端远程控制，满足人们不同的需求。它的应用将给人们带来高科技的享受及便捷</w:t>
        </w:r>
      </w:ins>
      <w:ins w:id="23" w:author="◉‿◉" w:date="2020-05-06T20:41:00Z">
        <w:r>
          <w:rPr>
            <w:rFonts w:hint="eastAsia" w:ascii="宋体" w:hAnsi="宋体"/>
          </w:rPr>
          <w:t>。</w:t>
        </w:r>
      </w:ins>
      <w:r>
        <w:rPr>
          <w:rStyle w:val="65"/>
          <w:rFonts w:hint="eastAsia"/>
        </w:rPr>
        <w:t xml:space="preserve"> </w:t>
      </w:r>
    </w:p>
    <w:p>
      <w:pPr>
        <w:pStyle w:val="54"/>
        <w:spacing w:line="300" w:lineRule="auto"/>
      </w:pPr>
      <w:r>
        <w:rPr>
          <w:rStyle w:val="66"/>
          <w:rFonts w:hint="eastAsia"/>
          <w:szCs w:val="20"/>
        </w:rPr>
        <w:t>关键词：</w:t>
      </w:r>
      <w:ins w:id="24" w:author="◉‿◉" w:date="2020-04-28T22:50:00Z">
        <w:r>
          <w:rPr>
            <w:rFonts w:hint="eastAsia" w:eastAsia="宋体"/>
          </w:rPr>
          <w:t>物联网</w:t>
        </w:r>
      </w:ins>
      <w:r>
        <w:rPr>
          <w:rFonts w:hint="eastAsia" w:eastAsia="宋体"/>
        </w:rPr>
        <w:t>；</w:t>
      </w:r>
      <w:ins w:id="25" w:author="◉‿◉" w:date="2020-04-28T22:50:00Z">
        <w:r>
          <w:rPr>
            <w:rFonts w:hint="eastAsia" w:eastAsia="宋体"/>
          </w:rPr>
          <w:t>智能窗帘</w:t>
        </w:r>
      </w:ins>
      <w:r>
        <w:rPr>
          <w:rFonts w:hint="eastAsia" w:eastAsia="宋体"/>
        </w:rPr>
        <w:t>；</w:t>
      </w:r>
      <w:ins w:id="26" w:author="◉‿◉" w:date="2020-04-28T22:50:00Z">
        <w:r>
          <w:rPr>
            <w:rFonts w:hint="eastAsia" w:eastAsia="宋体"/>
          </w:rPr>
          <w:t>控制系统</w:t>
        </w:r>
      </w:ins>
      <w:r>
        <w:rPr>
          <w:rFonts w:hint="eastAsia" w:eastAsia="宋体"/>
        </w:rPr>
        <w:t>；</w:t>
      </w:r>
      <w:ins w:id="27" w:author="◉‿◉" w:date="2020-04-28T22:51:00Z">
        <w:r>
          <w:rPr>
            <w:rFonts w:hint="eastAsia" w:eastAsia="宋体"/>
          </w:rPr>
          <w:t>STM32</w:t>
        </w:r>
      </w:ins>
      <w:r>
        <w:rPr>
          <w:rFonts w:hint="eastAsia" w:eastAsia="宋体"/>
        </w:rPr>
        <w:t xml:space="preserve">； </w:t>
      </w:r>
    </w:p>
    <w:p>
      <w:pPr>
        <w:spacing w:line="300" w:lineRule="auto"/>
      </w:pPr>
    </w:p>
    <w:p>
      <w:pPr>
        <w:sectPr>
          <w:headerReference r:id="rId7" w:type="default"/>
          <w:footerReference r:id="rId8" w:type="default"/>
          <w:pgSz w:w="11906" w:h="16838"/>
          <w:pgMar w:top="1418" w:right="1134" w:bottom="1418" w:left="1134" w:header="851" w:footer="992" w:gutter="284"/>
          <w:pgNumType w:fmt="upperRoman" w:start="1"/>
          <w:cols w:space="720" w:num="1"/>
          <w:docGrid w:linePitch="312" w:charSpace="0"/>
        </w:sectPr>
      </w:pPr>
    </w:p>
    <w:p>
      <w:pPr>
        <w:pStyle w:val="38"/>
        <w:rPr>
          <w:rFonts w:ascii="黑体" w:hAnsi="黑体" w:eastAsia="黑体"/>
          <w:b w:val="0"/>
          <w:bCs w:val="0"/>
          <w:sz w:val="32"/>
        </w:rPr>
      </w:pPr>
      <w:ins w:id="28" w:author="◉‿◉" w:date="2020-04-28T22:51:00Z">
        <w:r>
          <w:rPr>
            <w:rFonts w:hint="eastAsia" w:ascii="黑体" w:hAnsi="黑体" w:eastAsia="黑体"/>
            <w:b w:val="0"/>
            <w:bCs w:val="0"/>
            <w:sz w:val="32"/>
          </w:rPr>
          <w:t>The Design of Intelligent Curtain System Base On STM32</w:t>
        </w:r>
      </w:ins>
    </w:p>
    <w:p>
      <w:pPr>
        <w:pStyle w:val="48"/>
        <w:rPr>
          <w:rFonts w:ascii="黑体" w:hAnsi="黑体" w:eastAsia="黑体"/>
          <w:sz w:val="32"/>
          <w:szCs w:val="32"/>
        </w:rPr>
      </w:pPr>
      <w:commentRangeStart w:id="1"/>
      <w:r>
        <w:rPr>
          <w:rStyle w:val="66"/>
          <w:rFonts w:ascii="黑体" w:hAnsi="黑体" w:eastAsia="黑体"/>
          <w:b w:val="0"/>
          <w:sz w:val="32"/>
          <w:szCs w:val="32"/>
        </w:rPr>
        <w:t>Abstract</w:t>
      </w:r>
      <w:commentRangeEnd w:id="1"/>
      <w:r>
        <w:rPr>
          <w:rStyle w:val="33"/>
          <w:rFonts w:eastAsia="宋体" w:cs="Times New Roman"/>
          <w:b w:val="0"/>
        </w:rPr>
        <w:commentReference w:id="1"/>
      </w:r>
    </w:p>
    <w:p>
      <w:pPr>
        <w:spacing w:line="300" w:lineRule="auto"/>
        <w:ind w:firstLine="480" w:firstLineChars="200"/>
        <w:rPr>
          <w:ins w:id="29" w:author="◉‿◉" w:date="2020-04-28T22:52:00Z"/>
          <w:rFonts w:ascii="宋体" w:hAnsi="宋体"/>
        </w:rPr>
      </w:pPr>
      <w:ins w:id="30" w:author="◉‿◉" w:date="2020-04-28T22:52:00Z">
        <w:r>
          <w:rPr>
            <w:rFonts w:hint="eastAsia" w:ascii="宋体" w:hAnsi="宋体"/>
          </w:rPr>
          <w:t>With the development of the Internet of things, an age of intelligence has quietly entered in people daily life.</w:t>
        </w:r>
      </w:ins>
      <w:ins w:id="31" w:author="◉‿◉" w:date="2020-05-06T20:00:00Z">
        <w:r>
          <w:rPr>
            <w:rFonts w:hint="eastAsia" w:ascii="宋体" w:hAnsi="宋体"/>
          </w:rPr>
          <w:t>There is a growing demand for smart products.</w:t>
        </w:r>
      </w:ins>
      <w:ins w:id="32" w:author="◉‿◉" w:date="2020-04-28T22:52:00Z">
        <w:r>
          <w:rPr>
            <w:rFonts w:hint="eastAsia" w:ascii="宋体" w:hAnsi="宋体"/>
          </w:rPr>
          <w:t xml:space="preserve"> </w:t>
        </w:r>
      </w:ins>
      <w:ins w:id="33" w:author="◉‿◉" w:date="2020-05-06T20:03:00Z">
        <w:r>
          <w:rPr>
            <w:rFonts w:hint="eastAsia" w:ascii="宋体" w:hAnsi="宋体"/>
          </w:rPr>
          <w:t>The appearance of smart curtains adds a color of technology to the daily life of the public</w:t>
        </w:r>
      </w:ins>
      <w:ins w:id="34" w:author="◉‿◉" w:date="2020-05-06T20:04:00Z">
        <w:r>
          <w:rPr>
            <w:rFonts w:hint="eastAsia" w:ascii="宋体" w:hAnsi="宋体"/>
          </w:rPr>
          <w:t xml:space="preserve"> and makes people feel the charm brought by science and technology.</w:t>
        </w:r>
      </w:ins>
      <w:ins w:id="35" w:author="◉‿◉" w:date="2020-05-06T20:06:00Z">
        <w:r>
          <w:rPr>
            <w:rFonts w:hint="eastAsia" w:ascii="宋体" w:hAnsi="宋体"/>
          </w:rPr>
          <w:t>At the same time,it is better for people to complete the mechanical action of opening and closing curtains</w:t>
        </w:r>
      </w:ins>
      <w:ins w:id="36" w:author="◉‿◉" w:date="2020-04-28T22:52:00Z">
        <w:r>
          <w:rPr>
            <w:rFonts w:hint="eastAsia" w:ascii="宋体" w:hAnsi="宋体"/>
          </w:rPr>
          <w:t>.However,</w:t>
        </w:r>
      </w:ins>
      <w:ins w:id="37" w:author="◉‿◉" w:date="2020-05-06T20:08:00Z">
        <w:r>
          <w:rPr>
            <w:rFonts w:hint="eastAsia" w:ascii="宋体" w:hAnsi="宋体"/>
          </w:rPr>
          <w:t>Most of the traditional curtains on the market now require manual control</w:t>
        </w:r>
      </w:ins>
      <w:ins w:id="38" w:author="◉‿◉" w:date="2020-04-28T22:52:00Z">
        <w:r>
          <w:rPr>
            <w:rFonts w:hint="eastAsia" w:ascii="宋体" w:hAnsi="宋体"/>
          </w:rPr>
          <w:t>.In addition,</w:t>
        </w:r>
      </w:ins>
      <w:ins w:id="39" w:author="◉‿◉" w:date="2020-05-06T20:12:00Z">
        <w:r>
          <w:rPr>
            <w:rFonts w:hint="eastAsia" w:ascii="宋体" w:hAnsi="宋体"/>
          </w:rPr>
          <w:t>t</w:t>
        </w:r>
      </w:ins>
      <w:ins w:id="40" w:author="◉‿◉" w:date="2020-05-06T20:10:00Z">
        <w:r>
          <w:rPr>
            <w:rFonts w:hint="eastAsia" w:ascii="宋体" w:hAnsi="宋体"/>
          </w:rPr>
          <w:t xml:space="preserve">he weather changes a lot,It's </w:t>
        </w:r>
      </w:ins>
      <w:ins w:id="41" w:author="◉‿◉" w:date="2020-05-06T20:11:00Z">
        <w:r>
          <w:rPr>
            <w:rFonts w:hint="eastAsia" w:ascii="宋体" w:hAnsi="宋体"/>
          </w:rPr>
          <w:t>nuisance tha</w:t>
        </w:r>
      </w:ins>
      <w:ins w:id="42" w:author="◉‿◉" w:date="2020-05-06T20:10:00Z">
        <w:r>
          <w:rPr>
            <w:rFonts w:hint="eastAsia" w:ascii="宋体" w:hAnsi="宋体"/>
          </w:rPr>
          <w:t>t</w:t>
        </w:r>
      </w:ins>
      <w:ins w:id="43" w:author="◉‿◉" w:date="2020-05-06T20:11:00Z">
        <w:r>
          <w:rPr>
            <w:rFonts w:hint="eastAsia" w:ascii="宋体" w:hAnsi="宋体"/>
          </w:rPr>
          <w:t xml:space="preserve"> people</w:t>
        </w:r>
      </w:ins>
      <w:ins w:id="44" w:author="◉‿◉" w:date="2020-05-06T20:12:00Z">
        <w:r>
          <w:rPr>
            <w:rFonts w:hint="eastAsia" w:ascii="宋体" w:hAnsi="宋体"/>
          </w:rPr>
          <w:t xml:space="preserve"> have to</w:t>
        </w:r>
      </w:ins>
      <w:ins w:id="45" w:author="◉‿◉" w:date="2020-05-06T20:10:00Z">
        <w:r>
          <w:rPr>
            <w:rFonts w:hint="eastAsia" w:ascii="宋体" w:hAnsi="宋体"/>
          </w:rPr>
          <w:t xml:space="preserve"> open or close the curtains repeatedly</w:t>
        </w:r>
      </w:ins>
      <w:ins w:id="46" w:author="◉‿◉" w:date="2020-04-28T22:52:00Z">
        <w:r>
          <w:rPr>
            <w:rFonts w:hint="eastAsia" w:ascii="宋体" w:hAnsi="宋体"/>
          </w:rPr>
          <w:t>.</w:t>
        </w:r>
      </w:ins>
      <w:ins w:id="47" w:author="◉‿◉" w:date="2020-05-06T20:13:00Z">
        <w:r>
          <w:rPr>
            <w:rFonts w:hint="eastAsia" w:ascii="宋体" w:hAnsi="宋体"/>
          </w:rPr>
          <w:t>In particular,</w:t>
        </w:r>
      </w:ins>
      <w:ins w:id="48" w:author="◉‿◉" w:date="2020-05-06T20:15:00Z">
        <w:r>
          <w:rPr>
            <w:rFonts w:hint="eastAsia" w:ascii="宋体" w:hAnsi="宋体"/>
          </w:rPr>
          <w:t xml:space="preserve">for </w:t>
        </w:r>
      </w:ins>
      <w:ins w:id="49" w:author="◉‿◉" w:date="2020-05-06T20:14:00Z">
        <w:r>
          <w:rPr>
            <w:rFonts w:hint="eastAsia" w:ascii="宋体" w:hAnsi="宋体"/>
          </w:rPr>
          <w:t>some large floor-to-ceiling windows or large curtains in sea-view rooms</w:t>
        </w:r>
      </w:ins>
      <w:ins w:id="50" w:author="◉‿◉" w:date="2020-05-06T20:15:00Z">
        <w:r>
          <w:rPr>
            <w:rFonts w:hint="eastAsia" w:ascii="宋体" w:hAnsi="宋体"/>
          </w:rPr>
          <w:t>,</w:t>
        </w:r>
      </w:ins>
      <w:ins w:id="51" w:author="◉‿◉" w:date="2020-05-06T20:13:00Z">
        <w:r>
          <w:rPr>
            <w:rFonts w:hint="eastAsia" w:ascii="宋体" w:hAnsi="宋体"/>
          </w:rPr>
          <w:t xml:space="preserve"> </w:t>
        </w:r>
      </w:ins>
      <w:ins w:id="52" w:author="◉‿◉" w:date="2020-05-06T20:16:00Z">
        <w:r>
          <w:rPr>
            <w:rFonts w:hint="eastAsia" w:ascii="宋体" w:hAnsi="宋体"/>
          </w:rPr>
          <w:t>its length and weight have caused considerable trouble for people to operate the curtains.</w:t>
        </w:r>
      </w:ins>
      <w:ins w:id="53" w:author="◉‿◉" w:date="2020-04-28T22:52:00Z">
        <w:r>
          <w:rPr>
            <w:rFonts w:hint="eastAsia" w:ascii="宋体" w:hAnsi="宋体"/>
          </w:rPr>
          <w:t xml:space="preserve">Compared with the traditional curtain,intelligent curtain can realize automatic control, and remote control, and automatically adjust the indoor brightness, giving usres a good experience.Therefore,the design of a simple and convenient intelligent curtain system is of great </w:t>
        </w:r>
      </w:ins>
      <w:ins w:id="54" w:author="◉‿◉" w:date="2020-05-06T20:23:00Z">
        <w:r>
          <w:rPr>
            <w:rFonts w:hint="eastAsia" w:ascii="宋体" w:hAnsi="宋体"/>
          </w:rPr>
          <w:t>imp</w:t>
        </w:r>
      </w:ins>
      <w:ins w:id="55" w:author="◉‿◉" w:date="2020-05-06T20:24:00Z">
        <w:r>
          <w:rPr>
            <w:rFonts w:hint="eastAsia" w:ascii="宋体" w:hAnsi="宋体"/>
          </w:rPr>
          <w:t xml:space="preserve">ortance </w:t>
        </w:r>
      </w:ins>
      <w:ins w:id="56" w:author="◉‿◉" w:date="2020-04-28T22:52:00Z">
        <w:r>
          <w:rPr>
            <w:rFonts w:hint="eastAsia" w:ascii="宋体" w:hAnsi="宋体"/>
          </w:rPr>
          <w:t xml:space="preserve">to </w:t>
        </w:r>
      </w:ins>
      <w:ins w:id="57" w:author="◉‿◉" w:date="2020-05-06T20:26:00Z">
        <w:r>
          <w:rPr>
            <w:rFonts w:hint="eastAsia" w:ascii="宋体" w:hAnsi="宋体"/>
          </w:rPr>
          <w:t>strengthen</w:t>
        </w:r>
      </w:ins>
      <w:ins w:id="58" w:author="◉‿◉" w:date="2020-04-28T22:52:00Z">
        <w:r>
          <w:rPr>
            <w:rFonts w:hint="eastAsia" w:ascii="宋体" w:hAnsi="宋体"/>
          </w:rPr>
          <w:t xml:space="preserve"> the </w:t>
        </w:r>
      </w:ins>
      <w:ins w:id="59" w:author="◉‿◉" w:date="2020-05-06T20:27:00Z">
        <w:r>
          <w:rPr>
            <w:rFonts w:hint="eastAsia" w:ascii="宋体" w:hAnsi="宋体"/>
          </w:rPr>
          <w:t>mass</w:t>
        </w:r>
      </w:ins>
      <w:ins w:id="60" w:author="◉‿◉" w:date="2020-04-28T22:52:00Z">
        <w:r>
          <w:rPr>
            <w:rFonts w:hint="eastAsia" w:ascii="宋体" w:hAnsi="宋体"/>
          </w:rPr>
          <w:t xml:space="preserve"> of life of people and promote the development of smart home.</w:t>
        </w:r>
      </w:ins>
    </w:p>
    <w:p>
      <w:pPr>
        <w:spacing w:line="300" w:lineRule="auto"/>
        <w:ind w:firstLine="480" w:firstLineChars="200"/>
        <w:rPr>
          <w:rStyle w:val="65"/>
        </w:rPr>
      </w:pPr>
      <w:ins w:id="61" w:author="◉‿◉" w:date="2020-04-28T22:52:00Z">
        <w:r>
          <w:rPr>
            <w:rFonts w:hint="eastAsia" w:ascii="宋体" w:hAnsi="宋体"/>
          </w:rPr>
          <w:t xml:space="preserve">In the system, STM32 </w:t>
        </w:r>
      </w:ins>
      <w:ins w:id="62" w:author="◉‿◉" w:date="2020-05-06T20:31:00Z">
        <w:r>
          <w:rPr>
            <w:rFonts w:hint="eastAsia" w:ascii="宋体" w:hAnsi="宋体"/>
          </w:rPr>
          <w:t>microcontroller</w:t>
        </w:r>
      </w:ins>
      <w:ins w:id="63" w:author="◉‿◉" w:date="2020-04-28T22:52:00Z">
        <w:r>
          <w:rPr>
            <w:rFonts w:hint="eastAsia" w:ascii="宋体" w:hAnsi="宋体"/>
          </w:rPr>
          <w:t xml:space="preserve"> is </w:t>
        </w:r>
      </w:ins>
      <w:ins w:id="64" w:author="◉‿◉" w:date="2020-05-06T20:33:00Z">
        <w:r>
          <w:rPr>
            <w:rFonts w:hint="eastAsia" w:ascii="宋体" w:hAnsi="宋体"/>
          </w:rPr>
          <w:t>regarded</w:t>
        </w:r>
      </w:ins>
      <w:ins w:id="65" w:author="◉‿◉" w:date="2020-04-28T22:52:00Z">
        <w:r>
          <w:rPr>
            <w:rFonts w:hint="eastAsia" w:ascii="宋体" w:hAnsi="宋体"/>
          </w:rPr>
          <w:t xml:space="preserve"> as the </w:t>
        </w:r>
      </w:ins>
      <w:ins w:id="66" w:author="◉‿◉" w:date="2020-05-06T20:34:00Z">
        <w:r>
          <w:rPr>
            <w:rFonts w:hint="eastAsia" w:ascii="宋体" w:hAnsi="宋体"/>
          </w:rPr>
          <w:t>central</w:t>
        </w:r>
      </w:ins>
      <w:ins w:id="67" w:author="◉‿◉" w:date="2020-04-28T22:52:00Z">
        <w:r>
          <w:rPr>
            <w:rFonts w:hint="eastAsia" w:ascii="宋体" w:hAnsi="宋体"/>
          </w:rPr>
          <w:t xml:space="preserve"> control unit.The intelligent control of the curtain is realized by the light intensity collected by the sensor and using </w:t>
        </w:r>
      </w:ins>
      <w:ins w:id="68" w:author="◉‿◉" w:date="2020-05-06T20:45:00Z">
        <w:r>
          <w:rPr>
            <w:rFonts w:hint="eastAsia" w:ascii="宋体" w:hAnsi="宋体"/>
          </w:rPr>
          <w:t>transducers</w:t>
        </w:r>
      </w:ins>
      <w:ins w:id="69" w:author="◉‿◉" w:date="2020-04-28T22:52:00Z">
        <w:r>
          <w:rPr>
            <w:rFonts w:hint="eastAsia" w:ascii="宋体" w:hAnsi="宋体"/>
          </w:rPr>
          <w:t xml:space="preserve"> to </w:t>
        </w:r>
      </w:ins>
      <w:ins w:id="70" w:author="◉‿◉" w:date="2020-05-06T20:43:00Z">
        <w:r>
          <w:rPr>
            <w:rFonts w:hint="eastAsia" w:ascii="宋体" w:hAnsi="宋体"/>
          </w:rPr>
          <w:t>gather</w:t>
        </w:r>
      </w:ins>
      <w:ins w:id="71" w:author="◉‿◉" w:date="2020-04-28T22:52:00Z">
        <w:r>
          <w:rPr>
            <w:rFonts w:hint="eastAsia" w:ascii="宋体" w:hAnsi="宋体"/>
          </w:rPr>
          <w:t xml:space="preserve"> </w:t>
        </w:r>
      </w:ins>
      <w:ins w:id="72" w:author="◉‿◉" w:date="2020-05-06T20:44:00Z">
        <w:r>
          <w:rPr>
            <w:rFonts w:hint="eastAsia" w:ascii="宋体" w:hAnsi="宋体"/>
          </w:rPr>
          <w:t>surrounding</w:t>
        </w:r>
      </w:ins>
      <w:ins w:id="73" w:author="◉‿◉" w:date="2020-04-28T22:52:00Z">
        <w:r>
          <w:rPr>
            <w:rFonts w:hint="eastAsia" w:ascii="宋体" w:hAnsi="宋体"/>
          </w:rPr>
          <w:t xml:space="preserve"> information such as indoor humidity, and illumination, which is displayed on LCD. The system is equipped with the infrared sensor module to alarm illegal invasion in night. And on the server,user can observe the alarm records, real-time curves, historical curves and other intuitive images of all data.At the same time,the system supports touch screen operation,timing control,remote control of server and mobile wechat to meet different needs of people.Its application will bring people </w:t>
        </w:r>
      </w:ins>
      <w:ins w:id="74" w:author="◉‿◉" w:date="2020-05-06T20:41:00Z">
        <w:r>
          <w:rPr>
            <w:rFonts w:hint="eastAsia" w:ascii="宋体" w:hAnsi="宋体"/>
          </w:rPr>
          <w:t>high-tech enjoyment</w:t>
        </w:r>
      </w:ins>
      <w:ins w:id="75" w:author="◉‿◉" w:date="2020-04-28T22:52:00Z">
        <w:r>
          <w:rPr>
            <w:rFonts w:hint="eastAsia" w:ascii="宋体" w:hAnsi="宋体"/>
          </w:rPr>
          <w:t xml:space="preserve"> and </w:t>
        </w:r>
      </w:ins>
      <w:ins w:id="76" w:author="◉‿◉" w:date="2020-05-06T20:40:00Z">
        <w:r>
          <w:rPr>
            <w:rFonts w:hint="eastAsia" w:ascii="宋体" w:hAnsi="宋体"/>
          </w:rPr>
          <w:t>easement</w:t>
        </w:r>
      </w:ins>
      <w:ins w:id="77" w:author="◉‿◉" w:date="2020-04-28T22:52:00Z">
        <w:r>
          <w:rPr>
            <w:rFonts w:hint="eastAsia" w:ascii="宋体" w:hAnsi="宋体"/>
          </w:rPr>
          <w:t>.</w:t>
        </w:r>
      </w:ins>
      <w:r>
        <w:rPr>
          <w:rStyle w:val="65"/>
          <w:rFonts w:hint="eastAsia"/>
        </w:rPr>
        <w:t xml:space="preserve"> </w:t>
      </w:r>
    </w:p>
    <w:p>
      <w:pPr>
        <w:spacing w:line="300" w:lineRule="auto"/>
        <w:rPr>
          <w:rStyle w:val="65"/>
        </w:rPr>
      </w:pPr>
      <w:r>
        <w:rPr>
          <w:rStyle w:val="66"/>
          <w:rFonts w:ascii="宋体" w:hAnsi="宋体"/>
        </w:rPr>
        <w:t>Key Words</w:t>
      </w:r>
      <w:r>
        <w:rPr>
          <w:rStyle w:val="66"/>
          <w:rFonts w:hint="eastAsia"/>
        </w:rPr>
        <w:t>:</w:t>
      </w:r>
      <w:ins w:id="78" w:author="◉‿◉" w:date="2020-04-28T22:53:00Z">
        <w:r>
          <w:rPr>
            <w:rStyle w:val="66"/>
            <w:rFonts w:hint="eastAsia"/>
            <w:b w:val="0"/>
            <w:bCs/>
          </w:rPr>
          <w:t>I</w:t>
        </w:r>
      </w:ins>
      <w:ins w:id="79" w:author="◉‿◉" w:date="2020-04-28T22:52:00Z">
        <w:r>
          <w:rPr>
            <w:rFonts w:hint="eastAsia"/>
          </w:rPr>
          <w:t>nternet of things</w:t>
        </w:r>
      </w:ins>
      <w:r>
        <w:rPr>
          <w:rFonts w:hint="eastAsia"/>
        </w:rPr>
        <w:t>；</w:t>
      </w:r>
      <w:ins w:id="80" w:author="◉‿◉" w:date="2020-05-01T21:22:00Z">
        <w:r>
          <w:rPr>
            <w:rFonts w:hint="eastAsia"/>
          </w:rPr>
          <w:t>I</w:t>
        </w:r>
      </w:ins>
      <w:ins w:id="81" w:author="◉‿◉" w:date="2020-04-28T22:53:00Z">
        <w:r>
          <w:rPr>
            <w:rFonts w:hint="eastAsia"/>
          </w:rPr>
          <w:t>ntelligent curtain</w:t>
        </w:r>
      </w:ins>
      <w:r>
        <w:rPr>
          <w:rFonts w:hint="eastAsia"/>
        </w:rPr>
        <w:t>；</w:t>
      </w:r>
      <w:ins w:id="82" w:author="◉‿◉" w:date="2020-05-01T21:22:00Z">
        <w:r>
          <w:rPr>
            <w:rFonts w:hint="eastAsia"/>
          </w:rPr>
          <w:t>C</w:t>
        </w:r>
      </w:ins>
      <w:ins w:id="83" w:author="◉‿◉" w:date="2020-04-28T22:53:00Z">
        <w:r>
          <w:rPr>
            <w:rFonts w:hint="eastAsia"/>
          </w:rPr>
          <w:t>ontrol system</w:t>
        </w:r>
      </w:ins>
      <w:r>
        <w:rPr>
          <w:rFonts w:hint="eastAsia"/>
        </w:rPr>
        <w:t>；</w:t>
      </w:r>
      <w:ins w:id="84" w:author="◉‿◉" w:date="2020-04-28T22:53:00Z">
        <w:r>
          <w:rPr>
            <w:rFonts w:hint="eastAsia"/>
          </w:rPr>
          <w:t>STM32</w:t>
        </w:r>
      </w:ins>
      <w:r>
        <w:rPr>
          <w:rFonts w:hint="eastAsia"/>
        </w:rPr>
        <w:t>；</w:t>
      </w:r>
    </w:p>
    <w:p>
      <w:pPr>
        <w:spacing w:line="300" w:lineRule="auto"/>
        <w:rPr>
          <w:rStyle w:val="65"/>
        </w:rPr>
      </w:pPr>
    </w:p>
    <w:p>
      <w:pPr>
        <w:pStyle w:val="6"/>
      </w:pPr>
    </w:p>
    <w:p>
      <w:pPr>
        <w:rPr>
          <w:rStyle w:val="65"/>
        </w:rPr>
        <w:sectPr>
          <w:headerReference r:id="rId10" w:type="first"/>
          <w:headerReference r:id="rId9" w:type="default"/>
          <w:pgSz w:w="11906" w:h="16838"/>
          <w:pgMar w:top="1418" w:right="1134" w:bottom="1418" w:left="1134" w:header="851" w:footer="992" w:gutter="284"/>
          <w:pgNumType w:fmt="upperRoman"/>
          <w:cols w:space="720" w:num="1"/>
          <w:docGrid w:linePitch="312" w:charSpace="0"/>
        </w:sectPr>
      </w:pPr>
    </w:p>
    <w:p>
      <w:pPr>
        <w:pStyle w:val="36"/>
        <w:spacing w:before="240" w:after="240"/>
        <w:rPr>
          <w:rFonts w:ascii="黑体" w:hAnsi="黑体" w:eastAsia="黑体"/>
          <w:b w:val="0"/>
          <w:sz w:val="30"/>
          <w:szCs w:val="30"/>
        </w:rPr>
      </w:pPr>
      <w:commentRangeStart w:id="2"/>
      <w:r>
        <w:rPr>
          <w:rFonts w:hint="eastAsia" w:ascii="黑体" w:hAnsi="黑体" w:eastAsia="黑体"/>
          <w:b w:val="0"/>
          <w:sz w:val="30"/>
          <w:szCs w:val="30"/>
        </w:rPr>
        <w:t>目录</w:t>
      </w:r>
      <w:commentRangeEnd w:id="2"/>
      <w:r>
        <w:rPr>
          <w:rStyle w:val="33"/>
          <w:b w:val="0"/>
        </w:rPr>
        <w:commentReference w:id="2"/>
      </w:r>
    </w:p>
    <w:p>
      <w:pPr>
        <w:pStyle w:val="21"/>
        <w:rPr>
          <w:del w:id="85" w:author="◉‿◉" w:date="2020-05-07T08:52:00Z"/>
          <w:rFonts w:ascii="Calibri" w:hAnsi="Calibri"/>
          <w:sz w:val="21"/>
          <w:szCs w:val="22"/>
        </w:rPr>
      </w:pPr>
      <w:r>
        <w:rPr>
          <w:b/>
        </w:rPr>
        <w:fldChar w:fldCharType="begin"/>
      </w:r>
      <w:r>
        <w:rPr>
          <w:b/>
        </w:rPr>
        <w:instrText xml:space="preserve"> TOC \h \z \t "论文标题 1,1,论文标题 2,2,论文标题 3,3" </w:instrText>
      </w:r>
      <w:r>
        <w:rPr>
          <w:b/>
        </w:rPr>
        <w:fldChar w:fldCharType="separate"/>
      </w:r>
      <w:del w:id="86" w:author="◉‿◉" w:date="2020-05-07T08:52:00Z">
        <w:r>
          <w:rPr>
            <w:rStyle w:val="32"/>
          </w:rPr>
          <w:fldChar w:fldCharType="begin"/>
        </w:r>
      </w:del>
      <w:del w:id="87" w:author="◉‿◉" w:date="2020-05-07T08:52:00Z">
        <w:r>
          <w:rPr>
            <w:rStyle w:val="32"/>
          </w:rPr>
          <w:delInstrText xml:space="preserve"> </w:delInstrText>
        </w:r>
      </w:del>
      <w:del w:id="88" w:author="◉‿◉" w:date="2020-05-07T08:52:00Z">
        <w:r>
          <w:rPr/>
          <w:delInstrText xml:space="preserve">HYPERLINK \l "_Toc510621486"</w:delInstrText>
        </w:r>
      </w:del>
      <w:del w:id="89" w:author="◉‿◉" w:date="2020-05-07T08:52:00Z">
        <w:r>
          <w:rPr>
            <w:rStyle w:val="32"/>
          </w:rPr>
          <w:delInstrText xml:space="preserve"> </w:delInstrText>
        </w:r>
      </w:del>
      <w:del w:id="90" w:author="◉‿◉" w:date="2020-05-07T08:52:00Z">
        <w:r>
          <w:rPr>
            <w:rStyle w:val="32"/>
          </w:rPr>
          <w:fldChar w:fldCharType="separate"/>
        </w:r>
      </w:del>
      <w:del w:id="91" w:author="◉‿◉" w:date="2020-05-07T08:52:00Z">
        <w:r>
          <w:rPr>
            <w:rStyle w:val="32"/>
            <w:rFonts w:hint="eastAsia"/>
          </w:rPr>
          <w:delText>第</w:delText>
        </w:r>
      </w:del>
      <w:del w:id="92" w:author="◉‿◉" w:date="2020-05-07T08:52:00Z">
        <w:r>
          <w:rPr>
            <w:rStyle w:val="32"/>
          </w:rPr>
          <w:delText>1</w:delText>
        </w:r>
      </w:del>
      <w:del w:id="93" w:author="◉‿◉" w:date="2020-05-07T08:52:00Z">
        <w:r>
          <w:rPr>
            <w:rStyle w:val="32"/>
            <w:rFonts w:hint="eastAsia"/>
          </w:rPr>
          <w:delText>章</w:delText>
        </w:r>
      </w:del>
      <w:del w:id="94" w:author="◉‿◉" w:date="2020-05-07T08:52:00Z">
        <w:r>
          <w:rPr>
            <w:rStyle w:val="32"/>
          </w:rPr>
          <w:delText xml:space="preserve"> </w:delText>
        </w:r>
      </w:del>
      <w:del w:id="95" w:author="◉‿◉" w:date="2020-05-07T08:52:00Z">
        <w:r>
          <w:rPr>
            <w:rStyle w:val="32"/>
            <w:rFonts w:hint="eastAsia"/>
          </w:rPr>
          <w:delText>绪论</w:delText>
        </w:r>
      </w:del>
      <w:del w:id="96" w:author="◉‿◉" w:date="2020-05-07T08:52:00Z">
        <w:r>
          <w:rPr/>
          <w:tab/>
        </w:r>
      </w:del>
      <w:del w:id="97" w:author="◉‿◉" w:date="2020-05-07T08:52:00Z">
        <w:r>
          <w:rPr/>
          <w:fldChar w:fldCharType="begin"/>
        </w:r>
      </w:del>
      <w:del w:id="98" w:author="◉‿◉" w:date="2020-05-07T08:52:00Z">
        <w:r>
          <w:rPr/>
          <w:delInstrText xml:space="preserve"> PAGEREF _Toc510621486 \h </w:delInstrText>
        </w:r>
      </w:del>
      <w:del w:id="99" w:author="◉‿◉" w:date="2020-05-07T08:52:00Z">
        <w:r>
          <w:rPr/>
          <w:fldChar w:fldCharType="separate"/>
        </w:r>
      </w:del>
      <w:del w:id="100" w:author="◉‿◉" w:date="2020-05-07T08:52:00Z">
        <w:r>
          <w:rPr/>
          <w:delText>1</w:delText>
        </w:r>
      </w:del>
      <w:del w:id="101" w:author="◉‿◉" w:date="2020-05-07T08:52:00Z">
        <w:r>
          <w:rPr/>
          <w:fldChar w:fldCharType="end"/>
        </w:r>
      </w:del>
      <w:del w:id="102" w:author="◉‿◉" w:date="2020-05-07T08:52:00Z">
        <w:r>
          <w:rPr>
            <w:rStyle w:val="32"/>
          </w:rPr>
          <w:fldChar w:fldCharType="end"/>
        </w:r>
      </w:del>
    </w:p>
    <w:p>
      <w:pPr>
        <w:pStyle w:val="24"/>
        <w:ind w:left="480"/>
        <w:rPr>
          <w:del w:id="103" w:author="◉‿◉" w:date="2020-05-07T08:52:00Z"/>
          <w:rFonts w:ascii="Calibri" w:hAnsi="Calibri"/>
          <w:sz w:val="21"/>
          <w:szCs w:val="22"/>
        </w:rPr>
      </w:pPr>
      <w:del w:id="104" w:author="◉‿◉" w:date="2020-05-07T08:52:00Z">
        <w:r>
          <w:rPr>
            <w:rStyle w:val="32"/>
          </w:rPr>
          <w:fldChar w:fldCharType="begin"/>
        </w:r>
      </w:del>
      <w:del w:id="105" w:author="◉‿◉" w:date="2020-05-07T08:52:00Z">
        <w:r>
          <w:rPr>
            <w:rStyle w:val="32"/>
          </w:rPr>
          <w:delInstrText xml:space="preserve"> </w:delInstrText>
        </w:r>
      </w:del>
      <w:del w:id="106" w:author="◉‿◉" w:date="2020-05-07T08:52:00Z">
        <w:r>
          <w:rPr/>
          <w:delInstrText xml:space="preserve">HYPERLINK \l "_Toc510621487"</w:delInstrText>
        </w:r>
      </w:del>
      <w:del w:id="107" w:author="◉‿◉" w:date="2020-05-07T08:52:00Z">
        <w:r>
          <w:rPr>
            <w:rStyle w:val="32"/>
          </w:rPr>
          <w:delInstrText xml:space="preserve"> </w:delInstrText>
        </w:r>
      </w:del>
      <w:del w:id="108" w:author="◉‿◉" w:date="2020-05-07T08:52:00Z">
        <w:r>
          <w:rPr>
            <w:rStyle w:val="32"/>
          </w:rPr>
          <w:fldChar w:fldCharType="separate"/>
        </w:r>
      </w:del>
      <w:del w:id="109" w:author="◉‿◉" w:date="2020-05-07T08:52:00Z">
        <w:r>
          <w:rPr>
            <w:rStyle w:val="32"/>
          </w:rPr>
          <w:delText xml:space="preserve">1.1 </w:delText>
        </w:r>
      </w:del>
      <w:del w:id="110" w:author="◉‿◉" w:date="2020-05-07T08:52:00Z">
        <w:r>
          <w:rPr>
            <w:rStyle w:val="32"/>
            <w:rFonts w:hint="eastAsia"/>
          </w:rPr>
          <w:delText>课题背景</w:delText>
        </w:r>
      </w:del>
      <w:del w:id="111" w:author="◉‿◉" w:date="2020-05-07T08:52:00Z">
        <w:r>
          <w:rPr/>
          <w:tab/>
        </w:r>
      </w:del>
      <w:del w:id="112" w:author="◉‿◉" w:date="2020-05-07T08:52:00Z">
        <w:r>
          <w:rPr/>
          <w:fldChar w:fldCharType="begin"/>
        </w:r>
      </w:del>
      <w:del w:id="113" w:author="◉‿◉" w:date="2020-05-07T08:52:00Z">
        <w:r>
          <w:rPr/>
          <w:delInstrText xml:space="preserve"> PAGEREF _Toc510621487 \h </w:delInstrText>
        </w:r>
      </w:del>
      <w:del w:id="114" w:author="◉‿◉" w:date="2020-05-07T08:52:00Z">
        <w:r>
          <w:rPr/>
          <w:fldChar w:fldCharType="separate"/>
        </w:r>
      </w:del>
      <w:del w:id="115" w:author="◉‿◉" w:date="2020-05-07T08:52:00Z">
        <w:r>
          <w:rPr/>
          <w:delText>1</w:delText>
        </w:r>
      </w:del>
      <w:del w:id="116" w:author="◉‿◉" w:date="2020-05-07T08:52:00Z">
        <w:r>
          <w:rPr/>
          <w:fldChar w:fldCharType="end"/>
        </w:r>
      </w:del>
      <w:del w:id="117" w:author="◉‿◉" w:date="2020-05-07T08:52:00Z">
        <w:r>
          <w:rPr>
            <w:rStyle w:val="32"/>
          </w:rPr>
          <w:fldChar w:fldCharType="end"/>
        </w:r>
      </w:del>
    </w:p>
    <w:p>
      <w:pPr>
        <w:pStyle w:val="16"/>
        <w:tabs>
          <w:tab w:val="right" w:leader="middleDot" w:pos="9344"/>
        </w:tabs>
        <w:ind w:left="960"/>
        <w:rPr>
          <w:del w:id="118" w:author="◉‿◉" w:date="2020-05-07T08:52:00Z"/>
          <w:rFonts w:ascii="Calibri" w:hAnsi="Calibri"/>
          <w:sz w:val="21"/>
          <w:szCs w:val="22"/>
        </w:rPr>
      </w:pPr>
      <w:del w:id="119" w:author="◉‿◉" w:date="2020-05-07T08:52:00Z">
        <w:r>
          <w:rPr>
            <w:rStyle w:val="32"/>
          </w:rPr>
          <w:fldChar w:fldCharType="begin"/>
        </w:r>
      </w:del>
      <w:del w:id="120" w:author="◉‿◉" w:date="2020-05-07T08:52:00Z">
        <w:r>
          <w:rPr>
            <w:rStyle w:val="32"/>
          </w:rPr>
          <w:delInstrText xml:space="preserve"> </w:delInstrText>
        </w:r>
      </w:del>
      <w:del w:id="121" w:author="◉‿◉" w:date="2020-05-07T08:52:00Z">
        <w:r>
          <w:rPr/>
          <w:delInstrText xml:space="preserve">HYPERLINK \l "_Toc510621488"</w:delInstrText>
        </w:r>
      </w:del>
      <w:del w:id="122" w:author="◉‿◉" w:date="2020-05-07T08:52:00Z">
        <w:r>
          <w:rPr>
            <w:rStyle w:val="32"/>
          </w:rPr>
          <w:delInstrText xml:space="preserve"> </w:delInstrText>
        </w:r>
      </w:del>
      <w:del w:id="123" w:author="◉‿◉" w:date="2020-05-07T08:52:00Z">
        <w:r>
          <w:rPr>
            <w:rStyle w:val="32"/>
          </w:rPr>
          <w:fldChar w:fldCharType="separate"/>
        </w:r>
      </w:del>
      <w:del w:id="124" w:author="◉‿◉" w:date="2020-05-07T08:52:00Z">
        <w:r>
          <w:rPr>
            <w:rStyle w:val="32"/>
          </w:rPr>
          <w:delText xml:space="preserve">1.1.1 </w:delText>
        </w:r>
      </w:del>
      <w:del w:id="125" w:author="◉‿◉" w:date="2020-05-07T08:52:00Z">
        <w:r>
          <w:rPr>
            <w:rStyle w:val="32"/>
          </w:rPr>
          <w:fldChar w:fldCharType="begin"/>
        </w:r>
      </w:del>
      <w:del w:id="126" w:author="◉‿◉" w:date="2020-05-07T08:52:00Z">
        <w:r>
          <w:rPr>
            <w:rStyle w:val="32"/>
          </w:rPr>
          <w:delInstrText xml:space="preserve"> MACROBUTTON  AcceptAllChangesShown [单击此处添加条标题] </w:delInstrText>
        </w:r>
      </w:del>
      <w:del w:id="127" w:author="◉‿◉" w:date="2020-05-07T08:52:00Z">
        <w:r>
          <w:rPr>
            <w:rStyle w:val="32"/>
          </w:rPr>
          <w:fldChar w:fldCharType="end"/>
        </w:r>
      </w:del>
      <w:del w:id="128" w:author="◉‿◉" w:date="2020-05-07T08:52:00Z">
        <w:r>
          <w:rPr/>
          <w:tab/>
        </w:r>
      </w:del>
      <w:del w:id="129" w:author="◉‿◉" w:date="2020-05-07T08:52:00Z">
        <w:r>
          <w:rPr/>
          <w:fldChar w:fldCharType="begin"/>
        </w:r>
      </w:del>
      <w:del w:id="130" w:author="◉‿◉" w:date="2020-05-07T08:52:00Z">
        <w:r>
          <w:rPr/>
          <w:delInstrText xml:space="preserve"> PAGEREF _Toc510621488 \h </w:delInstrText>
        </w:r>
      </w:del>
      <w:del w:id="131" w:author="◉‿◉" w:date="2020-05-07T08:52:00Z">
        <w:r>
          <w:rPr/>
          <w:fldChar w:fldCharType="separate"/>
        </w:r>
      </w:del>
      <w:del w:id="132" w:author="◉‿◉" w:date="2020-05-07T08:52:00Z">
        <w:r>
          <w:rPr/>
          <w:delText>1</w:delText>
        </w:r>
      </w:del>
      <w:del w:id="133" w:author="◉‿◉" w:date="2020-05-07T08:52:00Z">
        <w:r>
          <w:rPr/>
          <w:fldChar w:fldCharType="end"/>
        </w:r>
      </w:del>
      <w:del w:id="134" w:author="◉‿◉" w:date="2020-05-07T08:52:00Z">
        <w:r>
          <w:rPr>
            <w:rStyle w:val="32"/>
          </w:rPr>
          <w:fldChar w:fldCharType="end"/>
        </w:r>
      </w:del>
    </w:p>
    <w:p>
      <w:pPr>
        <w:pStyle w:val="16"/>
        <w:tabs>
          <w:tab w:val="right" w:leader="middleDot" w:pos="9344"/>
        </w:tabs>
        <w:ind w:left="960"/>
        <w:rPr>
          <w:del w:id="135" w:author="◉‿◉" w:date="2020-05-07T08:52:00Z"/>
          <w:rFonts w:ascii="Calibri" w:hAnsi="Calibri"/>
          <w:sz w:val="21"/>
          <w:szCs w:val="22"/>
        </w:rPr>
      </w:pPr>
      <w:del w:id="136" w:author="◉‿◉" w:date="2020-05-07T08:52:00Z">
        <w:r>
          <w:rPr>
            <w:rStyle w:val="32"/>
          </w:rPr>
          <w:fldChar w:fldCharType="begin"/>
        </w:r>
      </w:del>
      <w:del w:id="137" w:author="◉‿◉" w:date="2020-05-07T08:52:00Z">
        <w:r>
          <w:rPr>
            <w:rStyle w:val="32"/>
          </w:rPr>
          <w:delInstrText xml:space="preserve"> </w:delInstrText>
        </w:r>
      </w:del>
      <w:del w:id="138" w:author="◉‿◉" w:date="2020-05-07T08:52:00Z">
        <w:r>
          <w:rPr/>
          <w:delInstrText xml:space="preserve">HYPERLINK \l "_Toc510621489"</w:delInstrText>
        </w:r>
      </w:del>
      <w:del w:id="139" w:author="◉‿◉" w:date="2020-05-07T08:52:00Z">
        <w:r>
          <w:rPr>
            <w:rStyle w:val="32"/>
          </w:rPr>
          <w:delInstrText xml:space="preserve"> </w:delInstrText>
        </w:r>
      </w:del>
      <w:del w:id="140" w:author="◉‿◉" w:date="2020-05-07T08:52:00Z">
        <w:r>
          <w:rPr>
            <w:rStyle w:val="32"/>
          </w:rPr>
          <w:fldChar w:fldCharType="separate"/>
        </w:r>
      </w:del>
      <w:del w:id="141" w:author="◉‿◉" w:date="2020-05-07T08:52:00Z">
        <w:r>
          <w:rPr>
            <w:rStyle w:val="32"/>
          </w:rPr>
          <w:delText xml:space="preserve">1.1.2 </w:delText>
        </w:r>
      </w:del>
      <w:del w:id="142" w:author="◉‿◉" w:date="2020-05-07T08:52:00Z">
        <w:r>
          <w:rPr>
            <w:rStyle w:val="32"/>
          </w:rPr>
          <w:fldChar w:fldCharType="begin"/>
        </w:r>
      </w:del>
      <w:del w:id="143" w:author="◉‿◉" w:date="2020-05-07T08:52:00Z">
        <w:r>
          <w:rPr>
            <w:rStyle w:val="32"/>
          </w:rPr>
          <w:delInstrText xml:space="preserve"> MACROBUTTON  AcceptAllChangesShown [单击此处添加条标题] </w:delInstrText>
        </w:r>
      </w:del>
      <w:del w:id="144" w:author="◉‿◉" w:date="2020-05-07T08:52:00Z">
        <w:r>
          <w:rPr>
            <w:rStyle w:val="32"/>
          </w:rPr>
          <w:fldChar w:fldCharType="end"/>
        </w:r>
      </w:del>
      <w:del w:id="145" w:author="◉‿◉" w:date="2020-05-07T08:52:00Z">
        <w:r>
          <w:rPr/>
          <w:tab/>
        </w:r>
      </w:del>
      <w:del w:id="146" w:author="◉‿◉" w:date="2020-05-07T08:52:00Z">
        <w:r>
          <w:rPr/>
          <w:fldChar w:fldCharType="begin"/>
        </w:r>
      </w:del>
      <w:del w:id="147" w:author="◉‿◉" w:date="2020-05-07T08:52:00Z">
        <w:r>
          <w:rPr/>
          <w:delInstrText xml:space="preserve"> PAGEREF _Toc510621489 \h </w:delInstrText>
        </w:r>
      </w:del>
      <w:del w:id="148" w:author="◉‿◉" w:date="2020-05-07T08:52:00Z">
        <w:r>
          <w:rPr/>
          <w:fldChar w:fldCharType="separate"/>
        </w:r>
      </w:del>
      <w:del w:id="149" w:author="◉‿◉" w:date="2020-05-07T08:52:00Z">
        <w:r>
          <w:rPr/>
          <w:delText>1</w:delText>
        </w:r>
      </w:del>
      <w:del w:id="150" w:author="◉‿◉" w:date="2020-05-07T08:52:00Z">
        <w:r>
          <w:rPr/>
          <w:fldChar w:fldCharType="end"/>
        </w:r>
      </w:del>
      <w:del w:id="151" w:author="◉‿◉" w:date="2020-05-07T08:52:00Z">
        <w:r>
          <w:rPr>
            <w:rStyle w:val="32"/>
          </w:rPr>
          <w:fldChar w:fldCharType="end"/>
        </w:r>
      </w:del>
    </w:p>
    <w:p>
      <w:pPr>
        <w:pStyle w:val="24"/>
        <w:ind w:left="480"/>
        <w:rPr>
          <w:del w:id="152" w:author="◉‿◉" w:date="2020-05-07T08:52:00Z"/>
          <w:rFonts w:ascii="Calibri" w:hAnsi="Calibri"/>
          <w:sz w:val="21"/>
          <w:szCs w:val="22"/>
        </w:rPr>
      </w:pPr>
      <w:del w:id="153" w:author="◉‿◉" w:date="2020-05-07T08:52:00Z">
        <w:r>
          <w:rPr>
            <w:rStyle w:val="32"/>
          </w:rPr>
          <w:fldChar w:fldCharType="begin"/>
        </w:r>
      </w:del>
      <w:del w:id="154" w:author="◉‿◉" w:date="2020-05-07T08:52:00Z">
        <w:r>
          <w:rPr>
            <w:rStyle w:val="32"/>
          </w:rPr>
          <w:delInstrText xml:space="preserve"> </w:delInstrText>
        </w:r>
      </w:del>
      <w:del w:id="155" w:author="◉‿◉" w:date="2020-05-07T08:52:00Z">
        <w:r>
          <w:rPr/>
          <w:delInstrText xml:space="preserve">HYPERLINK \l "_Toc510621490"</w:delInstrText>
        </w:r>
      </w:del>
      <w:del w:id="156" w:author="◉‿◉" w:date="2020-05-07T08:52:00Z">
        <w:r>
          <w:rPr>
            <w:rStyle w:val="32"/>
          </w:rPr>
          <w:delInstrText xml:space="preserve"> </w:delInstrText>
        </w:r>
      </w:del>
      <w:del w:id="157" w:author="◉‿◉" w:date="2020-05-07T08:52:00Z">
        <w:r>
          <w:rPr>
            <w:rStyle w:val="32"/>
          </w:rPr>
          <w:fldChar w:fldCharType="separate"/>
        </w:r>
      </w:del>
      <w:del w:id="158" w:author="◉‿◉" w:date="2020-05-07T08:52:00Z">
        <w:r>
          <w:rPr>
            <w:rStyle w:val="32"/>
          </w:rPr>
          <w:delText xml:space="preserve">1.2 </w:delText>
        </w:r>
      </w:del>
      <w:del w:id="159" w:author="◉‿◉" w:date="2020-05-07T08:52:00Z">
        <w:r>
          <w:rPr>
            <w:rStyle w:val="32"/>
            <w:rFonts w:hint="eastAsia"/>
          </w:rPr>
          <w:delText>目的意义</w:delText>
        </w:r>
      </w:del>
      <w:del w:id="160" w:author="◉‿◉" w:date="2020-05-07T08:52:00Z">
        <w:r>
          <w:rPr/>
          <w:tab/>
        </w:r>
      </w:del>
      <w:del w:id="161" w:author="◉‿◉" w:date="2020-05-07T08:52:00Z">
        <w:r>
          <w:rPr/>
          <w:fldChar w:fldCharType="begin"/>
        </w:r>
      </w:del>
      <w:del w:id="162" w:author="◉‿◉" w:date="2020-05-07T08:52:00Z">
        <w:r>
          <w:rPr/>
          <w:delInstrText xml:space="preserve"> PAGEREF _Toc510621490 \h </w:delInstrText>
        </w:r>
      </w:del>
      <w:del w:id="163" w:author="◉‿◉" w:date="2020-05-07T08:52:00Z">
        <w:r>
          <w:rPr/>
          <w:fldChar w:fldCharType="separate"/>
        </w:r>
      </w:del>
      <w:del w:id="164" w:author="◉‿◉" w:date="2020-05-07T08:52:00Z">
        <w:r>
          <w:rPr/>
          <w:delText>1</w:delText>
        </w:r>
      </w:del>
      <w:del w:id="165" w:author="◉‿◉" w:date="2020-05-07T08:52:00Z">
        <w:r>
          <w:rPr/>
          <w:fldChar w:fldCharType="end"/>
        </w:r>
      </w:del>
      <w:del w:id="166" w:author="◉‿◉" w:date="2020-05-07T08:52:00Z">
        <w:r>
          <w:rPr>
            <w:rStyle w:val="32"/>
          </w:rPr>
          <w:fldChar w:fldCharType="end"/>
        </w:r>
      </w:del>
    </w:p>
    <w:p>
      <w:pPr>
        <w:pStyle w:val="16"/>
        <w:tabs>
          <w:tab w:val="right" w:leader="middleDot" w:pos="9344"/>
        </w:tabs>
        <w:ind w:left="960"/>
        <w:rPr>
          <w:del w:id="167" w:author="◉‿◉" w:date="2020-05-07T08:52:00Z"/>
          <w:rFonts w:ascii="Calibri" w:hAnsi="Calibri"/>
          <w:sz w:val="21"/>
          <w:szCs w:val="22"/>
        </w:rPr>
      </w:pPr>
      <w:del w:id="168" w:author="◉‿◉" w:date="2020-05-07T08:52:00Z">
        <w:r>
          <w:rPr>
            <w:rStyle w:val="32"/>
          </w:rPr>
          <w:fldChar w:fldCharType="begin"/>
        </w:r>
      </w:del>
      <w:del w:id="169" w:author="◉‿◉" w:date="2020-05-07T08:52:00Z">
        <w:r>
          <w:rPr>
            <w:rStyle w:val="32"/>
          </w:rPr>
          <w:delInstrText xml:space="preserve"> </w:delInstrText>
        </w:r>
      </w:del>
      <w:del w:id="170" w:author="◉‿◉" w:date="2020-05-07T08:52:00Z">
        <w:r>
          <w:rPr/>
          <w:delInstrText xml:space="preserve">HYPERLINK \l "_Toc510621491"</w:delInstrText>
        </w:r>
      </w:del>
      <w:del w:id="171" w:author="◉‿◉" w:date="2020-05-07T08:52:00Z">
        <w:r>
          <w:rPr>
            <w:rStyle w:val="32"/>
          </w:rPr>
          <w:delInstrText xml:space="preserve"> </w:delInstrText>
        </w:r>
      </w:del>
      <w:del w:id="172" w:author="◉‿◉" w:date="2020-05-07T08:52:00Z">
        <w:r>
          <w:rPr>
            <w:rStyle w:val="32"/>
          </w:rPr>
          <w:fldChar w:fldCharType="separate"/>
        </w:r>
      </w:del>
      <w:del w:id="173" w:author="◉‿◉" w:date="2020-05-07T08:52:00Z">
        <w:r>
          <w:rPr>
            <w:rStyle w:val="32"/>
          </w:rPr>
          <w:delText xml:space="preserve">1.2.1 </w:delText>
        </w:r>
      </w:del>
      <w:del w:id="174" w:author="◉‿◉" w:date="2020-05-07T08:52:00Z">
        <w:r>
          <w:rPr>
            <w:rStyle w:val="32"/>
          </w:rPr>
          <w:fldChar w:fldCharType="begin"/>
        </w:r>
      </w:del>
      <w:del w:id="175" w:author="◉‿◉" w:date="2020-05-07T08:52:00Z">
        <w:r>
          <w:rPr>
            <w:rStyle w:val="32"/>
          </w:rPr>
          <w:delInstrText xml:space="preserve"> MACROBUTTON  AcceptAllChangesShown [单击此处添加条标题] </w:delInstrText>
        </w:r>
      </w:del>
      <w:del w:id="176" w:author="◉‿◉" w:date="2020-05-07T08:52:00Z">
        <w:r>
          <w:rPr>
            <w:rStyle w:val="32"/>
          </w:rPr>
          <w:fldChar w:fldCharType="end"/>
        </w:r>
      </w:del>
      <w:del w:id="177" w:author="◉‿◉" w:date="2020-05-07T08:52:00Z">
        <w:r>
          <w:rPr/>
          <w:tab/>
        </w:r>
      </w:del>
      <w:del w:id="178" w:author="◉‿◉" w:date="2020-05-07T08:52:00Z">
        <w:r>
          <w:rPr/>
          <w:fldChar w:fldCharType="begin"/>
        </w:r>
      </w:del>
      <w:del w:id="179" w:author="◉‿◉" w:date="2020-05-07T08:52:00Z">
        <w:r>
          <w:rPr/>
          <w:delInstrText xml:space="preserve"> PAGEREF _Toc510621491 \h </w:delInstrText>
        </w:r>
      </w:del>
      <w:del w:id="180" w:author="◉‿◉" w:date="2020-05-07T08:52:00Z">
        <w:r>
          <w:rPr/>
          <w:fldChar w:fldCharType="separate"/>
        </w:r>
      </w:del>
      <w:del w:id="181" w:author="◉‿◉" w:date="2020-05-07T08:52:00Z">
        <w:r>
          <w:rPr/>
          <w:delText>1</w:delText>
        </w:r>
      </w:del>
      <w:del w:id="182" w:author="◉‿◉" w:date="2020-05-07T08:52:00Z">
        <w:r>
          <w:rPr/>
          <w:fldChar w:fldCharType="end"/>
        </w:r>
      </w:del>
      <w:del w:id="183" w:author="◉‿◉" w:date="2020-05-07T08:52:00Z">
        <w:r>
          <w:rPr>
            <w:rStyle w:val="32"/>
          </w:rPr>
          <w:fldChar w:fldCharType="end"/>
        </w:r>
      </w:del>
    </w:p>
    <w:p>
      <w:pPr>
        <w:pStyle w:val="16"/>
        <w:tabs>
          <w:tab w:val="right" w:leader="middleDot" w:pos="9344"/>
        </w:tabs>
        <w:ind w:left="960"/>
        <w:rPr>
          <w:del w:id="184" w:author="◉‿◉" w:date="2020-05-07T08:52:00Z"/>
          <w:rFonts w:ascii="Calibri" w:hAnsi="Calibri"/>
          <w:sz w:val="21"/>
          <w:szCs w:val="22"/>
        </w:rPr>
      </w:pPr>
      <w:del w:id="185" w:author="◉‿◉" w:date="2020-05-07T08:52:00Z">
        <w:r>
          <w:rPr>
            <w:rStyle w:val="32"/>
          </w:rPr>
          <w:fldChar w:fldCharType="begin"/>
        </w:r>
      </w:del>
      <w:del w:id="186" w:author="◉‿◉" w:date="2020-05-07T08:52:00Z">
        <w:r>
          <w:rPr>
            <w:rStyle w:val="32"/>
          </w:rPr>
          <w:delInstrText xml:space="preserve"> </w:delInstrText>
        </w:r>
      </w:del>
      <w:del w:id="187" w:author="◉‿◉" w:date="2020-05-07T08:52:00Z">
        <w:r>
          <w:rPr/>
          <w:delInstrText xml:space="preserve">HYPERLINK \l "_Toc510621492"</w:delInstrText>
        </w:r>
      </w:del>
      <w:del w:id="188" w:author="◉‿◉" w:date="2020-05-07T08:52:00Z">
        <w:r>
          <w:rPr>
            <w:rStyle w:val="32"/>
          </w:rPr>
          <w:delInstrText xml:space="preserve"> </w:delInstrText>
        </w:r>
      </w:del>
      <w:del w:id="189" w:author="◉‿◉" w:date="2020-05-07T08:52:00Z">
        <w:r>
          <w:rPr>
            <w:rStyle w:val="32"/>
          </w:rPr>
          <w:fldChar w:fldCharType="separate"/>
        </w:r>
      </w:del>
      <w:del w:id="190" w:author="◉‿◉" w:date="2020-05-07T08:52:00Z">
        <w:r>
          <w:rPr>
            <w:rStyle w:val="32"/>
          </w:rPr>
          <w:delText xml:space="preserve">1.2.2 </w:delText>
        </w:r>
      </w:del>
      <w:del w:id="191" w:author="◉‿◉" w:date="2020-05-07T08:52:00Z">
        <w:r>
          <w:rPr>
            <w:rStyle w:val="32"/>
          </w:rPr>
          <w:fldChar w:fldCharType="begin"/>
        </w:r>
      </w:del>
      <w:del w:id="192" w:author="◉‿◉" w:date="2020-05-07T08:52:00Z">
        <w:r>
          <w:rPr>
            <w:rStyle w:val="32"/>
          </w:rPr>
          <w:delInstrText xml:space="preserve"> MACROBUTTON  AcceptAllChangesShown [单击此处添加条标题] </w:delInstrText>
        </w:r>
      </w:del>
      <w:del w:id="193" w:author="◉‿◉" w:date="2020-05-07T08:52:00Z">
        <w:r>
          <w:rPr>
            <w:rStyle w:val="32"/>
          </w:rPr>
          <w:fldChar w:fldCharType="end"/>
        </w:r>
      </w:del>
      <w:del w:id="194" w:author="◉‿◉" w:date="2020-05-07T08:52:00Z">
        <w:r>
          <w:rPr/>
          <w:tab/>
        </w:r>
      </w:del>
      <w:del w:id="195" w:author="◉‿◉" w:date="2020-05-07T08:52:00Z">
        <w:r>
          <w:rPr/>
          <w:fldChar w:fldCharType="begin"/>
        </w:r>
      </w:del>
      <w:del w:id="196" w:author="◉‿◉" w:date="2020-05-07T08:52:00Z">
        <w:r>
          <w:rPr/>
          <w:delInstrText xml:space="preserve"> PAGEREF _Toc510621492 \h </w:delInstrText>
        </w:r>
      </w:del>
      <w:del w:id="197" w:author="◉‿◉" w:date="2020-05-07T08:52:00Z">
        <w:r>
          <w:rPr/>
          <w:fldChar w:fldCharType="separate"/>
        </w:r>
      </w:del>
      <w:del w:id="198" w:author="◉‿◉" w:date="2020-05-07T08:52:00Z">
        <w:r>
          <w:rPr/>
          <w:delText>2</w:delText>
        </w:r>
      </w:del>
      <w:del w:id="199" w:author="◉‿◉" w:date="2020-05-07T08:52:00Z">
        <w:r>
          <w:rPr/>
          <w:fldChar w:fldCharType="end"/>
        </w:r>
      </w:del>
      <w:del w:id="200" w:author="◉‿◉" w:date="2020-05-07T08:52:00Z">
        <w:r>
          <w:rPr>
            <w:rStyle w:val="32"/>
          </w:rPr>
          <w:fldChar w:fldCharType="end"/>
        </w:r>
      </w:del>
    </w:p>
    <w:p>
      <w:pPr>
        <w:pStyle w:val="24"/>
        <w:ind w:left="480"/>
        <w:rPr>
          <w:del w:id="201" w:author="◉‿◉" w:date="2020-05-07T08:52:00Z"/>
          <w:rFonts w:ascii="Calibri" w:hAnsi="Calibri"/>
          <w:sz w:val="21"/>
          <w:szCs w:val="22"/>
        </w:rPr>
      </w:pPr>
      <w:del w:id="202" w:author="◉‿◉" w:date="2020-05-07T08:52:00Z">
        <w:r>
          <w:rPr>
            <w:rStyle w:val="32"/>
          </w:rPr>
          <w:fldChar w:fldCharType="begin"/>
        </w:r>
      </w:del>
      <w:del w:id="203" w:author="◉‿◉" w:date="2020-05-07T08:52:00Z">
        <w:r>
          <w:rPr>
            <w:rStyle w:val="32"/>
          </w:rPr>
          <w:delInstrText xml:space="preserve"> </w:delInstrText>
        </w:r>
      </w:del>
      <w:del w:id="204" w:author="◉‿◉" w:date="2020-05-07T08:52:00Z">
        <w:r>
          <w:rPr/>
          <w:delInstrText xml:space="preserve">HYPERLINK \l "_Toc510621493"</w:delInstrText>
        </w:r>
      </w:del>
      <w:del w:id="205" w:author="◉‿◉" w:date="2020-05-07T08:52:00Z">
        <w:r>
          <w:rPr>
            <w:rStyle w:val="32"/>
          </w:rPr>
          <w:delInstrText xml:space="preserve"> </w:delInstrText>
        </w:r>
      </w:del>
      <w:del w:id="206" w:author="◉‿◉" w:date="2020-05-07T08:52:00Z">
        <w:r>
          <w:rPr>
            <w:rStyle w:val="32"/>
          </w:rPr>
          <w:fldChar w:fldCharType="separate"/>
        </w:r>
      </w:del>
      <w:del w:id="207" w:author="◉‿◉" w:date="2020-05-07T08:52:00Z">
        <w:r>
          <w:rPr>
            <w:rStyle w:val="32"/>
          </w:rPr>
          <w:delText xml:space="preserve">1.3 </w:delText>
        </w:r>
      </w:del>
      <w:del w:id="208" w:author="◉‿◉" w:date="2020-05-07T08:52:00Z">
        <w:r>
          <w:rPr>
            <w:rStyle w:val="32"/>
            <w:rFonts w:hint="eastAsia"/>
          </w:rPr>
          <w:delText>论文主要工作</w:delText>
        </w:r>
      </w:del>
      <w:del w:id="209" w:author="◉‿◉" w:date="2020-05-07T08:52:00Z">
        <w:r>
          <w:rPr/>
          <w:tab/>
        </w:r>
      </w:del>
      <w:del w:id="210" w:author="◉‿◉" w:date="2020-05-07T08:52:00Z">
        <w:r>
          <w:rPr/>
          <w:fldChar w:fldCharType="begin"/>
        </w:r>
      </w:del>
      <w:del w:id="211" w:author="◉‿◉" w:date="2020-05-07T08:52:00Z">
        <w:r>
          <w:rPr/>
          <w:delInstrText xml:space="preserve"> PAGEREF _Toc510621493 \h </w:delInstrText>
        </w:r>
      </w:del>
      <w:del w:id="212" w:author="◉‿◉" w:date="2020-05-07T08:52:00Z">
        <w:r>
          <w:rPr/>
          <w:fldChar w:fldCharType="separate"/>
        </w:r>
      </w:del>
      <w:del w:id="213" w:author="◉‿◉" w:date="2020-05-07T08:52:00Z">
        <w:r>
          <w:rPr/>
          <w:delText>2</w:delText>
        </w:r>
      </w:del>
      <w:del w:id="214" w:author="◉‿◉" w:date="2020-05-07T08:52:00Z">
        <w:r>
          <w:rPr/>
          <w:fldChar w:fldCharType="end"/>
        </w:r>
      </w:del>
      <w:del w:id="215" w:author="◉‿◉" w:date="2020-05-07T08:52:00Z">
        <w:r>
          <w:rPr>
            <w:rStyle w:val="32"/>
          </w:rPr>
          <w:fldChar w:fldCharType="end"/>
        </w:r>
      </w:del>
    </w:p>
    <w:p>
      <w:pPr>
        <w:pStyle w:val="21"/>
        <w:rPr>
          <w:del w:id="216" w:author="◉‿◉" w:date="2020-05-07T08:52:00Z"/>
          <w:rFonts w:ascii="Calibri" w:hAnsi="Calibri"/>
          <w:sz w:val="21"/>
          <w:szCs w:val="22"/>
        </w:rPr>
      </w:pPr>
      <w:del w:id="217" w:author="◉‿◉" w:date="2020-05-07T08:52:00Z">
        <w:r>
          <w:rPr>
            <w:rStyle w:val="32"/>
          </w:rPr>
          <w:fldChar w:fldCharType="begin"/>
        </w:r>
      </w:del>
      <w:del w:id="218" w:author="◉‿◉" w:date="2020-05-07T08:52:00Z">
        <w:r>
          <w:rPr>
            <w:rStyle w:val="32"/>
          </w:rPr>
          <w:delInstrText xml:space="preserve"> </w:delInstrText>
        </w:r>
      </w:del>
      <w:del w:id="219" w:author="◉‿◉" w:date="2020-05-07T08:52:00Z">
        <w:r>
          <w:rPr/>
          <w:delInstrText xml:space="preserve">HYPERLINK \l "_Toc510621494"</w:delInstrText>
        </w:r>
      </w:del>
      <w:del w:id="220" w:author="◉‿◉" w:date="2020-05-07T08:52:00Z">
        <w:r>
          <w:rPr>
            <w:rStyle w:val="32"/>
          </w:rPr>
          <w:delInstrText xml:space="preserve"> </w:delInstrText>
        </w:r>
      </w:del>
      <w:del w:id="221" w:author="◉‿◉" w:date="2020-05-07T08:52:00Z">
        <w:r>
          <w:rPr>
            <w:rStyle w:val="32"/>
          </w:rPr>
          <w:fldChar w:fldCharType="separate"/>
        </w:r>
      </w:del>
      <w:del w:id="222" w:author="◉‿◉" w:date="2020-05-07T08:52:00Z">
        <w:r>
          <w:rPr>
            <w:rStyle w:val="32"/>
            <w:rFonts w:hint="eastAsia"/>
          </w:rPr>
          <w:delText>第</w:delText>
        </w:r>
      </w:del>
      <w:del w:id="223" w:author="◉‿◉" w:date="2020-05-07T08:52:00Z">
        <w:r>
          <w:rPr>
            <w:rStyle w:val="32"/>
          </w:rPr>
          <w:delText>2</w:delText>
        </w:r>
      </w:del>
      <w:del w:id="224" w:author="◉‿◉" w:date="2020-05-07T08:52:00Z">
        <w:r>
          <w:rPr>
            <w:rStyle w:val="32"/>
            <w:rFonts w:hint="eastAsia"/>
          </w:rPr>
          <w:delText>章</w:delText>
        </w:r>
      </w:del>
      <w:del w:id="225" w:author="◉‿◉" w:date="2020-05-07T08:52:00Z">
        <w:r>
          <w:rPr>
            <w:rStyle w:val="32"/>
          </w:rPr>
          <w:delText xml:space="preserve"> </w:delText>
        </w:r>
      </w:del>
      <w:del w:id="226" w:author="◉‿◉" w:date="2020-05-07T08:52:00Z">
        <w:r>
          <w:rPr>
            <w:rStyle w:val="32"/>
            <w:rFonts w:hint="eastAsia"/>
          </w:rPr>
          <w:delText>相关技术和理论基础</w:delText>
        </w:r>
      </w:del>
      <w:del w:id="227" w:author="◉‿◉" w:date="2020-05-07T08:52:00Z">
        <w:r>
          <w:rPr/>
          <w:tab/>
        </w:r>
      </w:del>
      <w:del w:id="228" w:author="◉‿◉" w:date="2020-05-07T08:52:00Z">
        <w:r>
          <w:rPr/>
          <w:fldChar w:fldCharType="begin"/>
        </w:r>
      </w:del>
      <w:del w:id="229" w:author="◉‿◉" w:date="2020-05-07T08:52:00Z">
        <w:r>
          <w:rPr/>
          <w:delInstrText xml:space="preserve"> PAGEREF _Toc510621494 \h </w:delInstrText>
        </w:r>
      </w:del>
      <w:del w:id="230" w:author="◉‿◉" w:date="2020-05-07T08:52:00Z">
        <w:r>
          <w:rPr/>
          <w:fldChar w:fldCharType="separate"/>
        </w:r>
      </w:del>
      <w:del w:id="231" w:author="◉‿◉" w:date="2020-05-07T08:52:00Z">
        <w:r>
          <w:rPr/>
          <w:delText>3</w:delText>
        </w:r>
      </w:del>
      <w:del w:id="232" w:author="◉‿◉" w:date="2020-05-07T08:52:00Z">
        <w:r>
          <w:rPr/>
          <w:fldChar w:fldCharType="end"/>
        </w:r>
      </w:del>
      <w:del w:id="233" w:author="◉‿◉" w:date="2020-05-07T08:52:00Z">
        <w:r>
          <w:rPr>
            <w:rStyle w:val="32"/>
          </w:rPr>
          <w:fldChar w:fldCharType="end"/>
        </w:r>
      </w:del>
    </w:p>
    <w:p>
      <w:pPr>
        <w:pStyle w:val="24"/>
        <w:ind w:left="480"/>
        <w:rPr>
          <w:del w:id="234" w:author="◉‿◉" w:date="2020-05-07T08:52:00Z"/>
          <w:rFonts w:ascii="Calibri" w:hAnsi="Calibri"/>
          <w:sz w:val="21"/>
          <w:szCs w:val="22"/>
        </w:rPr>
      </w:pPr>
      <w:del w:id="235" w:author="◉‿◉" w:date="2020-05-07T08:52:00Z">
        <w:r>
          <w:rPr>
            <w:rStyle w:val="32"/>
          </w:rPr>
          <w:fldChar w:fldCharType="begin"/>
        </w:r>
      </w:del>
      <w:del w:id="236" w:author="◉‿◉" w:date="2020-05-07T08:52:00Z">
        <w:r>
          <w:rPr>
            <w:rStyle w:val="32"/>
          </w:rPr>
          <w:delInstrText xml:space="preserve"> </w:delInstrText>
        </w:r>
      </w:del>
      <w:del w:id="237" w:author="◉‿◉" w:date="2020-05-07T08:52:00Z">
        <w:r>
          <w:rPr/>
          <w:delInstrText xml:space="preserve">HYPERLINK \l "_Toc510621495"</w:delInstrText>
        </w:r>
      </w:del>
      <w:del w:id="238" w:author="◉‿◉" w:date="2020-05-07T08:52:00Z">
        <w:r>
          <w:rPr>
            <w:rStyle w:val="32"/>
          </w:rPr>
          <w:delInstrText xml:space="preserve"> </w:delInstrText>
        </w:r>
      </w:del>
      <w:del w:id="239" w:author="◉‿◉" w:date="2020-05-07T08:52:00Z">
        <w:r>
          <w:rPr>
            <w:rStyle w:val="32"/>
          </w:rPr>
          <w:fldChar w:fldCharType="separate"/>
        </w:r>
      </w:del>
      <w:del w:id="240" w:author="◉‿◉" w:date="2020-05-07T08:52:00Z">
        <w:r>
          <w:rPr>
            <w:rStyle w:val="32"/>
          </w:rPr>
          <w:delText xml:space="preserve">2.1 </w:delText>
        </w:r>
      </w:del>
      <w:del w:id="241" w:author="◉‿◉" w:date="2020-05-07T08:52:00Z">
        <w:r>
          <w:rPr>
            <w:rStyle w:val="32"/>
            <w:rFonts w:hint="eastAsia"/>
          </w:rPr>
          <w:delText>技术与理论基础</w:delText>
        </w:r>
      </w:del>
      <w:del w:id="242" w:author="◉‿◉" w:date="2020-05-07T08:52:00Z">
        <w:r>
          <w:rPr>
            <w:rStyle w:val="32"/>
          </w:rPr>
          <w:delText>1</w:delText>
        </w:r>
      </w:del>
      <w:del w:id="243" w:author="◉‿◉" w:date="2020-05-07T08:52:00Z">
        <w:r>
          <w:rPr/>
          <w:tab/>
        </w:r>
      </w:del>
      <w:del w:id="244" w:author="◉‿◉" w:date="2020-05-07T08:52:00Z">
        <w:r>
          <w:rPr/>
          <w:fldChar w:fldCharType="begin"/>
        </w:r>
      </w:del>
      <w:del w:id="245" w:author="◉‿◉" w:date="2020-05-07T08:52:00Z">
        <w:r>
          <w:rPr/>
          <w:delInstrText xml:space="preserve"> PAGEREF _Toc510621495 \h </w:delInstrText>
        </w:r>
      </w:del>
      <w:del w:id="246" w:author="◉‿◉" w:date="2020-05-07T08:52:00Z">
        <w:r>
          <w:rPr/>
          <w:fldChar w:fldCharType="separate"/>
        </w:r>
      </w:del>
      <w:del w:id="247" w:author="◉‿◉" w:date="2020-05-07T08:52:00Z">
        <w:r>
          <w:rPr/>
          <w:delText>3</w:delText>
        </w:r>
      </w:del>
      <w:del w:id="248" w:author="◉‿◉" w:date="2020-05-07T08:52:00Z">
        <w:r>
          <w:rPr/>
          <w:fldChar w:fldCharType="end"/>
        </w:r>
      </w:del>
      <w:del w:id="249" w:author="◉‿◉" w:date="2020-05-07T08:52:00Z">
        <w:r>
          <w:rPr>
            <w:rStyle w:val="32"/>
          </w:rPr>
          <w:fldChar w:fldCharType="end"/>
        </w:r>
      </w:del>
    </w:p>
    <w:p>
      <w:pPr>
        <w:pStyle w:val="16"/>
        <w:tabs>
          <w:tab w:val="right" w:leader="middleDot" w:pos="9344"/>
        </w:tabs>
        <w:ind w:left="960"/>
        <w:rPr>
          <w:del w:id="250" w:author="◉‿◉" w:date="2020-05-07T08:52:00Z"/>
          <w:rFonts w:ascii="Calibri" w:hAnsi="Calibri"/>
          <w:sz w:val="21"/>
          <w:szCs w:val="22"/>
        </w:rPr>
      </w:pPr>
      <w:del w:id="251" w:author="◉‿◉" w:date="2020-05-07T08:52:00Z">
        <w:r>
          <w:rPr>
            <w:rStyle w:val="32"/>
          </w:rPr>
          <w:fldChar w:fldCharType="begin"/>
        </w:r>
      </w:del>
      <w:del w:id="252" w:author="◉‿◉" w:date="2020-05-07T08:52:00Z">
        <w:r>
          <w:rPr>
            <w:rStyle w:val="32"/>
          </w:rPr>
          <w:delInstrText xml:space="preserve"> </w:delInstrText>
        </w:r>
      </w:del>
      <w:del w:id="253" w:author="◉‿◉" w:date="2020-05-07T08:52:00Z">
        <w:r>
          <w:rPr/>
          <w:delInstrText xml:space="preserve">HYPERLINK \l "_Toc510621496"</w:delInstrText>
        </w:r>
      </w:del>
      <w:del w:id="254" w:author="◉‿◉" w:date="2020-05-07T08:52:00Z">
        <w:r>
          <w:rPr>
            <w:rStyle w:val="32"/>
          </w:rPr>
          <w:delInstrText xml:space="preserve"> </w:delInstrText>
        </w:r>
      </w:del>
      <w:del w:id="255" w:author="◉‿◉" w:date="2020-05-07T08:52:00Z">
        <w:r>
          <w:rPr>
            <w:rStyle w:val="32"/>
          </w:rPr>
          <w:fldChar w:fldCharType="separate"/>
        </w:r>
      </w:del>
      <w:del w:id="256" w:author="◉‿◉" w:date="2020-05-07T08:52:00Z">
        <w:r>
          <w:rPr>
            <w:rStyle w:val="32"/>
          </w:rPr>
          <w:delText xml:space="preserve">2.1.1 </w:delText>
        </w:r>
      </w:del>
      <w:del w:id="257" w:author="◉‿◉" w:date="2020-05-07T08:52:00Z">
        <w:r>
          <w:rPr>
            <w:rStyle w:val="32"/>
          </w:rPr>
          <w:fldChar w:fldCharType="begin"/>
        </w:r>
      </w:del>
      <w:del w:id="258" w:author="◉‿◉" w:date="2020-05-07T08:52:00Z">
        <w:r>
          <w:rPr>
            <w:rStyle w:val="32"/>
          </w:rPr>
          <w:delInstrText xml:space="preserve"> MACROBUTTON  AcceptAllChangesShown [单击此处添加条标题] </w:delInstrText>
        </w:r>
      </w:del>
      <w:del w:id="259" w:author="◉‿◉" w:date="2020-05-07T08:52:00Z">
        <w:r>
          <w:rPr>
            <w:rStyle w:val="32"/>
          </w:rPr>
          <w:fldChar w:fldCharType="end"/>
        </w:r>
      </w:del>
      <w:del w:id="260" w:author="◉‿◉" w:date="2020-05-07T08:52:00Z">
        <w:r>
          <w:rPr/>
          <w:tab/>
        </w:r>
      </w:del>
      <w:del w:id="261" w:author="◉‿◉" w:date="2020-05-07T08:52:00Z">
        <w:r>
          <w:rPr/>
          <w:fldChar w:fldCharType="begin"/>
        </w:r>
      </w:del>
      <w:del w:id="262" w:author="◉‿◉" w:date="2020-05-07T08:52:00Z">
        <w:r>
          <w:rPr/>
          <w:delInstrText xml:space="preserve"> PAGEREF _Toc510621496 \h </w:delInstrText>
        </w:r>
      </w:del>
      <w:del w:id="263" w:author="◉‿◉" w:date="2020-05-07T08:52:00Z">
        <w:r>
          <w:rPr/>
          <w:fldChar w:fldCharType="separate"/>
        </w:r>
      </w:del>
      <w:del w:id="264" w:author="◉‿◉" w:date="2020-05-07T08:52:00Z">
        <w:r>
          <w:rPr/>
          <w:delText>3</w:delText>
        </w:r>
      </w:del>
      <w:del w:id="265" w:author="◉‿◉" w:date="2020-05-07T08:52:00Z">
        <w:r>
          <w:rPr/>
          <w:fldChar w:fldCharType="end"/>
        </w:r>
      </w:del>
      <w:del w:id="266" w:author="◉‿◉" w:date="2020-05-07T08:52:00Z">
        <w:r>
          <w:rPr>
            <w:rStyle w:val="32"/>
          </w:rPr>
          <w:fldChar w:fldCharType="end"/>
        </w:r>
      </w:del>
    </w:p>
    <w:p>
      <w:pPr>
        <w:pStyle w:val="16"/>
        <w:tabs>
          <w:tab w:val="right" w:leader="middleDot" w:pos="9344"/>
        </w:tabs>
        <w:ind w:left="960"/>
        <w:rPr>
          <w:del w:id="267" w:author="◉‿◉" w:date="2020-05-07T08:52:00Z"/>
          <w:rFonts w:ascii="Calibri" w:hAnsi="Calibri"/>
          <w:sz w:val="21"/>
          <w:szCs w:val="22"/>
        </w:rPr>
      </w:pPr>
      <w:del w:id="268" w:author="◉‿◉" w:date="2020-05-07T08:52:00Z">
        <w:r>
          <w:rPr>
            <w:rStyle w:val="32"/>
          </w:rPr>
          <w:fldChar w:fldCharType="begin"/>
        </w:r>
      </w:del>
      <w:del w:id="269" w:author="◉‿◉" w:date="2020-05-07T08:52:00Z">
        <w:r>
          <w:rPr>
            <w:rStyle w:val="32"/>
          </w:rPr>
          <w:delInstrText xml:space="preserve"> </w:delInstrText>
        </w:r>
      </w:del>
      <w:del w:id="270" w:author="◉‿◉" w:date="2020-05-07T08:52:00Z">
        <w:r>
          <w:rPr/>
          <w:delInstrText xml:space="preserve">HYPERLINK \l "_Toc510621497"</w:delInstrText>
        </w:r>
      </w:del>
      <w:del w:id="271" w:author="◉‿◉" w:date="2020-05-07T08:52:00Z">
        <w:r>
          <w:rPr>
            <w:rStyle w:val="32"/>
          </w:rPr>
          <w:delInstrText xml:space="preserve"> </w:delInstrText>
        </w:r>
      </w:del>
      <w:del w:id="272" w:author="◉‿◉" w:date="2020-05-07T08:52:00Z">
        <w:r>
          <w:rPr>
            <w:rStyle w:val="32"/>
          </w:rPr>
          <w:fldChar w:fldCharType="separate"/>
        </w:r>
      </w:del>
      <w:del w:id="273" w:author="◉‿◉" w:date="2020-05-07T08:52:00Z">
        <w:r>
          <w:rPr>
            <w:rStyle w:val="32"/>
          </w:rPr>
          <w:delText xml:space="preserve">2.1.2 </w:delText>
        </w:r>
      </w:del>
      <w:del w:id="274" w:author="◉‿◉" w:date="2020-05-07T08:52:00Z">
        <w:r>
          <w:rPr>
            <w:rStyle w:val="32"/>
          </w:rPr>
          <w:fldChar w:fldCharType="begin"/>
        </w:r>
      </w:del>
      <w:del w:id="275" w:author="◉‿◉" w:date="2020-05-07T08:52:00Z">
        <w:r>
          <w:rPr>
            <w:rStyle w:val="32"/>
          </w:rPr>
          <w:delInstrText xml:space="preserve"> MACROBUTTON  AcceptAllChangesShown [单击此处添加条标题] </w:delInstrText>
        </w:r>
      </w:del>
      <w:del w:id="276" w:author="◉‿◉" w:date="2020-05-07T08:52:00Z">
        <w:r>
          <w:rPr>
            <w:rStyle w:val="32"/>
          </w:rPr>
          <w:fldChar w:fldCharType="end"/>
        </w:r>
      </w:del>
      <w:del w:id="277" w:author="◉‿◉" w:date="2020-05-07T08:52:00Z">
        <w:r>
          <w:rPr/>
          <w:tab/>
        </w:r>
      </w:del>
      <w:del w:id="278" w:author="◉‿◉" w:date="2020-05-07T08:52:00Z">
        <w:r>
          <w:rPr/>
          <w:fldChar w:fldCharType="begin"/>
        </w:r>
      </w:del>
      <w:del w:id="279" w:author="◉‿◉" w:date="2020-05-07T08:52:00Z">
        <w:r>
          <w:rPr/>
          <w:delInstrText xml:space="preserve"> PAGEREF _Toc510621497 \h </w:delInstrText>
        </w:r>
      </w:del>
      <w:del w:id="280" w:author="◉‿◉" w:date="2020-05-07T08:52:00Z">
        <w:r>
          <w:rPr/>
          <w:fldChar w:fldCharType="separate"/>
        </w:r>
      </w:del>
      <w:del w:id="281" w:author="◉‿◉" w:date="2020-05-07T08:52:00Z">
        <w:r>
          <w:rPr/>
          <w:delText>3</w:delText>
        </w:r>
      </w:del>
      <w:del w:id="282" w:author="◉‿◉" w:date="2020-05-07T08:52:00Z">
        <w:r>
          <w:rPr/>
          <w:fldChar w:fldCharType="end"/>
        </w:r>
      </w:del>
      <w:del w:id="283" w:author="◉‿◉" w:date="2020-05-07T08:52:00Z">
        <w:r>
          <w:rPr>
            <w:rStyle w:val="32"/>
          </w:rPr>
          <w:fldChar w:fldCharType="end"/>
        </w:r>
      </w:del>
    </w:p>
    <w:p>
      <w:pPr>
        <w:pStyle w:val="16"/>
        <w:tabs>
          <w:tab w:val="right" w:leader="middleDot" w:pos="9344"/>
        </w:tabs>
        <w:ind w:left="960"/>
        <w:rPr>
          <w:del w:id="284" w:author="◉‿◉" w:date="2020-05-07T08:52:00Z"/>
          <w:rFonts w:ascii="Calibri" w:hAnsi="Calibri"/>
          <w:sz w:val="21"/>
          <w:szCs w:val="22"/>
        </w:rPr>
      </w:pPr>
      <w:del w:id="285" w:author="◉‿◉" w:date="2020-05-07T08:52:00Z">
        <w:r>
          <w:rPr>
            <w:rStyle w:val="32"/>
          </w:rPr>
          <w:fldChar w:fldCharType="begin"/>
        </w:r>
      </w:del>
      <w:del w:id="286" w:author="◉‿◉" w:date="2020-05-07T08:52:00Z">
        <w:r>
          <w:rPr>
            <w:rStyle w:val="32"/>
          </w:rPr>
          <w:delInstrText xml:space="preserve"> </w:delInstrText>
        </w:r>
      </w:del>
      <w:del w:id="287" w:author="◉‿◉" w:date="2020-05-07T08:52:00Z">
        <w:r>
          <w:rPr/>
          <w:delInstrText xml:space="preserve">HYPERLINK \l "_Toc510621498"</w:delInstrText>
        </w:r>
      </w:del>
      <w:del w:id="288" w:author="◉‿◉" w:date="2020-05-07T08:52:00Z">
        <w:r>
          <w:rPr>
            <w:rStyle w:val="32"/>
          </w:rPr>
          <w:delInstrText xml:space="preserve"> </w:delInstrText>
        </w:r>
      </w:del>
      <w:del w:id="289" w:author="◉‿◉" w:date="2020-05-07T08:52:00Z">
        <w:r>
          <w:rPr>
            <w:rStyle w:val="32"/>
          </w:rPr>
          <w:fldChar w:fldCharType="separate"/>
        </w:r>
      </w:del>
      <w:del w:id="290" w:author="◉‿◉" w:date="2020-05-07T08:52:00Z">
        <w:r>
          <w:rPr>
            <w:rStyle w:val="32"/>
          </w:rPr>
          <w:delText xml:space="preserve">2.1.3 </w:delText>
        </w:r>
      </w:del>
      <w:del w:id="291" w:author="◉‿◉" w:date="2020-05-07T08:52:00Z">
        <w:r>
          <w:rPr>
            <w:rStyle w:val="32"/>
          </w:rPr>
          <w:fldChar w:fldCharType="begin"/>
        </w:r>
      </w:del>
      <w:del w:id="292" w:author="◉‿◉" w:date="2020-05-07T08:52:00Z">
        <w:r>
          <w:rPr>
            <w:rStyle w:val="32"/>
          </w:rPr>
          <w:delInstrText xml:space="preserve"> MACROBUTTON  AcceptAllChangesShown [单击此处添加条标题] </w:delInstrText>
        </w:r>
      </w:del>
      <w:del w:id="293" w:author="◉‿◉" w:date="2020-05-07T08:52:00Z">
        <w:r>
          <w:rPr>
            <w:rStyle w:val="32"/>
          </w:rPr>
          <w:fldChar w:fldCharType="end"/>
        </w:r>
      </w:del>
      <w:del w:id="294" w:author="◉‿◉" w:date="2020-05-07T08:52:00Z">
        <w:r>
          <w:rPr/>
          <w:tab/>
        </w:r>
      </w:del>
      <w:del w:id="295" w:author="◉‿◉" w:date="2020-05-07T08:52:00Z">
        <w:r>
          <w:rPr/>
          <w:fldChar w:fldCharType="begin"/>
        </w:r>
      </w:del>
      <w:del w:id="296" w:author="◉‿◉" w:date="2020-05-07T08:52:00Z">
        <w:r>
          <w:rPr/>
          <w:delInstrText xml:space="preserve"> PAGEREF _Toc510621498 \h </w:delInstrText>
        </w:r>
      </w:del>
      <w:del w:id="297" w:author="◉‿◉" w:date="2020-05-07T08:52:00Z">
        <w:r>
          <w:rPr/>
          <w:fldChar w:fldCharType="separate"/>
        </w:r>
      </w:del>
      <w:del w:id="298" w:author="◉‿◉" w:date="2020-05-07T08:52:00Z">
        <w:r>
          <w:rPr/>
          <w:delText>3</w:delText>
        </w:r>
      </w:del>
      <w:del w:id="299" w:author="◉‿◉" w:date="2020-05-07T08:52:00Z">
        <w:r>
          <w:rPr/>
          <w:fldChar w:fldCharType="end"/>
        </w:r>
      </w:del>
      <w:del w:id="300" w:author="◉‿◉" w:date="2020-05-07T08:52:00Z">
        <w:r>
          <w:rPr>
            <w:rStyle w:val="32"/>
          </w:rPr>
          <w:fldChar w:fldCharType="end"/>
        </w:r>
      </w:del>
    </w:p>
    <w:p>
      <w:pPr>
        <w:pStyle w:val="24"/>
        <w:ind w:left="480"/>
        <w:rPr>
          <w:del w:id="301" w:author="◉‿◉" w:date="2020-05-07T08:52:00Z"/>
          <w:rFonts w:ascii="Calibri" w:hAnsi="Calibri"/>
          <w:sz w:val="21"/>
          <w:szCs w:val="22"/>
        </w:rPr>
      </w:pPr>
      <w:del w:id="302" w:author="◉‿◉" w:date="2020-05-07T08:52:00Z">
        <w:r>
          <w:rPr>
            <w:rStyle w:val="32"/>
          </w:rPr>
          <w:fldChar w:fldCharType="begin"/>
        </w:r>
      </w:del>
      <w:del w:id="303" w:author="◉‿◉" w:date="2020-05-07T08:52:00Z">
        <w:r>
          <w:rPr>
            <w:rStyle w:val="32"/>
          </w:rPr>
          <w:delInstrText xml:space="preserve"> </w:delInstrText>
        </w:r>
      </w:del>
      <w:del w:id="304" w:author="◉‿◉" w:date="2020-05-07T08:52:00Z">
        <w:r>
          <w:rPr/>
          <w:delInstrText xml:space="preserve">HYPERLINK \l "_Toc510621499"</w:delInstrText>
        </w:r>
      </w:del>
      <w:del w:id="305" w:author="◉‿◉" w:date="2020-05-07T08:52:00Z">
        <w:r>
          <w:rPr>
            <w:rStyle w:val="32"/>
          </w:rPr>
          <w:delInstrText xml:space="preserve"> </w:delInstrText>
        </w:r>
      </w:del>
      <w:del w:id="306" w:author="◉‿◉" w:date="2020-05-07T08:52:00Z">
        <w:r>
          <w:rPr>
            <w:rStyle w:val="32"/>
          </w:rPr>
          <w:fldChar w:fldCharType="separate"/>
        </w:r>
      </w:del>
      <w:del w:id="307" w:author="◉‿◉" w:date="2020-05-07T08:52:00Z">
        <w:r>
          <w:rPr>
            <w:rStyle w:val="32"/>
          </w:rPr>
          <w:delText xml:space="preserve">2.2 </w:delText>
        </w:r>
      </w:del>
      <w:del w:id="308" w:author="◉‿◉" w:date="2020-05-07T08:52:00Z">
        <w:r>
          <w:rPr>
            <w:rStyle w:val="32"/>
            <w:rFonts w:hint="eastAsia"/>
          </w:rPr>
          <w:delText>技术与理论基础</w:delText>
        </w:r>
      </w:del>
      <w:del w:id="309" w:author="◉‿◉" w:date="2020-05-07T08:52:00Z">
        <w:r>
          <w:rPr>
            <w:rStyle w:val="32"/>
          </w:rPr>
          <w:delText>2</w:delText>
        </w:r>
      </w:del>
      <w:del w:id="310" w:author="◉‿◉" w:date="2020-05-07T08:52:00Z">
        <w:r>
          <w:rPr/>
          <w:tab/>
        </w:r>
      </w:del>
      <w:del w:id="311" w:author="◉‿◉" w:date="2020-05-07T08:52:00Z">
        <w:r>
          <w:rPr/>
          <w:fldChar w:fldCharType="begin"/>
        </w:r>
      </w:del>
      <w:del w:id="312" w:author="◉‿◉" w:date="2020-05-07T08:52:00Z">
        <w:r>
          <w:rPr/>
          <w:delInstrText xml:space="preserve"> PAGEREF _Toc510621499 \h </w:delInstrText>
        </w:r>
      </w:del>
      <w:del w:id="313" w:author="◉‿◉" w:date="2020-05-07T08:52:00Z">
        <w:r>
          <w:rPr/>
          <w:fldChar w:fldCharType="separate"/>
        </w:r>
      </w:del>
      <w:del w:id="314" w:author="◉‿◉" w:date="2020-05-07T08:52:00Z">
        <w:r>
          <w:rPr/>
          <w:delText>4</w:delText>
        </w:r>
      </w:del>
      <w:del w:id="315" w:author="◉‿◉" w:date="2020-05-07T08:52:00Z">
        <w:r>
          <w:rPr/>
          <w:fldChar w:fldCharType="end"/>
        </w:r>
      </w:del>
      <w:del w:id="316" w:author="◉‿◉" w:date="2020-05-07T08:52:00Z">
        <w:r>
          <w:rPr>
            <w:rStyle w:val="32"/>
          </w:rPr>
          <w:fldChar w:fldCharType="end"/>
        </w:r>
      </w:del>
    </w:p>
    <w:p>
      <w:pPr>
        <w:pStyle w:val="16"/>
        <w:tabs>
          <w:tab w:val="right" w:leader="middleDot" w:pos="9344"/>
        </w:tabs>
        <w:ind w:left="960"/>
        <w:rPr>
          <w:del w:id="317" w:author="◉‿◉" w:date="2020-05-07T08:52:00Z"/>
          <w:rFonts w:ascii="Calibri" w:hAnsi="Calibri"/>
          <w:sz w:val="21"/>
          <w:szCs w:val="22"/>
        </w:rPr>
      </w:pPr>
      <w:del w:id="318" w:author="◉‿◉" w:date="2020-05-07T08:52:00Z">
        <w:r>
          <w:rPr>
            <w:rStyle w:val="32"/>
          </w:rPr>
          <w:fldChar w:fldCharType="begin"/>
        </w:r>
      </w:del>
      <w:del w:id="319" w:author="◉‿◉" w:date="2020-05-07T08:52:00Z">
        <w:r>
          <w:rPr>
            <w:rStyle w:val="32"/>
          </w:rPr>
          <w:delInstrText xml:space="preserve"> </w:delInstrText>
        </w:r>
      </w:del>
      <w:del w:id="320" w:author="◉‿◉" w:date="2020-05-07T08:52:00Z">
        <w:r>
          <w:rPr/>
          <w:delInstrText xml:space="preserve">HYPERLINK \l "_Toc510621500"</w:delInstrText>
        </w:r>
      </w:del>
      <w:del w:id="321" w:author="◉‿◉" w:date="2020-05-07T08:52:00Z">
        <w:r>
          <w:rPr>
            <w:rStyle w:val="32"/>
          </w:rPr>
          <w:delInstrText xml:space="preserve"> </w:delInstrText>
        </w:r>
      </w:del>
      <w:del w:id="322" w:author="◉‿◉" w:date="2020-05-07T08:52:00Z">
        <w:r>
          <w:rPr>
            <w:rStyle w:val="32"/>
          </w:rPr>
          <w:fldChar w:fldCharType="separate"/>
        </w:r>
      </w:del>
      <w:del w:id="323" w:author="◉‿◉" w:date="2020-05-07T08:52:00Z">
        <w:r>
          <w:rPr>
            <w:rStyle w:val="32"/>
          </w:rPr>
          <w:delText xml:space="preserve">2.2.1 </w:delText>
        </w:r>
      </w:del>
      <w:del w:id="324" w:author="◉‿◉" w:date="2020-05-07T08:52:00Z">
        <w:r>
          <w:rPr>
            <w:rStyle w:val="32"/>
          </w:rPr>
          <w:fldChar w:fldCharType="begin"/>
        </w:r>
      </w:del>
      <w:del w:id="325" w:author="◉‿◉" w:date="2020-05-07T08:52:00Z">
        <w:r>
          <w:rPr>
            <w:rStyle w:val="32"/>
          </w:rPr>
          <w:delInstrText xml:space="preserve"> MACROBUTTON  AcceptAllChangesShown [单击此处添加条标题] </w:delInstrText>
        </w:r>
      </w:del>
      <w:del w:id="326" w:author="◉‿◉" w:date="2020-05-07T08:52:00Z">
        <w:r>
          <w:rPr>
            <w:rStyle w:val="32"/>
          </w:rPr>
          <w:fldChar w:fldCharType="end"/>
        </w:r>
      </w:del>
      <w:del w:id="327" w:author="◉‿◉" w:date="2020-05-07T08:52:00Z">
        <w:r>
          <w:rPr/>
          <w:tab/>
        </w:r>
      </w:del>
      <w:del w:id="328" w:author="◉‿◉" w:date="2020-05-07T08:52:00Z">
        <w:r>
          <w:rPr/>
          <w:fldChar w:fldCharType="begin"/>
        </w:r>
      </w:del>
      <w:del w:id="329" w:author="◉‿◉" w:date="2020-05-07T08:52:00Z">
        <w:r>
          <w:rPr/>
          <w:delInstrText xml:space="preserve"> PAGEREF _Toc510621500 \h </w:delInstrText>
        </w:r>
      </w:del>
      <w:del w:id="330" w:author="◉‿◉" w:date="2020-05-07T08:52:00Z">
        <w:r>
          <w:rPr/>
          <w:fldChar w:fldCharType="separate"/>
        </w:r>
      </w:del>
      <w:del w:id="331" w:author="◉‿◉" w:date="2020-05-07T08:52:00Z">
        <w:r>
          <w:rPr/>
          <w:delText>4</w:delText>
        </w:r>
      </w:del>
      <w:del w:id="332" w:author="◉‿◉" w:date="2020-05-07T08:52:00Z">
        <w:r>
          <w:rPr/>
          <w:fldChar w:fldCharType="end"/>
        </w:r>
      </w:del>
      <w:del w:id="333" w:author="◉‿◉" w:date="2020-05-07T08:52:00Z">
        <w:r>
          <w:rPr>
            <w:rStyle w:val="32"/>
          </w:rPr>
          <w:fldChar w:fldCharType="end"/>
        </w:r>
      </w:del>
    </w:p>
    <w:p>
      <w:pPr>
        <w:pStyle w:val="16"/>
        <w:tabs>
          <w:tab w:val="right" w:leader="middleDot" w:pos="9344"/>
        </w:tabs>
        <w:ind w:left="960"/>
        <w:rPr>
          <w:del w:id="334" w:author="◉‿◉" w:date="2020-05-07T08:52:00Z"/>
          <w:rFonts w:ascii="Calibri" w:hAnsi="Calibri"/>
          <w:sz w:val="21"/>
          <w:szCs w:val="22"/>
        </w:rPr>
      </w:pPr>
      <w:del w:id="335" w:author="◉‿◉" w:date="2020-05-07T08:52:00Z">
        <w:r>
          <w:rPr>
            <w:rStyle w:val="32"/>
          </w:rPr>
          <w:fldChar w:fldCharType="begin"/>
        </w:r>
      </w:del>
      <w:del w:id="336" w:author="◉‿◉" w:date="2020-05-07T08:52:00Z">
        <w:r>
          <w:rPr>
            <w:rStyle w:val="32"/>
          </w:rPr>
          <w:delInstrText xml:space="preserve"> </w:delInstrText>
        </w:r>
      </w:del>
      <w:del w:id="337" w:author="◉‿◉" w:date="2020-05-07T08:52:00Z">
        <w:r>
          <w:rPr/>
          <w:delInstrText xml:space="preserve">HYPERLINK \l "_Toc510621501"</w:delInstrText>
        </w:r>
      </w:del>
      <w:del w:id="338" w:author="◉‿◉" w:date="2020-05-07T08:52:00Z">
        <w:r>
          <w:rPr>
            <w:rStyle w:val="32"/>
          </w:rPr>
          <w:delInstrText xml:space="preserve"> </w:delInstrText>
        </w:r>
      </w:del>
      <w:del w:id="339" w:author="◉‿◉" w:date="2020-05-07T08:52:00Z">
        <w:r>
          <w:rPr>
            <w:rStyle w:val="32"/>
          </w:rPr>
          <w:fldChar w:fldCharType="separate"/>
        </w:r>
      </w:del>
      <w:del w:id="340" w:author="◉‿◉" w:date="2020-05-07T08:52:00Z">
        <w:r>
          <w:rPr>
            <w:rStyle w:val="32"/>
          </w:rPr>
          <w:delText xml:space="preserve">2.2.2 </w:delText>
        </w:r>
      </w:del>
      <w:del w:id="341" w:author="◉‿◉" w:date="2020-05-07T08:52:00Z">
        <w:r>
          <w:rPr>
            <w:rStyle w:val="32"/>
          </w:rPr>
          <w:fldChar w:fldCharType="begin"/>
        </w:r>
      </w:del>
      <w:del w:id="342" w:author="◉‿◉" w:date="2020-05-07T08:52:00Z">
        <w:r>
          <w:rPr>
            <w:rStyle w:val="32"/>
          </w:rPr>
          <w:delInstrText xml:space="preserve"> MACROBUTTON  AcceptAllChangesShown [单击此处添加条标题] </w:delInstrText>
        </w:r>
      </w:del>
      <w:del w:id="343" w:author="◉‿◉" w:date="2020-05-07T08:52:00Z">
        <w:r>
          <w:rPr>
            <w:rStyle w:val="32"/>
          </w:rPr>
          <w:fldChar w:fldCharType="end"/>
        </w:r>
      </w:del>
      <w:del w:id="344" w:author="◉‿◉" w:date="2020-05-07T08:52:00Z">
        <w:r>
          <w:rPr/>
          <w:tab/>
        </w:r>
      </w:del>
      <w:del w:id="345" w:author="◉‿◉" w:date="2020-05-07T08:52:00Z">
        <w:r>
          <w:rPr/>
          <w:fldChar w:fldCharType="begin"/>
        </w:r>
      </w:del>
      <w:del w:id="346" w:author="◉‿◉" w:date="2020-05-07T08:52:00Z">
        <w:r>
          <w:rPr/>
          <w:delInstrText xml:space="preserve"> PAGEREF _Toc510621501 \h </w:delInstrText>
        </w:r>
      </w:del>
      <w:del w:id="347" w:author="◉‿◉" w:date="2020-05-07T08:52:00Z">
        <w:r>
          <w:rPr/>
          <w:fldChar w:fldCharType="separate"/>
        </w:r>
      </w:del>
      <w:del w:id="348" w:author="◉‿◉" w:date="2020-05-07T08:52:00Z">
        <w:r>
          <w:rPr/>
          <w:delText>4</w:delText>
        </w:r>
      </w:del>
      <w:del w:id="349" w:author="◉‿◉" w:date="2020-05-07T08:52:00Z">
        <w:r>
          <w:rPr/>
          <w:fldChar w:fldCharType="end"/>
        </w:r>
      </w:del>
      <w:del w:id="350" w:author="◉‿◉" w:date="2020-05-07T08:52:00Z">
        <w:r>
          <w:rPr>
            <w:rStyle w:val="32"/>
          </w:rPr>
          <w:fldChar w:fldCharType="end"/>
        </w:r>
      </w:del>
    </w:p>
    <w:p>
      <w:pPr>
        <w:pStyle w:val="21"/>
        <w:rPr>
          <w:del w:id="351" w:author="◉‿◉" w:date="2020-05-07T08:52:00Z"/>
          <w:rFonts w:ascii="Calibri" w:hAnsi="Calibri"/>
          <w:sz w:val="21"/>
          <w:szCs w:val="22"/>
        </w:rPr>
      </w:pPr>
      <w:del w:id="352" w:author="◉‿◉" w:date="2020-05-07T08:52:00Z">
        <w:r>
          <w:rPr>
            <w:rStyle w:val="32"/>
          </w:rPr>
          <w:fldChar w:fldCharType="begin"/>
        </w:r>
      </w:del>
      <w:del w:id="353" w:author="◉‿◉" w:date="2020-05-07T08:52:00Z">
        <w:r>
          <w:rPr>
            <w:rStyle w:val="32"/>
          </w:rPr>
          <w:delInstrText xml:space="preserve"> </w:delInstrText>
        </w:r>
      </w:del>
      <w:del w:id="354" w:author="◉‿◉" w:date="2020-05-07T08:52:00Z">
        <w:r>
          <w:rPr/>
          <w:delInstrText xml:space="preserve">HYPERLINK \l "_Toc510621502"</w:delInstrText>
        </w:r>
      </w:del>
      <w:del w:id="355" w:author="◉‿◉" w:date="2020-05-07T08:52:00Z">
        <w:r>
          <w:rPr>
            <w:rStyle w:val="32"/>
          </w:rPr>
          <w:delInstrText xml:space="preserve"> </w:delInstrText>
        </w:r>
      </w:del>
      <w:del w:id="356" w:author="◉‿◉" w:date="2020-05-07T08:52:00Z">
        <w:r>
          <w:rPr>
            <w:rStyle w:val="32"/>
          </w:rPr>
          <w:fldChar w:fldCharType="separate"/>
        </w:r>
      </w:del>
      <w:del w:id="357" w:author="◉‿◉" w:date="2020-05-07T08:52:00Z">
        <w:r>
          <w:rPr>
            <w:rStyle w:val="32"/>
            <w:rFonts w:hint="eastAsia"/>
          </w:rPr>
          <w:delText>第</w:delText>
        </w:r>
      </w:del>
      <w:del w:id="358" w:author="◉‿◉" w:date="2020-05-07T08:52:00Z">
        <w:r>
          <w:rPr>
            <w:rStyle w:val="32"/>
          </w:rPr>
          <w:delText>3</w:delText>
        </w:r>
      </w:del>
      <w:del w:id="359" w:author="◉‿◉" w:date="2020-05-07T08:52:00Z">
        <w:r>
          <w:rPr>
            <w:rStyle w:val="32"/>
            <w:rFonts w:hint="eastAsia"/>
          </w:rPr>
          <w:delText>章</w:delText>
        </w:r>
      </w:del>
      <w:del w:id="360" w:author="◉‿◉" w:date="2020-05-07T08:52:00Z">
        <w:r>
          <w:rPr>
            <w:rStyle w:val="32"/>
          </w:rPr>
          <w:delText xml:space="preserve"> </w:delText>
        </w:r>
      </w:del>
      <w:del w:id="361" w:author="◉‿◉" w:date="2020-05-07T08:52:00Z">
        <w:r>
          <w:rPr>
            <w:rStyle w:val="32"/>
            <w:rFonts w:hint="eastAsia"/>
          </w:rPr>
          <w:delText>系统分析（需求分析）</w:delText>
        </w:r>
      </w:del>
      <w:del w:id="362" w:author="◉‿◉" w:date="2020-05-07T08:52:00Z">
        <w:r>
          <w:rPr/>
          <w:tab/>
        </w:r>
      </w:del>
      <w:del w:id="363" w:author="◉‿◉" w:date="2020-05-07T08:52:00Z">
        <w:r>
          <w:rPr/>
          <w:fldChar w:fldCharType="begin"/>
        </w:r>
      </w:del>
      <w:del w:id="364" w:author="◉‿◉" w:date="2020-05-07T08:52:00Z">
        <w:r>
          <w:rPr/>
          <w:delInstrText xml:space="preserve"> PAGEREF _Toc510621502 \h </w:delInstrText>
        </w:r>
      </w:del>
      <w:del w:id="365" w:author="◉‿◉" w:date="2020-05-07T08:52:00Z">
        <w:r>
          <w:rPr/>
          <w:fldChar w:fldCharType="separate"/>
        </w:r>
      </w:del>
      <w:del w:id="366" w:author="◉‿◉" w:date="2020-05-07T08:52:00Z">
        <w:r>
          <w:rPr/>
          <w:delText>5</w:delText>
        </w:r>
      </w:del>
      <w:del w:id="367" w:author="◉‿◉" w:date="2020-05-07T08:52:00Z">
        <w:r>
          <w:rPr/>
          <w:fldChar w:fldCharType="end"/>
        </w:r>
      </w:del>
      <w:del w:id="368" w:author="◉‿◉" w:date="2020-05-07T08:52:00Z">
        <w:r>
          <w:rPr>
            <w:rStyle w:val="32"/>
          </w:rPr>
          <w:fldChar w:fldCharType="end"/>
        </w:r>
      </w:del>
    </w:p>
    <w:p>
      <w:pPr>
        <w:pStyle w:val="24"/>
        <w:ind w:left="480"/>
        <w:rPr>
          <w:del w:id="369" w:author="◉‿◉" w:date="2020-05-07T08:52:00Z"/>
          <w:rFonts w:ascii="Calibri" w:hAnsi="Calibri"/>
          <w:sz w:val="21"/>
          <w:szCs w:val="22"/>
        </w:rPr>
      </w:pPr>
      <w:del w:id="370" w:author="◉‿◉" w:date="2020-05-07T08:52:00Z">
        <w:r>
          <w:rPr>
            <w:rStyle w:val="32"/>
          </w:rPr>
          <w:fldChar w:fldCharType="begin"/>
        </w:r>
      </w:del>
      <w:del w:id="371" w:author="◉‿◉" w:date="2020-05-07T08:52:00Z">
        <w:r>
          <w:rPr>
            <w:rStyle w:val="32"/>
          </w:rPr>
          <w:delInstrText xml:space="preserve"> </w:delInstrText>
        </w:r>
      </w:del>
      <w:del w:id="372" w:author="◉‿◉" w:date="2020-05-07T08:52:00Z">
        <w:r>
          <w:rPr/>
          <w:delInstrText xml:space="preserve">HYPERLINK \l "_Toc510621503"</w:delInstrText>
        </w:r>
      </w:del>
      <w:del w:id="373" w:author="◉‿◉" w:date="2020-05-07T08:52:00Z">
        <w:r>
          <w:rPr>
            <w:rStyle w:val="32"/>
          </w:rPr>
          <w:delInstrText xml:space="preserve"> </w:delInstrText>
        </w:r>
      </w:del>
      <w:del w:id="374" w:author="◉‿◉" w:date="2020-05-07T08:52:00Z">
        <w:r>
          <w:rPr>
            <w:rStyle w:val="32"/>
          </w:rPr>
          <w:fldChar w:fldCharType="separate"/>
        </w:r>
      </w:del>
      <w:del w:id="375" w:author="◉‿◉" w:date="2020-05-07T08:52:00Z">
        <w:r>
          <w:rPr>
            <w:rStyle w:val="32"/>
          </w:rPr>
          <w:delText>3.1</w:delText>
        </w:r>
      </w:del>
      <w:del w:id="376" w:author="◉‿◉" w:date="2020-05-07T08:52:00Z">
        <w:r>
          <w:rPr>
            <w:rStyle w:val="32"/>
            <w:rFonts w:hint="eastAsia"/>
          </w:rPr>
          <w:delText>功能需求分析</w:delText>
        </w:r>
      </w:del>
      <w:del w:id="377" w:author="◉‿◉" w:date="2020-05-07T08:52:00Z">
        <w:r>
          <w:rPr/>
          <w:tab/>
        </w:r>
      </w:del>
      <w:del w:id="378" w:author="◉‿◉" w:date="2020-05-07T08:52:00Z">
        <w:r>
          <w:rPr/>
          <w:fldChar w:fldCharType="begin"/>
        </w:r>
      </w:del>
      <w:del w:id="379" w:author="◉‿◉" w:date="2020-05-07T08:52:00Z">
        <w:r>
          <w:rPr/>
          <w:delInstrText xml:space="preserve"> PAGEREF _Toc510621503 \h </w:delInstrText>
        </w:r>
      </w:del>
      <w:del w:id="380" w:author="◉‿◉" w:date="2020-05-07T08:52:00Z">
        <w:r>
          <w:rPr/>
          <w:fldChar w:fldCharType="separate"/>
        </w:r>
      </w:del>
      <w:del w:id="381" w:author="◉‿◉" w:date="2020-05-07T08:52:00Z">
        <w:r>
          <w:rPr/>
          <w:delText>5</w:delText>
        </w:r>
      </w:del>
      <w:del w:id="382" w:author="◉‿◉" w:date="2020-05-07T08:52:00Z">
        <w:r>
          <w:rPr/>
          <w:fldChar w:fldCharType="end"/>
        </w:r>
      </w:del>
      <w:del w:id="383" w:author="◉‿◉" w:date="2020-05-07T08:52:00Z">
        <w:r>
          <w:rPr>
            <w:rStyle w:val="32"/>
          </w:rPr>
          <w:fldChar w:fldCharType="end"/>
        </w:r>
      </w:del>
    </w:p>
    <w:p>
      <w:pPr>
        <w:pStyle w:val="16"/>
        <w:tabs>
          <w:tab w:val="right" w:leader="middleDot" w:pos="9344"/>
        </w:tabs>
        <w:ind w:left="960"/>
        <w:rPr>
          <w:del w:id="384" w:author="◉‿◉" w:date="2020-05-07T08:52:00Z"/>
          <w:rFonts w:ascii="Calibri" w:hAnsi="Calibri"/>
          <w:sz w:val="21"/>
          <w:szCs w:val="22"/>
        </w:rPr>
      </w:pPr>
      <w:del w:id="385" w:author="◉‿◉" w:date="2020-05-07T08:52:00Z">
        <w:r>
          <w:rPr>
            <w:rStyle w:val="32"/>
          </w:rPr>
          <w:fldChar w:fldCharType="begin"/>
        </w:r>
      </w:del>
      <w:del w:id="386" w:author="◉‿◉" w:date="2020-05-07T08:52:00Z">
        <w:r>
          <w:rPr>
            <w:rStyle w:val="32"/>
          </w:rPr>
          <w:delInstrText xml:space="preserve"> </w:delInstrText>
        </w:r>
      </w:del>
      <w:del w:id="387" w:author="◉‿◉" w:date="2020-05-07T08:52:00Z">
        <w:r>
          <w:rPr/>
          <w:delInstrText xml:space="preserve">HYPERLINK \l "_Toc510621504"</w:delInstrText>
        </w:r>
      </w:del>
      <w:del w:id="388" w:author="◉‿◉" w:date="2020-05-07T08:52:00Z">
        <w:r>
          <w:rPr>
            <w:rStyle w:val="32"/>
          </w:rPr>
          <w:delInstrText xml:space="preserve"> </w:delInstrText>
        </w:r>
      </w:del>
      <w:del w:id="389" w:author="◉‿◉" w:date="2020-05-07T08:52:00Z">
        <w:r>
          <w:rPr>
            <w:rStyle w:val="32"/>
          </w:rPr>
          <w:fldChar w:fldCharType="separate"/>
        </w:r>
      </w:del>
      <w:del w:id="390" w:author="◉‿◉" w:date="2020-05-07T08:52:00Z">
        <w:r>
          <w:rPr>
            <w:rStyle w:val="32"/>
          </w:rPr>
          <w:delText xml:space="preserve">3.1.1 </w:delText>
        </w:r>
      </w:del>
      <w:del w:id="391" w:author="◉‿◉" w:date="2020-05-07T08:52:00Z">
        <w:r>
          <w:rPr>
            <w:rStyle w:val="32"/>
          </w:rPr>
          <w:fldChar w:fldCharType="begin"/>
        </w:r>
      </w:del>
      <w:del w:id="392" w:author="◉‿◉" w:date="2020-05-07T08:52:00Z">
        <w:r>
          <w:rPr>
            <w:rStyle w:val="32"/>
          </w:rPr>
          <w:delInstrText xml:space="preserve"> MACROBUTTON  AcceptAllChangesShown [单击此处添加条标题] </w:delInstrText>
        </w:r>
      </w:del>
      <w:del w:id="393" w:author="◉‿◉" w:date="2020-05-07T08:52:00Z">
        <w:r>
          <w:rPr>
            <w:rStyle w:val="32"/>
          </w:rPr>
          <w:fldChar w:fldCharType="end"/>
        </w:r>
      </w:del>
      <w:del w:id="394" w:author="◉‿◉" w:date="2020-05-07T08:52:00Z">
        <w:r>
          <w:rPr/>
          <w:tab/>
        </w:r>
      </w:del>
      <w:del w:id="395" w:author="◉‿◉" w:date="2020-05-07T08:52:00Z">
        <w:r>
          <w:rPr/>
          <w:fldChar w:fldCharType="begin"/>
        </w:r>
      </w:del>
      <w:del w:id="396" w:author="◉‿◉" w:date="2020-05-07T08:52:00Z">
        <w:r>
          <w:rPr/>
          <w:delInstrText xml:space="preserve"> PAGEREF _Toc510621504 \h </w:delInstrText>
        </w:r>
      </w:del>
      <w:del w:id="397" w:author="◉‿◉" w:date="2020-05-07T08:52:00Z">
        <w:r>
          <w:rPr/>
          <w:fldChar w:fldCharType="separate"/>
        </w:r>
      </w:del>
      <w:del w:id="398" w:author="◉‿◉" w:date="2020-05-07T08:52:00Z">
        <w:r>
          <w:rPr/>
          <w:delText>5</w:delText>
        </w:r>
      </w:del>
      <w:del w:id="399" w:author="◉‿◉" w:date="2020-05-07T08:52:00Z">
        <w:r>
          <w:rPr/>
          <w:fldChar w:fldCharType="end"/>
        </w:r>
      </w:del>
      <w:del w:id="400" w:author="◉‿◉" w:date="2020-05-07T08:52:00Z">
        <w:r>
          <w:rPr>
            <w:rStyle w:val="32"/>
          </w:rPr>
          <w:fldChar w:fldCharType="end"/>
        </w:r>
      </w:del>
    </w:p>
    <w:p>
      <w:pPr>
        <w:pStyle w:val="16"/>
        <w:tabs>
          <w:tab w:val="right" w:leader="middleDot" w:pos="9344"/>
        </w:tabs>
        <w:ind w:left="960"/>
        <w:rPr>
          <w:del w:id="401" w:author="◉‿◉" w:date="2020-05-07T08:52:00Z"/>
          <w:rFonts w:ascii="Calibri" w:hAnsi="Calibri"/>
          <w:sz w:val="21"/>
          <w:szCs w:val="22"/>
        </w:rPr>
      </w:pPr>
      <w:del w:id="402" w:author="◉‿◉" w:date="2020-05-07T08:52:00Z">
        <w:r>
          <w:rPr>
            <w:rStyle w:val="32"/>
          </w:rPr>
          <w:fldChar w:fldCharType="begin"/>
        </w:r>
      </w:del>
      <w:del w:id="403" w:author="◉‿◉" w:date="2020-05-07T08:52:00Z">
        <w:r>
          <w:rPr>
            <w:rStyle w:val="32"/>
          </w:rPr>
          <w:delInstrText xml:space="preserve"> </w:delInstrText>
        </w:r>
      </w:del>
      <w:del w:id="404" w:author="◉‿◉" w:date="2020-05-07T08:52:00Z">
        <w:r>
          <w:rPr/>
          <w:delInstrText xml:space="preserve">HYPERLINK \l "_Toc510621505"</w:delInstrText>
        </w:r>
      </w:del>
      <w:del w:id="405" w:author="◉‿◉" w:date="2020-05-07T08:52:00Z">
        <w:r>
          <w:rPr>
            <w:rStyle w:val="32"/>
          </w:rPr>
          <w:delInstrText xml:space="preserve"> </w:delInstrText>
        </w:r>
      </w:del>
      <w:del w:id="406" w:author="◉‿◉" w:date="2020-05-07T08:52:00Z">
        <w:r>
          <w:rPr>
            <w:rStyle w:val="32"/>
          </w:rPr>
          <w:fldChar w:fldCharType="separate"/>
        </w:r>
      </w:del>
      <w:del w:id="407" w:author="◉‿◉" w:date="2020-05-07T08:52:00Z">
        <w:r>
          <w:rPr>
            <w:rStyle w:val="32"/>
          </w:rPr>
          <w:delText xml:space="preserve">3.1.2 </w:delText>
        </w:r>
      </w:del>
      <w:del w:id="408" w:author="◉‿◉" w:date="2020-05-07T08:52:00Z">
        <w:r>
          <w:rPr>
            <w:rStyle w:val="32"/>
          </w:rPr>
          <w:fldChar w:fldCharType="begin"/>
        </w:r>
      </w:del>
      <w:del w:id="409" w:author="◉‿◉" w:date="2020-05-07T08:52:00Z">
        <w:r>
          <w:rPr>
            <w:rStyle w:val="32"/>
          </w:rPr>
          <w:delInstrText xml:space="preserve"> MACROBUTTON  AcceptAllChangesShown [单击此处添加条标题] </w:delInstrText>
        </w:r>
      </w:del>
      <w:del w:id="410" w:author="◉‿◉" w:date="2020-05-07T08:52:00Z">
        <w:r>
          <w:rPr>
            <w:rStyle w:val="32"/>
          </w:rPr>
          <w:fldChar w:fldCharType="end"/>
        </w:r>
      </w:del>
      <w:del w:id="411" w:author="◉‿◉" w:date="2020-05-07T08:52:00Z">
        <w:r>
          <w:rPr/>
          <w:tab/>
        </w:r>
      </w:del>
      <w:del w:id="412" w:author="◉‿◉" w:date="2020-05-07T08:52:00Z">
        <w:r>
          <w:rPr/>
          <w:fldChar w:fldCharType="begin"/>
        </w:r>
      </w:del>
      <w:del w:id="413" w:author="◉‿◉" w:date="2020-05-07T08:52:00Z">
        <w:r>
          <w:rPr/>
          <w:delInstrText xml:space="preserve"> PAGEREF _Toc510621505 \h </w:delInstrText>
        </w:r>
      </w:del>
      <w:del w:id="414" w:author="◉‿◉" w:date="2020-05-07T08:52:00Z">
        <w:r>
          <w:rPr/>
          <w:fldChar w:fldCharType="separate"/>
        </w:r>
      </w:del>
      <w:del w:id="415" w:author="◉‿◉" w:date="2020-05-07T08:52:00Z">
        <w:r>
          <w:rPr/>
          <w:delText>5</w:delText>
        </w:r>
      </w:del>
      <w:del w:id="416" w:author="◉‿◉" w:date="2020-05-07T08:52:00Z">
        <w:r>
          <w:rPr/>
          <w:fldChar w:fldCharType="end"/>
        </w:r>
      </w:del>
      <w:del w:id="417" w:author="◉‿◉" w:date="2020-05-07T08:52:00Z">
        <w:r>
          <w:rPr>
            <w:rStyle w:val="32"/>
          </w:rPr>
          <w:fldChar w:fldCharType="end"/>
        </w:r>
      </w:del>
    </w:p>
    <w:p>
      <w:pPr>
        <w:pStyle w:val="16"/>
        <w:tabs>
          <w:tab w:val="right" w:leader="middleDot" w:pos="9344"/>
        </w:tabs>
        <w:ind w:left="960"/>
        <w:rPr>
          <w:del w:id="418" w:author="◉‿◉" w:date="2020-05-07T08:52:00Z"/>
          <w:rFonts w:ascii="Calibri" w:hAnsi="Calibri"/>
          <w:sz w:val="21"/>
          <w:szCs w:val="22"/>
        </w:rPr>
      </w:pPr>
      <w:del w:id="419" w:author="◉‿◉" w:date="2020-05-07T08:52:00Z">
        <w:r>
          <w:rPr>
            <w:rStyle w:val="32"/>
          </w:rPr>
          <w:fldChar w:fldCharType="begin"/>
        </w:r>
      </w:del>
      <w:del w:id="420" w:author="◉‿◉" w:date="2020-05-07T08:52:00Z">
        <w:r>
          <w:rPr>
            <w:rStyle w:val="32"/>
          </w:rPr>
          <w:delInstrText xml:space="preserve"> </w:delInstrText>
        </w:r>
      </w:del>
      <w:del w:id="421" w:author="◉‿◉" w:date="2020-05-07T08:52:00Z">
        <w:r>
          <w:rPr/>
          <w:delInstrText xml:space="preserve">HYPERLINK \l "_Toc510621506"</w:delInstrText>
        </w:r>
      </w:del>
      <w:del w:id="422" w:author="◉‿◉" w:date="2020-05-07T08:52:00Z">
        <w:r>
          <w:rPr>
            <w:rStyle w:val="32"/>
          </w:rPr>
          <w:delInstrText xml:space="preserve"> </w:delInstrText>
        </w:r>
      </w:del>
      <w:del w:id="423" w:author="◉‿◉" w:date="2020-05-07T08:52:00Z">
        <w:r>
          <w:rPr>
            <w:rStyle w:val="32"/>
          </w:rPr>
          <w:fldChar w:fldCharType="separate"/>
        </w:r>
      </w:del>
      <w:del w:id="424" w:author="◉‿◉" w:date="2020-05-07T08:52:00Z">
        <w:r>
          <w:rPr>
            <w:rStyle w:val="32"/>
          </w:rPr>
          <w:delText xml:space="preserve">3.1.3 </w:delText>
        </w:r>
      </w:del>
      <w:del w:id="425" w:author="◉‿◉" w:date="2020-05-07T08:52:00Z">
        <w:r>
          <w:rPr>
            <w:rStyle w:val="32"/>
          </w:rPr>
          <w:fldChar w:fldCharType="begin"/>
        </w:r>
      </w:del>
      <w:del w:id="426" w:author="◉‿◉" w:date="2020-05-07T08:52:00Z">
        <w:r>
          <w:rPr>
            <w:rStyle w:val="32"/>
          </w:rPr>
          <w:delInstrText xml:space="preserve"> MACROBUTTON  AcceptAllChangesShown [单击此处添加条标题] </w:delInstrText>
        </w:r>
      </w:del>
      <w:del w:id="427" w:author="◉‿◉" w:date="2020-05-07T08:52:00Z">
        <w:r>
          <w:rPr>
            <w:rStyle w:val="32"/>
          </w:rPr>
          <w:fldChar w:fldCharType="end"/>
        </w:r>
      </w:del>
      <w:del w:id="428" w:author="◉‿◉" w:date="2020-05-07T08:52:00Z">
        <w:r>
          <w:rPr/>
          <w:tab/>
        </w:r>
      </w:del>
      <w:del w:id="429" w:author="◉‿◉" w:date="2020-05-07T08:52:00Z">
        <w:r>
          <w:rPr/>
          <w:fldChar w:fldCharType="begin"/>
        </w:r>
      </w:del>
      <w:del w:id="430" w:author="◉‿◉" w:date="2020-05-07T08:52:00Z">
        <w:r>
          <w:rPr/>
          <w:delInstrText xml:space="preserve"> PAGEREF _Toc510621506 \h </w:delInstrText>
        </w:r>
      </w:del>
      <w:del w:id="431" w:author="◉‿◉" w:date="2020-05-07T08:52:00Z">
        <w:r>
          <w:rPr/>
          <w:fldChar w:fldCharType="separate"/>
        </w:r>
      </w:del>
      <w:del w:id="432" w:author="◉‿◉" w:date="2020-05-07T08:52:00Z">
        <w:r>
          <w:rPr/>
          <w:delText>5</w:delText>
        </w:r>
      </w:del>
      <w:del w:id="433" w:author="◉‿◉" w:date="2020-05-07T08:52:00Z">
        <w:r>
          <w:rPr/>
          <w:fldChar w:fldCharType="end"/>
        </w:r>
      </w:del>
      <w:del w:id="434" w:author="◉‿◉" w:date="2020-05-07T08:52:00Z">
        <w:r>
          <w:rPr>
            <w:rStyle w:val="32"/>
          </w:rPr>
          <w:fldChar w:fldCharType="end"/>
        </w:r>
      </w:del>
    </w:p>
    <w:p>
      <w:pPr>
        <w:pStyle w:val="24"/>
        <w:ind w:left="480"/>
        <w:rPr>
          <w:del w:id="435" w:author="◉‿◉" w:date="2020-05-07T08:52:00Z"/>
          <w:rFonts w:ascii="Calibri" w:hAnsi="Calibri"/>
          <w:sz w:val="21"/>
          <w:szCs w:val="22"/>
        </w:rPr>
      </w:pPr>
      <w:del w:id="436" w:author="◉‿◉" w:date="2020-05-07T08:52:00Z">
        <w:r>
          <w:rPr>
            <w:rStyle w:val="32"/>
          </w:rPr>
          <w:fldChar w:fldCharType="begin"/>
        </w:r>
      </w:del>
      <w:del w:id="437" w:author="◉‿◉" w:date="2020-05-07T08:52:00Z">
        <w:r>
          <w:rPr>
            <w:rStyle w:val="32"/>
          </w:rPr>
          <w:delInstrText xml:space="preserve"> </w:delInstrText>
        </w:r>
      </w:del>
      <w:del w:id="438" w:author="◉‿◉" w:date="2020-05-07T08:52:00Z">
        <w:r>
          <w:rPr/>
          <w:delInstrText xml:space="preserve">HYPERLINK \l "_Toc510621507"</w:delInstrText>
        </w:r>
      </w:del>
      <w:del w:id="439" w:author="◉‿◉" w:date="2020-05-07T08:52:00Z">
        <w:r>
          <w:rPr>
            <w:rStyle w:val="32"/>
          </w:rPr>
          <w:delInstrText xml:space="preserve"> </w:delInstrText>
        </w:r>
      </w:del>
      <w:del w:id="440" w:author="◉‿◉" w:date="2020-05-07T08:52:00Z">
        <w:r>
          <w:rPr>
            <w:rStyle w:val="32"/>
          </w:rPr>
          <w:fldChar w:fldCharType="separate"/>
        </w:r>
      </w:del>
      <w:del w:id="441" w:author="◉‿◉" w:date="2020-05-07T08:52:00Z">
        <w:r>
          <w:rPr>
            <w:rStyle w:val="32"/>
          </w:rPr>
          <w:delText xml:space="preserve">3.2 </w:delText>
        </w:r>
      </w:del>
      <w:del w:id="442" w:author="◉‿◉" w:date="2020-05-07T08:52:00Z">
        <w:r>
          <w:rPr>
            <w:rStyle w:val="32"/>
            <w:rFonts w:hint="eastAsia"/>
          </w:rPr>
          <w:delText>非功能需求分析</w:delText>
        </w:r>
      </w:del>
      <w:del w:id="443" w:author="◉‿◉" w:date="2020-05-07T08:52:00Z">
        <w:r>
          <w:rPr/>
          <w:tab/>
        </w:r>
      </w:del>
      <w:del w:id="444" w:author="◉‿◉" w:date="2020-05-07T08:52:00Z">
        <w:r>
          <w:rPr/>
          <w:fldChar w:fldCharType="begin"/>
        </w:r>
      </w:del>
      <w:del w:id="445" w:author="◉‿◉" w:date="2020-05-07T08:52:00Z">
        <w:r>
          <w:rPr/>
          <w:delInstrText xml:space="preserve"> PAGEREF _Toc510621507 \h </w:delInstrText>
        </w:r>
      </w:del>
      <w:del w:id="446" w:author="◉‿◉" w:date="2020-05-07T08:52:00Z">
        <w:r>
          <w:rPr/>
          <w:fldChar w:fldCharType="separate"/>
        </w:r>
      </w:del>
      <w:del w:id="447" w:author="◉‿◉" w:date="2020-05-07T08:52:00Z">
        <w:r>
          <w:rPr/>
          <w:delText>6</w:delText>
        </w:r>
      </w:del>
      <w:del w:id="448" w:author="◉‿◉" w:date="2020-05-07T08:52:00Z">
        <w:r>
          <w:rPr/>
          <w:fldChar w:fldCharType="end"/>
        </w:r>
      </w:del>
      <w:del w:id="449" w:author="◉‿◉" w:date="2020-05-07T08:52:00Z">
        <w:r>
          <w:rPr>
            <w:rStyle w:val="32"/>
          </w:rPr>
          <w:fldChar w:fldCharType="end"/>
        </w:r>
      </w:del>
    </w:p>
    <w:p>
      <w:pPr>
        <w:pStyle w:val="16"/>
        <w:tabs>
          <w:tab w:val="right" w:leader="middleDot" w:pos="9344"/>
        </w:tabs>
        <w:ind w:left="960"/>
        <w:rPr>
          <w:del w:id="450" w:author="◉‿◉" w:date="2020-05-07T08:52:00Z"/>
          <w:rFonts w:ascii="Calibri" w:hAnsi="Calibri"/>
          <w:sz w:val="21"/>
          <w:szCs w:val="22"/>
        </w:rPr>
      </w:pPr>
      <w:del w:id="451" w:author="◉‿◉" w:date="2020-05-07T08:52:00Z">
        <w:r>
          <w:rPr>
            <w:rStyle w:val="32"/>
          </w:rPr>
          <w:fldChar w:fldCharType="begin"/>
        </w:r>
      </w:del>
      <w:del w:id="452" w:author="◉‿◉" w:date="2020-05-07T08:52:00Z">
        <w:r>
          <w:rPr>
            <w:rStyle w:val="32"/>
          </w:rPr>
          <w:delInstrText xml:space="preserve"> </w:delInstrText>
        </w:r>
      </w:del>
      <w:del w:id="453" w:author="◉‿◉" w:date="2020-05-07T08:52:00Z">
        <w:r>
          <w:rPr/>
          <w:delInstrText xml:space="preserve">HYPERLINK \l "_Toc510621508"</w:delInstrText>
        </w:r>
      </w:del>
      <w:del w:id="454" w:author="◉‿◉" w:date="2020-05-07T08:52:00Z">
        <w:r>
          <w:rPr>
            <w:rStyle w:val="32"/>
          </w:rPr>
          <w:delInstrText xml:space="preserve"> </w:delInstrText>
        </w:r>
      </w:del>
      <w:del w:id="455" w:author="◉‿◉" w:date="2020-05-07T08:52:00Z">
        <w:r>
          <w:rPr>
            <w:rStyle w:val="32"/>
          </w:rPr>
          <w:fldChar w:fldCharType="separate"/>
        </w:r>
      </w:del>
      <w:del w:id="456" w:author="◉‿◉" w:date="2020-05-07T08:52:00Z">
        <w:r>
          <w:rPr>
            <w:rStyle w:val="32"/>
          </w:rPr>
          <w:delText xml:space="preserve">3.2.1 </w:delText>
        </w:r>
      </w:del>
      <w:del w:id="457" w:author="◉‿◉" w:date="2020-05-07T08:52:00Z">
        <w:r>
          <w:rPr>
            <w:rStyle w:val="32"/>
          </w:rPr>
          <w:fldChar w:fldCharType="begin"/>
        </w:r>
      </w:del>
      <w:del w:id="458" w:author="◉‿◉" w:date="2020-05-07T08:52:00Z">
        <w:r>
          <w:rPr>
            <w:rStyle w:val="32"/>
          </w:rPr>
          <w:delInstrText xml:space="preserve"> MACROBUTTON  AcceptAllChangesShown [单击此处添加条标题] </w:delInstrText>
        </w:r>
      </w:del>
      <w:del w:id="459" w:author="◉‿◉" w:date="2020-05-07T08:52:00Z">
        <w:r>
          <w:rPr>
            <w:rStyle w:val="32"/>
          </w:rPr>
          <w:fldChar w:fldCharType="end"/>
        </w:r>
      </w:del>
      <w:del w:id="460" w:author="◉‿◉" w:date="2020-05-07T08:52:00Z">
        <w:r>
          <w:rPr/>
          <w:tab/>
        </w:r>
      </w:del>
      <w:del w:id="461" w:author="◉‿◉" w:date="2020-05-07T08:52:00Z">
        <w:r>
          <w:rPr/>
          <w:fldChar w:fldCharType="begin"/>
        </w:r>
      </w:del>
      <w:del w:id="462" w:author="◉‿◉" w:date="2020-05-07T08:52:00Z">
        <w:r>
          <w:rPr/>
          <w:delInstrText xml:space="preserve"> PAGEREF _Toc510621508 \h </w:delInstrText>
        </w:r>
      </w:del>
      <w:del w:id="463" w:author="◉‿◉" w:date="2020-05-07T08:52:00Z">
        <w:r>
          <w:rPr/>
          <w:fldChar w:fldCharType="separate"/>
        </w:r>
      </w:del>
      <w:del w:id="464" w:author="◉‿◉" w:date="2020-05-07T08:52:00Z">
        <w:r>
          <w:rPr/>
          <w:delText>6</w:delText>
        </w:r>
      </w:del>
      <w:del w:id="465" w:author="◉‿◉" w:date="2020-05-07T08:52:00Z">
        <w:r>
          <w:rPr/>
          <w:fldChar w:fldCharType="end"/>
        </w:r>
      </w:del>
      <w:del w:id="466" w:author="◉‿◉" w:date="2020-05-07T08:52:00Z">
        <w:r>
          <w:rPr>
            <w:rStyle w:val="32"/>
          </w:rPr>
          <w:fldChar w:fldCharType="end"/>
        </w:r>
      </w:del>
    </w:p>
    <w:p>
      <w:pPr>
        <w:pStyle w:val="16"/>
        <w:tabs>
          <w:tab w:val="right" w:leader="middleDot" w:pos="9344"/>
        </w:tabs>
        <w:ind w:left="960"/>
        <w:rPr>
          <w:del w:id="467" w:author="◉‿◉" w:date="2020-05-07T08:52:00Z"/>
          <w:rFonts w:ascii="Calibri" w:hAnsi="Calibri"/>
          <w:sz w:val="21"/>
          <w:szCs w:val="22"/>
        </w:rPr>
      </w:pPr>
      <w:del w:id="468" w:author="◉‿◉" w:date="2020-05-07T08:52:00Z">
        <w:r>
          <w:rPr>
            <w:rStyle w:val="32"/>
          </w:rPr>
          <w:fldChar w:fldCharType="begin"/>
        </w:r>
      </w:del>
      <w:del w:id="469" w:author="◉‿◉" w:date="2020-05-07T08:52:00Z">
        <w:r>
          <w:rPr>
            <w:rStyle w:val="32"/>
          </w:rPr>
          <w:delInstrText xml:space="preserve"> </w:delInstrText>
        </w:r>
      </w:del>
      <w:del w:id="470" w:author="◉‿◉" w:date="2020-05-07T08:52:00Z">
        <w:r>
          <w:rPr/>
          <w:delInstrText xml:space="preserve">HYPERLINK \l "_Toc510621509"</w:delInstrText>
        </w:r>
      </w:del>
      <w:del w:id="471" w:author="◉‿◉" w:date="2020-05-07T08:52:00Z">
        <w:r>
          <w:rPr>
            <w:rStyle w:val="32"/>
          </w:rPr>
          <w:delInstrText xml:space="preserve"> </w:delInstrText>
        </w:r>
      </w:del>
      <w:del w:id="472" w:author="◉‿◉" w:date="2020-05-07T08:52:00Z">
        <w:r>
          <w:rPr>
            <w:rStyle w:val="32"/>
          </w:rPr>
          <w:fldChar w:fldCharType="separate"/>
        </w:r>
      </w:del>
      <w:del w:id="473" w:author="◉‿◉" w:date="2020-05-07T08:52:00Z">
        <w:r>
          <w:rPr>
            <w:rStyle w:val="32"/>
          </w:rPr>
          <w:delText xml:space="preserve">3.2.2 </w:delText>
        </w:r>
      </w:del>
      <w:del w:id="474" w:author="◉‿◉" w:date="2020-05-07T08:52:00Z">
        <w:r>
          <w:rPr>
            <w:rStyle w:val="32"/>
          </w:rPr>
          <w:fldChar w:fldCharType="begin"/>
        </w:r>
      </w:del>
      <w:del w:id="475" w:author="◉‿◉" w:date="2020-05-07T08:52:00Z">
        <w:r>
          <w:rPr>
            <w:rStyle w:val="32"/>
          </w:rPr>
          <w:delInstrText xml:space="preserve"> MACROBUTTON  AcceptAllChangesShown [单击此处添加条标题] </w:delInstrText>
        </w:r>
      </w:del>
      <w:del w:id="476" w:author="◉‿◉" w:date="2020-05-07T08:52:00Z">
        <w:r>
          <w:rPr>
            <w:rStyle w:val="32"/>
          </w:rPr>
          <w:fldChar w:fldCharType="end"/>
        </w:r>
      </w:del>
      <w:del w:id="477" w:author="◉‿◉" w:date="2020-05-07T08:52:00Z">
        <w:r>
          <w:rPr/>
          <w:tab/>
        </w:r>
      </w:del>
      <w:del w:id="478" w:author="◉‿◉" w:date="2020-05-07T08:52:00Z">
        <w:r>
          <w:rPr/>
          <w:fldChar w:fldCharType="begin"/>
        </w:r>
      </w:del>
      <w:del w:id="479" w:author="◉‿◉" w:date="2020-05-07T08:52:00Z">
        <w:r>
          <w:rPr/>
          <w:delInstrText xml:space="preserve"> PAGEREF _Toc510621509 \h </w:delInstrText>
        </w:r>
      </w:del>
      <w:del w:id="480" w:author="◉‿◉" w:date="2020-05-07T08:52:00Z">
        <w:r>
          <w:rPr/>
          <w:fldChar w:fldCharType="separate"/>
        </w:r>
      </w:del>
      <w:del w:id="481" w:author="◉‿◉" w:date="2020-05-07T08:52:00Z">
        <w:r>
          <w:rPr/>
          <w:delText>6</w:delText>
        </w:r>
      </w:del>
      <w:del w:id="482" w:author="◉‿◉" w:date="2020-05-07T08:52:00Z">
        <w:r>
          <w:rPr/>
          <w:fldChar w:fldCharType="end"/>
        </w:r>
      </w:del>
      <w:del w:id="483" w:author="◉‿◉" w:date="2020-05-07T08:52:00Z">
        <w:r>
          <w:rPr>
            <w:rStyle w:val="32"/>
          </w:rPr>
          <w:fldChar w:fldCharType="end"/>
        </w:r>
      </w:del>
    </w:p>
    <w:p>
      <w:pPr>
        <w:pStyle w:val="21"/>
        <w:rPr>
          <w:del w:id="484" w:author="◉‿◉" w:date="2020-05-07T08:52:00Z"/>
          <w:rFonts w:ascii="Calibri" w:hAnsi="Calibri"/>
          <w:sz w:val="21"/>
          <w:szCs w:val="22"/>
        </w:rPr>
      </w:pPr>
      <w:del w:id="485" w:author="◉‿◉" w:date="2020-05-07T08:52:00Z">
        <w:r>
          <w:rPr>
            <w:rStyle w:val="32"/>
          </w:rPr>
          <w:fldChar w:fldCharType="begin"/>
        </w:r>
      </w:del>
      <w:del w:id="486" w:author="◉‿◉" w:date="2020-05-07T08:52:00Z">
        <w:r>
          <w:rPr>
            <w:rStyle w:val="32"/>
          </w:rPr>
          <w:delInstrText xml:space="preserve"> </w:delInstrText>
        </w:r>
      </w:del>
      <w:del w:id="487" w:author="◉‿◉" w:date="2020-05-07T08:52:00Z">
        <w:r>
          <w:rPr/>
          <w:delInstrText xml:space="preserve">HYPERLINK \l "_Toc510621510"</w:delInstrText>
        </w:r>
      </w:del>
      <w:del w:id="488" w:author="◉‿◉" w:date="2020-05-07T08:52:00Z">
        <w:r>
          <w:rPr>
            <w:rStyle w:val="32"/>
          </w:rPr>
          <w:delInstrText xml:space="preserve"> </w:delInstrText>
        </w:r>
      </w:del>
      <w:del w:id="489" w:author="◉‿◉" w:date="2020-05-07T08:52:00Z">
        <w:r>
          <w:rPr>
            <w:rStyle w:val="32"/>
          </w:rPr>
          <w:fldChar w:fldCharType="separate"/>
        </w:r>
      </w:del>
      <w:del w:id="490" w:author="◉‿◉" w:date="2020-05-07T08:52:00Z">
        <w:r>
          <w:rPr>
            <w:rStyle w:val="32"/>
            <w:rFonts w:hint="eastAsia"/>
          </w:rPr>
          <w:delText>第</w:delText>
        </w:r>
      </w:del>
      <w:del w:id="491" w:author="◉‿◉" w:date="2020-05-07T08:52:00Z">
        <w:r>
          <w:rPr>
            <w:rStyle w:val="32"/>
          </w:rPr>
          <w:delText>4</w:delText>
        </w:r>
      </w:del>
      <w:del w:id="492" w:author="◉‿◉" w:date="2020-05-07T08:52:00Z">
        <w:r>
          <w:rPr>
            <w:rStyle w:val="32"/>
            <w:rFonts w:hint="eastAsia"/>
          </w:rPr>
          <w:delText>章</w:delText>
        </w:r>
      </w:del>
      <w:del w:id="493" w:author="◉‿◉" w:date="2020-05-07T08:52:00Z">
        <w:r>
          <w:rPr>
            <w:rStyle w:val="32"/>
          </w:rPr>
          <w:delText xml:space="preserve"> </w:delText>
        </w:r>
      </w:del>
      <w:del w:id="494" w:author="◉‿◉" w:date="2020-05-07T08:52:00Z">
        <w:r>
          <w:rPr>
            <w:rStyle w:val="32"/>
            <w:rFonts w:hint="eastAsia"/>
          </w:rPr>
          <w:delText>系统设计</w:delText>
        </w:r>
      </w:del>
      <w:del w:id="495" w:author="◉‿◉" w:date="2020-05-07T08:52:00Z">
        <w:r>
          <w:rPr/>
          <w:tab/>
        </w:r>
      </w:del>
      <w:del w:id="496" w:author="◉‿◉" w:date="2020-05-07T08:52:00Z">
        <w:r>
          <w:rPr/>
          <w:fldChar w:fldCharType="begin"/>
        </w:r>
      </w:del>
      <w:del w:id="497" w:author="◉‿◉" w:date="2020-05-07T08:52:00Z">
        <w:r>
          <w:rPr/>
          <w:delInstrText xml:space="preserve"> PAGEREF _Toc510621510 \h </w:delInstrText>
        </w:r>
      </w:del>
      <w:del w:id="498" w:author="◉‿◉" w:date="2020-05-07T08:52:00Z">
        <w:r>
          <w:rPr/>
          <w:fldChar w:fldCharType="separate"/>
        </w:r>
      </w:del>
      <w:del w:id="499" w:author="◉‿◉" w:date="2020-05-07T08:52:00Z">
        <w:r>
          <w:rPr/>
          <w:delText>7</w:delText>
        </w:r>
      </w:del>
      <w:del w:id="500" w:author="◉‿◉" w:date="2020-05-07T08:52:00Z">
        <w:r>
          <w:rPr/>
          <w:fldChar w:fldCharType="end"/>
        </w:r>
      </w:del>
      <w:del w:id="501" w:author="◉‿◉" w:date="2020-05-07T08:52:00Z">
        <w:r>
          <w:rPr>
            <w:rStyle w:val="32"/>
          </w:rPr>
          <w:fldChar w:fldCharType="end"/>
        </w:r>
      </w:del>
    </w:p>
    <w:p>
      <w:pPr>
        <w:pStyle w:val="24"/>
        <w:ind w:left="480"/>
        <w:rPr>
          <w:del w:id="502" w:author="◉‿◉" w:date="2020-05-07T08:52:00Z"/>
          <w:rFonts w:ascii="Calibri" w:hAnsi="Calibri"/>
          <w:sz w:val="21"/>
          <w:szCs w:val="22"/>
        </w:rPr>
      </w:pPr>
      <w:del w:id="503" w:author="◉‿◉" w:date="2020-05-07T08:52:00Z">
        <w:r>
          <w:rPr>
            <w:rStyle w:val="32"/>
          </w:rPr>
          <w:fldChar w:fldCharType="begin"/>
        </w:r>
      </w:del>
      <w:del w:id="504" w:author="◉‿◉" w:date="2020-05-07T08:52:00Z">
        <w:r>
          <w:rPr>
            <w:rStyle w:val="32"/>
          </w:rPr>
          <w:delInstrText xml:space="preserve"> </w:delInstrText>
        </w:r>
      </w:del>
      <w:del w:id="505" w:author="◉‿◉" w:date="2020-05-07T08:52:00Z">
        <w:r>
          <w:rPr/>
          <w:delInstrText xml:space="preserve">HYPERLINK \l "_Toc510621511"</w:delInstrText>
        </w:r>
      </w:del>
      <w:del w:id="506" w:author="◉‿◉" w:date="2020-05-07T08:52:00Z">
        <w:r>
          <w:rPr>
            <w:rStyle w:val="32"/>
          </w:rPr>
          <w:delInstrText xml:space="preserve"> </w:delInstrText>
        </w:r>
      </w:del>
      <w:del w:id="507" w:author="◉‿◉" w:date="2020-05-07T08:52:00Z">
        <w:r>
          <w:rPr>
            <w:rStyle w:val="32"/>
          </w:rPr>
          <w:fldChar w:fldCharType="separate"/>
        </w:r>
      </w:del>
      <w:del w:id="508" w:author="◉‿◉" w:date="2020-05-07T08:52:00Z">
        <w:r>
          <w:rPr>
            <w:rStyle w:val="32"/>
          </w:rPr>
          <w:delText xml:space="preserve">4.1 </w:delText>
        </w:r>
      </w:del>
      <w:del w:id="509" w:author="◉‿◉" w:date="2020-05-07T08:52:00Z">
        <w:r>
          <w:rPr>
            <w:rStyle w:val="32"/>
            <w:rFonts w:hint="eastAsia"/>
          </w:rPr>
          <w:delText>总体设计</w:delText>
        </w:r>
      </w:del>
      <w:del w:id="510" w:author="◉‿◉" w:date="2020-05-07T08:52:00Z">
        <w:r>
          <w:rPr/>
          <w:tab/>
        </w:r>
      </w:del>
      <w:del w:id="511" w:author="◉‿◉" w:date="2020-05-07T08:52:00Z">
        <w:r>
          <w:rPr/>
          <w:fldChar w:fldCharType="begin"/>
        </w:r>
      </w:del>
      <w:del w:id="512" w:author="◉‿◉" w:date="2020-05-07T08:52:00Z">
        <w:r>
          <w:rPr/>
          <w:delInstrText xml:space="preserve"> PAGEREF _Toc510621511 \h </w:delInstrText>
        </w:r>
      </w:del>
      <w:del w:id="513" w:author="◉‿◉" w:date="2020-05-07T08:52:00Z">
        <w:r>
          <w:rPr/>
          <w:fldChar w:fldCharType="separate"/>
        </w:r>
      </w:del>
      <w:del w:id="514" w:author="◉‿◉" w:date="2020-05-07T08:52:00Z">
        <w:r>
          <w:rPr/>
          <w:delText>7</w:delText>
        </w:r>
      </w:del>
      <w:del w:id="515" w:author="◉‿◉" w:date="2020-05-07T08:52:00Z">
        <w:r>
          <w:rPr/>
          <w:fldChar w:fldCharType="end"/>
        </w:r>
      </w:del>
      <w:del w:id="516" w:author="◉‿◉" w:date="2020-05-07T08:52:00Z">
        <w:r>
          <w:rPr>
            <w:rStyle w:val="32"/>
          </w:rPr>
          <w:fldChar w:fldCharType="end"/>
        </w:r>
      </w:del>
    </w:p>
    <w:p>
      <w:pPr>
        <w:pStyle w:val="16"/>
        <w:tabs>
          <w:tab w:val="right" w:leader="middleDot" w:pos="9344"/>
        </w:tabs>
        <w:ind w:left="960"/>
        <w:rPr>
          <w:del w:id="517" w:author="◉‿◉" w:date="2020-05-07T08:52:00Z"/>
          <w:rFonts w:ascii="Calibri" w:hAnsi="Calibri"/>
          <w:sz w:val="21"/>
          <w:szCs w:val="22"/>
        </w:rPr>
      </w:pPr>
      <w:del w:id="518" w:author="◉‿◉" w:date="2020-05-07T08:52:00Z">
        <w:r>
          <w:rPr>
            <w:rStyle w:val="32"/>
          </w:rPr>
          <w:fldChar w:fldCharType="begin"/>
        </w:r>
      </w:del>
      <w:del w:id="519" w:author="◉‿◉" w:date="2020-05-07T08:52:00Z">
        <w:r>
          <w:rPr>
            <w:rStyle w:val="32"/>
          </w:rPr>
          <w:delInstrText xml:space="preserve"> </w:delInstrText>
        </w:r>
      </w:del>
      <w:del w:id="520" w:author="◉‿◉" w:date="2020-05-07T08:52:00Z">
        <w:r>
          <w:rPr/>
          <w:delInstrText xml:space="preserve">HYPERLINK \l "_Toc510621512"</w:delInstrText>
        </w:r>
      </w:del>
      <w:del w:id="521" w:author="◉‿◉" w:date="2020-05-07T08:52:00Z">
        <w:r>
          <w:rPr>
            <w:rStyle w:val="32"/>
          </w:rPr>
          <w:delInstrText xml:space="preserve"> </w:delInstrText>
        </w:r>
      </w:del>
      <w:del w:id="522" w:author="◉‿◉" w:date="2020-05-07T08:52:00Z">
        <w:r>
          <w:rPr>
            <w:rStyle w:val="32"/>
          </w:rPr>
          <w:fldChar w:fldCharType="separate"/>
        </w:r>
      </w:del>
      <w:del w:id="523" w:author="◉‿◉" w:date="2020-05-07T08:52:00Z">
        <w:r>
          <w:rPr>
            <w:rStyle w:val="32"/>
          </w:rPr>
          <w:delText xml:space="preserve">4.1.1 </w:delText>
        </w:r>
      </w:del>
      <w:del w:id="524" w:author="◉‿◉" w:date="2020-05-07T08:52:00Z">
        <w:r>
          <w:rPr>
            <w:rStyle w:val="32"/>
          </w:rPr>
          <w:fldChar w:fldCharType="begin"/>
        </w:r>
      </w:del>
      <w:del w:id="525" w:author="◉‿◉" w:date="2020-05-07T08:52:00Z">
        <w:r>
          <w:rPr>
            <w:rStyle w:val="32"/>
          </w:rPr>
          <w:delInstrText xml:space="preserve"> MACROBUTTON  AcceptAllChangesShown [单击此处添加条标题] </w:delInstrText>
        </w:r>
      </w:del>
      <w:del w:id="526" w:author="◉‿◉" w:date="2020-05-07T08:52:00Z">
        <w:r>
          <w:rPr>
            <w:rStyle w:val="32"/>
          </w:rPr>
          <w:fldChar w:fldCharType="end"/>
        </w:r>
      </w:del>
      <w:del w:id="527" w:author="◉‿◉" w:date="2020-05-07T08:52:00Z">
        <w:r>
          <w:rPr/>
          <w:tab/>
        </w:r>
      </w:del>
      <w:del w:id="528" w:author="◉‿◉" w:date="2020-05-07T08:52:00Z">
        <w:r>
          <w:rPr/>
          <w:fldChar w:fldCharType="begin"/>
        </w:r>
      </w:del>
      <w:del w:id="529" w:author="◉‿◉" w:date="2020-05-07T08:52:00Z">
        <w:r>
          <w:rPr/>
          <w:delInstrText xml:space="preserve"> PAGEREF _Toc510621512 \h </w:delInstrText>
        </w:r>
      </w:del>
      <w:del w:id="530" w:author="◉‿◉" w:date="2020-05-07T08:52:00Z">
        <w:r>
          <w:rPr/>
          <w:fldChar w:fldCharType="separate"/>
        </w:r>
      </w:del>
      <w:del w:id="531" w:author="◉‿◉" w:date="2020-05-07T08:52:00Z">
        <w:r>
          <w:rPr/>
          <w:delText>7</w:delText>
        </w:r>
      </w:del>
      <w:del w:id="532" w:author="◉‿◉" w:date="2020-05-07T08:52:00Z">
        <w:r>
          <w:rPr/>
          <w:fldChar w:fldCharType="end"/>
        </w:r>
      </w:del>
      <w:del w:id="533" w:author="◉‿◉" w:date="2020-05-07T08:52:00Z">
        <w:r>
          <w:rPr>
            <w:rStyle w:val="32"/>
          </w:rPr>
          <w:fldChar w:fldCharType="end"/>
        </w:r>
      </w:del>
    </w:p>
    <w:p>
      <w:pPr>
        <w:pStyle w:val="16"/>
        <w:tabs>
          <w:tab w:val="right" w:leader="middleDot" w:pos="9344"/>
        </w:tabs>
        <w:ind w:left="960"/>
        <w:rPr>
          <w:del w:id="534" w:author="◉‿◉" w:date="2020-05-07T08:52:00Z"/>
          <w:rFonts w:ascii="Calibri" w:hAnsi="Calibri"/>
          <w:sz w:val="21"/>
          <w:szCs w:val="22"/>
        </w:rPr>
      </w:pPr>
      <w:del w:id="535" w:author="◉‿◉" w:date="2020-05-07T08:52:00Z">
        <w:r>
          <w:rPr>
            <w:rStyle w:val="32"/>
          </w:rPr>
          <w:fldChar w:fldCharType="begin"/>
        </w:r>
      </w:del>
      <w:del w:id="536" w:author="◉‿◉" w:date="2020-05-07T08:52:00Z">
        <w:r>
          <w:rPr>
            <w:rStyle w:val="32"/>
          </w:rPr>
          <w:delInstrText xml:space="preserve"> </w:delInstrText>
        </w:r>
      </w:del>
      <w:del w:id="537" w:author="◉‿◉" w:date="2020-05-07T08:52:00Z">
        <w:r>
          <w:rPr/>
          <w:delInstrText xml:space="preserve">HYPERLINK \l "_Toc510621513"</w:delInstrText>
        </w:r>
      </w:del>
      <w:del w:id="538" w:author="◉‿◉" w:date="2020-05-07T08:52:00Z">
        <w:r>
          <w:rPr>
            <w:rStyle w:val="32"/>
          </w:rPr>
          <w:delInstrText xml:space="preserve"> </w:delInstrText>
        </w:r>
      </w:del>
      <w:del w:id="539" w:author="◉‿◉" w:date="2020-05-07T08:52:00Z">
        <w:r>
          <w:rPr>
            <w:rStyle w:val="32"/>
          </w:rPr>
          <w:fldChar w:fldCharType="separate"/>
        </w:r>
      </w:del>
      <w:del w:id="540" w:author="◉‿◉" w:date="2020-05-07T08:52:00Z">
        <w:r>
          <w:rPr>
            <w:rStyle w:val="32"/>
          </w:rPr>
          <w:delText xml:space="preserve">4.1.2 </w:delText>
        </w:r>
      </w:del>
      <w:del w:id="541" w:author="◉‿◉" w:date="2020-05-07T08:52:00Z">
        <w:r>
          <w:rPr>
            <w:rStyle w:val="32"/>
          </w:rPr>
          <w:fldChar w:fldCharType="begin"/>
        </w:r>
      </w:del>
      <w:del w:id="542" w:author="◉‿◉" w:date="2020-05-07T08:52:00Z">
        <w:r>
          <w:rPr>
            <w:rStyle w:val="32"/>
          </w:rPr>
          <w:delInstrText xml:space="preserve"> MACROBUTTON  AcceptAllChangesShown [单击此处添加条标题] </w:delInstrText>
        </w:r>
      </w:del>
      <w:del w:id="543" w:author="◉‿◉" w:date="2020-05-07T08:52:00Z">
        <w:r>
          <w:rPr>
            <w:rStyle w:val="32"/>
          </w:rPr>
          <w:fldChar w:fldCharType="end"/>
        </w:r>
      </w:del>
      <w:del w:id="544" w:author="◉‿◉" w:date="2020-05-07T08:52:00Z">
        <w:r>
          <w:rPr/>
          <w:tab/>
        </w:r>
      </w:del>
      <w:del w:id="545" w:author="◉‿◉" w:date="2020-05-07T08:52:00Z">
        <w:r>
          <w:rPr/>
          <w:fldChar w:fldCharType="begin"/>
        </w:r>
      </w:del>
      <w:del w:id="546" w:author="◉‿◉" w:date="2020-05-07T08:52:00Z">
        <w:r>
          <w:rPr/>
          <w:delInstrText xml:space="preserve"> PAGEREF _Toc510621513 \h </w:delInstrText>
        </w:r>
      </w:del>
      <w:del w:id="547" w:author="◉‿◉" w:date="2020-05-07T08:52:00Z">
        <w:r>
          <w:rPr/>
          <w:fldChar w:fldCharType="separate"/>
        </w:r>
      </w:del>
      <w:del w:id="548" w:author="◉‿◉" w:date="2020-05-07T08:52:00Z">
        <w:r>
          <w:rPr/>
          <w:delText>7</w:delText>
        </w:r>
      </w:del>
      <w:del w:id="549" w:author="◉‿◉" w:date="2020-05-07T08:52:00Z">
        <w:r>
          <w:rPr/>
          <w:fldChar w:fldCharType="end"/>
        </w:r>
      </w:del>
      <w:del w:id="550" w:author="◉‿◉" w:date="2020-05-07T08:52:00Z">
        <w:r>
          <w:rPr>
            <w:rStyle w:val="32"/>
          </w:rPr>
          <w:fldChar w:fldCharType="end"/>
        </w:r>
      </w:del>
    </w:p>
    <w:p>
      <w:pPr>
        <w:pStyle w:val="16"/>
        <w:tabs>
          <w:tab w:val="right" w:leader="middleDot" w:pos="9344"/>
        </w:tabs>
        <w:ind w:left="960"/>
        <w:rPr>
          <w:del w:id="551" w:author="◉‿◉" w:date="2020-05-07T08:52:00Z"/>
          <w:rFonts w:ascii="Calibri" w:hAnsi="Calibri"/>
          <w:sz w:val="21"/>
          <w:szCs w:val="22"/>
        </w:rPr>
      </w:pPr>
      <w:del w:id="552" w:author="◉‿◉" w:date="2020-05-07T08:52:00Z">
        <w:r>
          <w:rPr>
            <w:rStyle w:val="32"/>
          </w:rPr>
          <w:fldChar w:fldCharType="begin"/>
        </w:r>
      </w:del>
      <w:del w:id="553" w:author="◉‿◉" w:date="2020-05-07T08:52:00Z">
        <w:r>
          <w:rPr>
            <w:rStyle w:val="32"/>
          </w:rPr>
          <w:delInstrText xml:space="preserve"> </w:delInstrText>
        </w:r>
      </w:del>
      <w:del w:id="554" w:author="◉‿◉" w:date="2020-05-07T08:52:00Z">
        <w:r>
          <w:rPr/>
          <w:delInstrText xml:space="preserve">HYPERLINK \l "_Toc510621514"</w:delInstrText>
        </w:r>
      </w:del>
      <w:del w:id="555" w:author="◉‿◉" w:date="2020-05-07T08:52:00Z">
        <w:r>
          <w:rPr>
            <w:rStyle w:val="32"/>
          </w:rPr>
          <w:delInstrText xml:space="preserve"> </w:delInstrText>
        </w:r>
      </w:del>
      <w:del w:id="556" w:author="◉‿◉" w:date="2020-05-07T08:52:00Z">
        <w:r>
          <w:rPr>
            <w:rStyle w:val="32"/>
          </w:rPr>
          <w:fldChar w:fldCharType="separate"/>
        </w:r>
      </w:del>
      <w:del w:id="557" w:author="◉‿◉" w:date="2020-05-07T08:52:00Z">
        <w:r>
          <w:rPr>
            <w:rStyle w:val="32"/>
          </w:rPr>
          <w:delText xml:space="preserve">4.1.3 </w:delText>
        </w:r>
      </w:del>
      <w:del w:id="558" w:author="◉‿◉" w:date="2020-05-07T08:52:00Z">
        <w:r>
          <w:rPr>
            <w:rStyle w:val="32"/>
          </w:rPr>
          <w:fldChar w:fldCharType="begin"/>
        </w:r>
      </w:del>
      <w:del w:id="559" w:author="◉‿◉" w:date="2020-05-07T08:52:00Z">
        <w:r>
          <w:rPr>
            <w:rStyle w:val="32"/>
          </w:rPr>
          <w:delInstrText xml:space="preserve"> MACROBUTTON  AcceptAllChangesShown [单击此处添加条标题] </w:delInstrText>
        </w:r>
      </w:del>
      <w:del w:id="560" w:author="◉‿◉" w:date="2020-05-07T08:52:00Z">
        <w:r>
          <w:rPr>
            <w:rStyle w:val="32"/>
          </w:rPr>
          <w:fldChar w:fldCharType="end"/>
        </w:r>
      </w:del>
      <w:del w:id="561" w:author="◉‿◉" w:date="2020-05-07T08:52:00Z">
        <w:r>
          <w:rPr/>
          <w:tab/>
        </w:r>
      </w:del>
      <w:del w:id="562" w:author="◉‿◉" w:date="2020-05-07T08:52:00Z">
        <w:r>
          <w:rPr/>
          <w:fldChar w:fldCharType="begin"/>
        </w:r>
      </w:del>
      <w:del w:id="563" w:author="◉‿◉" w:date="2020-05-07T08:52:00Z">
        <w:r>
          <w:rPr/>
          <w:delInstrText xml:space="preserve"> PAGEREF _Toc510621514 \h </w:delInstrText>
        </w:r>
      </w:del>
      <w:del w:id="564" w:author="◉‿◉" w:date="2020-05-07T08:52:00Z">
        <w:r>
          <w:rPr/>
          <w:fldChar w:fldCharType="separate"/>
        </w:r>
      </w:del>
      <w:del w:id="565" w:author="◉‿◉" w:date="2020-05-07T08:52:00Z">
        <w:r>
          <w:rPr/>
          <w:delText>7</w:delText>
        </w:r>
      </w:del>
      <w:del w:id="566" w:author="◉‿◉" w:date="2020-05-07T08:52:00Z">
        <w:r>
          <w:rPr/>
          <w:fldChar w:fldCharType="end"/>
        </w:r>
      </w:del>
      <w:del w:id="567" w:author="◉‿◉" w:date="2020-05-07T08:52:00Z">
        <w:r>
          <w:rPr>
            <w:rStyle w:val="32"/>
          </w:rPr>
          <w:fldChar w:fldCharType="end"/>
        </w:r>
      </w:del>
    </w:p>
    <w:p>
      <w:pPr>
        <w:pStyle w:val="24"/>
        <w:ind w:left="480"/>
        <w:rPr>
          <w:del w:id="568" w:author="◉‿◉" w:date="2020-05-07T08:52:00Z"/>
          <w:rFonts w:ascii="Calibri" w:hAnsi="Calibri"/>
          <w:sz w:val="21"/>
          <w:szCs w:val="22"/>
        </w:rPr>
      </w:pPr>
      <w:del w:id="569" w:author="◉‿◉" w:date="2020-05-07T08:52:00Z">
        <w:r>
          <w:rPr>
            <w:rStyle w:val="32"/>
          </w:rPr>
          <w:fldChar w:fldCharType="begin"/>
        </w:r>
      </w:del>
      <w:del w:id="570" w:author="◉‿◉" w:date="2020-05-07T08:52:00Z">
        <w:r>
          <w:rPr>
            <w:rStyle w:val="32"/>
          </w:rPr>
          <w:delInstrText xml:space="preserve"> </w:delInstrText>
        </w:r>
      </w:del>
      <w:del w:id="571" w:author="◉‿◉" w:date="2020-05-07T08:52:00Z">
        <w:r>
          <w:rPr/>
          <w:delInstrText xml:space="preserve">HYPERLINK \l "_Toc510621515"</w:delInstrText>
        </w:r>
      </w:del>
      <w:del w:id="572" w:author="◉‿◉" w:date="2020-05-07T08:52:00Z">
        <w:r>
          <w:rPr>
            <w:rStyle w:val="32"/>
          </w:rPr>
          <w:delInstrText xml:space="preserve"> </w:delInstrText>
        </w:r>
      </w:del>
      <w:del w:id="573" w:author="◉‿◉" w:date="2020-05-07T08:52:00Z">
        <w:r>
          <w:rPr>
            <w:rStyle w:val="32"/>
          </w:rPr>
          <w:fldChar w:fldCharType="separate"/>
        </w:r>
      </w:del>
      <w:del w:id="574" w:author="◉‿◉" w:date="2020-05-07T08:52:00Z">
        <w:r>
          <w:rPr>
            <w:rStyle w:val="32"/>
          </w:rPr>
          <w:delText xml:space="preserve">4.2 </w:delText>
        </w:r>
      </w:del>
      <w:del w:id="575" w:author="◉‿◉" w:date="2020-05-07T08:52:00Z">
        <w:r>
          <w:rPr>
            <w:rStyle w:val="32"/>
            <w:rFonts w:hint="eastAsia"/>
          </w:rPr>
          <w:delText>详细设计</w:delText>
        </w:r>
      </w:del>
      <w:del w:id="576" w:author="◉‿◉" w:date="2020-05-07T08:52:00Z">
        <w:r>
          <w:rPr/>
          <w:tab/>
        </w:r>
      </w:del>
      <w:del w:id="577" w:author="◉‿◉" w:date="2020-05-07T08:52:00Z">
        <w:r>
          <w:rPr/>
          <w:fldChar w:fldCharType="begin"/>
        </w:r>
      </w:del>
      <w:del w:id="578" w:author="◉‿◉" w:date="2020-05-07T08:52:00Z">
        <w:r>
          <w:rPr/>
          <w:delInstrText xml:space="preserve"> PAGEREF _Toc510621515 \h </w:delInstrText>
        </w:r>
      </w:del>
      <w:del w:id="579" w:author="◉‿◉" w:date="2020-05-07T08:52:00Z">
        <w:r>
          <w:rPr/>
          <w:fldChar w:fldCharType="separate"/>
        </w:r>
      </w:del>
      <w:del w:id="580" w:author="◉‿◉" w:date="2020-05-07T08:52:00Z">
        <w:r>
          <w:rPr/>
          <w:delText>8</w:delText>
        </w:r>
      </w:del>
      <w:del w:id="581" w:author="◉‿◉" w:date="2020-05-07T08:52:00Z">
        <w:r>
          <w:rPr/>
          <w:fldChar w:fldCharType="end"/>
        </w:r>
      </w:del>
      <w:del w:id="582" w:author="◉‿◉" w:date="2020-05-07T08:52:00Z">
        <w:r>
          <w:rPr>
            <w:rStyle w:val="32"/>
          </w:rPr>
          <w:fldChar w:fldCharType="end"/>
        </w:r>
      </w:del>
    </w:p>
    <w:p>
      <w:pPr>
        <w:pStyle w:val="16"/>
        <w:tabs>
          <w:tab w:val="right" w:leader="middleDot" w:pos="9344"/>
        </w:tabs>
        <w:ind w:left="960"/>
        <w:rPr>
          <w:del w:id="583" w:author="◉‿◉" w:date="2020-05-07T08:52:00Z"/>
          <w:rFonts w:ascii="Calibri" w:hAnsi="Calibri"/>
          <w:sz w:val="21"/>
          <w:szCs w:val="22"/>
        </w:rPr>
      </w:pPr>
      <w:del w:id="584" w:author="◉‿◉" w:date="2020-05-07T08:52:00Z">
        <w:r>
          <w:rPr>
            <w:rStyle w:val="32"/>
          </w:rPr>
          <w:fldChar w:fldCharType="begin"/>
        </w:r>
      </w:del>
      <w:del w:id="585" w:author="◉‿◉" w:date="2020-05-07T08:52:00Z">
        <w:r>
          <w:rPr>
            <w:rStyle w:val="32"/>
          </w:rPr>
          <w:delInstrText xml:space="preserve"> </w:delInstrText>
        </w:r>
      </w:del>
      <w:del w:id="586" w:author="◉‿◉" w:date="2020-05-07T08:52:00Z">
        <w:r>
          <w:rPr/>
          <w:delInstrText xml:space="preserve">HYPERLINK \l "_Toc510621516"</w:delInstrText>
        </w:r>
      </w:del>
      <w:del w:id="587" w:author="◉‿◉" w:date="2020-05-07T08:52:00Z">
        <w:r>
          <w:rPr>
            <w:rStyle w:val="32"/>
          </w:rPr>
          <w:delInstrText xml:space="preserve"> </w:delInstrText>
        </w:r>
      </w:del>
      <w:del w:id="588" w:author="◉‿◉" w:date="2020-05-07T08:52:00Z">
        <w:r>
          <w:rPr>
            <w:rStyle w:val="32"/>
          </w:rPr>
          <w:fldChar w:fldCharType="separate"/>
        </w:r>
      </w:del>
      <w:del w:id="589" w:author="◉‿◉" w:date="2020-05-07T08:52:00Z">
        <w:r>
          <w:rPr>
            <w:rStyle w:val="32"/>
          </w:rPr>
          <w:delText xml:space="preserve">4.2.1 </w:delText>
        </w:r>
      </w:del>
      <w:del w:id="590" w:author="◉‿◉" w:date="2020-05-07T08:52:00Z">
        <w:r>
          <w:rPr>
            <w:rStyle w:val="32"/>
          </w:rPr>
          <w:fldChar w:fldCharType="begin"/>
        </w:r>
      </w:del>
      <w:del w:id="591" w:author="◉‿◉" w:date="2020-05-07T08:52:00Z">
        <w:r>
          <w:rPr>
            <w:rStyle w:val="32"/>
          </w:rPr>
          <w:delInstrText xml:space="preserve"> MACROBUTTON  AcceptAllChangesShown [单击此处添加条标题] </w:delInstrText>
        </w:r>
      </w:del>
      <w:del w:id="592" w:author="◉‿◉" w:date="2020-05-07T08:52:00Z">
        <w:r>
          <w:rPr>
            <w:rStyle w:val="32"/>
          </w:rPr>
          <w:fldChar w:fldCharType="end"/>
        </w:r>
      </w:del>
      <w:del w:id="593" w:author="◉‿◉" w:date="2020-05-07T08:52:00Z">
        <w:r>
          <w:rPr/>
          <w:tab/>
        </w:r>
      </w:del>
      <w:del w:id="594" w:author="◉‿◉" w:date="2020-05-07T08:52:00Z">
        <w:r>
          <w:rPr/>
          <w:fldChar w:fldCharType="begin"/>
        </w:r>
      </w:del>
      <w:del w:id="595" w:author="◉‿◉" w:date="2020-05-07T08:52:00Z">
        <w:r>
          <w:rPr/>
          <w:delInstrText xml:space="preserve"> PAGEREF _Toc510621516 \h </w:delInstrText>
        </w:r>
      </w:del>
      <w:del w:id="596" w:author="◉‿◉" w:date="2020-05-07T08:52:00Z">
        <w:r>
          <w:rPr/>
          <w:fldChar w:fldCharType="separate"/>
        </w:r>
      </w:del>
      <w:del w:id="597" w:author="◉‿◉" w:date="2020-05-07T08:52:00Z">
        <w:r>
          <w:rPr/>
          <w:delText>8</w:delText>
        </w:r>
      </w:del>
      <w:del w:id="598" w:author="◉‿◉" w:date="2020-05-07T08:52:00Z">
        <w:r>
          <w:rPr/>
          <w:fldChar w:fldCharType="end"/>
        </w:r>
      </w:del>
      <w:del w:id="599" w:author="◉‿◉" w:date="2020-05-07T08:52:00Z">
        <w:r>
          <w:rPr>
            <w:rStyle w:val="32"/>
          </w:rPr>
          <w:fldChar w:fldCharType="end"/>
        </w:r>
      </w:del>
    </w:p>
    <w:p>
      <w:pPr>
        <w:pStyle w:val="16"/>
        <w:tabs>
          <w:tab w:val="right" w:leader="middleDot" w:pos="9344"/>
        </w:tabs>
        <w:ind w:left="960"/>
        <w:rPr>
          <w:del w:id="600" w:author="◉‿◉" w:date="2020-05-07T08:52:00Z"/>
          <w:rFonts w:ascii="Calibri" w:hAnsi="Calibri"/>
          <w:sz w:val="21"/>
          <w:szCs w:val="22"/>
        </w:rPr>
      </w:pPr>
      <w:del w:id="601" w:author="◉‿◉" w:date="2020-05-07T08:52:00Z">
        <w:r>
          <w:rPr>
            <w:rStyle w:val="32"/>
          </w:rPr>
          <w:fldChar w:fldCharType="begin"/>
        </w:r>
      </w:del>
      <w:del w:id="602" w:author="◉‿◉" w:date="2020-05-07T08:52:00Z">
        <w:r>
          <w:rPr>
            <w:rStyle w:val="32"/>
          </w:rPr>
          <w:delInstrText xml:space="preserve"> </w:delInstrText>
        </w:r>
      </w:del>
      <w:del w:id="603" w:author="◉‿◉" w:date="2020-05-07T08:52:00Z">
        <w:r>
          <w:rPr/>
          <w:delInstrText xml:space="preserve">HYPERLINK \l "_Toc510621517"</w:delInstrText>
        </w:r>
      </w:del>
      <w:del w:id="604" w:author="◉‿◉" w:date="2020-05-07T08:52:00Z">
        <w:r>
          <w:rPr>
            <w:rStyle w:val="32"/>
          </w:rPr>
          <w:delInstrText xml:space="preserve"> </w:delInstrText>
        </w:r>
      </w:del>
      <w:del w:id="605" w:author="◉‿◉" w:date="2020-05-07T08:52:00Z">
        <w:r>
          <w:rPr>
            <w:rStyle w:val="32"/>
          </w:rPr>
          <w:fldChar w:fldCharType="separate"/>
        </w:r>
      </w:del>
      <w:del w:id="606" w:author="◉‿◉" w:date="2020-05-07T08:52:00Z">
        <w:r>
          <w:rPr>
            <w:rStyle w:val="32"/>
          </w:rPr>
          <w:delText xml:space="preserve">4.2.2 </w:delText>
        </w:r>
      </w:del>
      <w:del w:id="607" w:author="◉‿◉" w:date="2020-05-07T08:52:00Z">
        <w:r>
          <w:rPr>
            <w:rStyle w:val="32"/>
          </w:rPr>
          <w:fldChar w:fldCharType="begin"/>
        </w:r>
      </w:del>
      <w:del w:id="608" w:author="◉‿◉" w:date="2020-05-07T08:52:00Z">
        <w:r>
          <w:rPr>
            <w:rStyle w:val="32"/>
          </w:rPr>
          <w:delInstrText xml:space="preserve"> MACROBUTTON  AcceptAllChangesShown [单击此处添加条标题] </w:delInstrText>
        </w:r>
      </w:del>
      <w:del w:id="609" w:author="◉‿◉" w:date="2020-05-07T08:52:00Z">
        <w:r>
          <w:rPr>
            <w:rStyle w:val="32"/>
          </w:rPr>
          <w:fldChar w:fldCharType="end"/>
        </w:r>
      </w:del>
      <w:del w:id="610" w:author="◉‿◉" w:date="2020-05-07T08:52:00Z">
        <w:r>
          <w:rPr/>
          <w:tab/>
        </w:r>
      </w:del>
      <w:del w:id="611" w:author="◉‿◉" w:date="2020-05-07T08:52:00Z">
        <w:r>
          <w:rPr/>
          <w:fldChar w:fldCharType="begin"/>
        </w:r>
      </w:del>
      <w:del w:id="612" w:author="◉‿◉" w:date="2020-05-07T08:52:00Z">
        <w:r>
          <w:rPr/>
          <w:delInstrText xml:space="preserve"> PAGEREF _Toc510621517 \h </w:delInstrText>
        </w:r>
      </w:del>
      <w:del w:id="613" w:author="◉‿◉" w:date="2020-05-07T08:52:00Z">
        <w:r>
          <w:rPr/>
          <w:fldChar w:fldCharType="separate"/>
        </w:r>
      </w:del>
      <w:del w:id="614" w:author="◉‿◉" w:date="2020-05-07T08:52:00Z">
        <w:r>
          <w:rPr/>
          <w:delText>8</w:delText>
        </w:r>
      </w:del>
      <w:del w:id="615" w:author="◉‿◉" w:date="2020-05-07T08:52:00Z">
        <w:r>
          <w:rPr/>
          <w:fldChar w:fldCharType="end"/>
        </w:r>
      </w:del>
      <w:del w:id="616" w:author="◉‿◉" w:date="2020-05-07T08:52:00Z">
        <w:r>
          <w:rPr>
            <w:rStyle w:val="32"/>
          </w:rPr>
          <w:fldChar w:fldCharType="end"/>
        </w:r>
      </w:del>
    </w:p>
    <w:p>
      <w:pPr>
        <w:pStyle w:val="21"/>
        <w:rPr>
          <w:del w:id="617" w:author="◉‿◉" w:date="2020-05-07T08:52:00Z"/>
          <w:rFonts w:ascii="Calibri" w:hAnsi="Calibri"/>
          <w:sz w:val="21"/>
          <w:szCs w:val="22"/>
        </w:rPr>
      </w:pPr>
      <w:del w:id="618" w:author="◉‿◉" w:date="2020-05-07T08:52:00Z">
        <w:r>
          <w:rPr>
            <w:rStyle w:val="32"/>
          </w:rPr>
          <w:fldChar w:fldCharType="begin"/>
        </w:r>
      </w:del>
      <w:del w:id="619" w:author="◉‿◉" w:date="2020-05-07T08:52:00Z">
        <w:r>
          <w:rPr>
            <w:rStyle w:val="32"/>
          </w:rPr>
          <w:delInstrText xml:space="preserve"> </w:delInstrText>
        </w:r>
      </w:del>
      <w:del w:id="620" w:author="◉‿◉" w:date="2020-05-07T08:52:00Z">
        <w:r>
          <w:rPr/>
          <w:delInstrText xml:space="preserve">HYPERLINK \l "_Toc510621518"</w:delInstrText>
        </w:r>
      </w:del>
      <w:del w:id="621" w:author="◉‿◉" w:date="2020-05-07T08:52:00Z">
        <w:r>
          <w:rPr>
            <w:rStyle w:val="32"/>
          </w:rPr>
          <w:delInstrText xml:space="preserve"> </w:delInstrText>
        </w:r>
      </w:del>
      <w:del w:id="622" w:author="◉‿◉" w:date="2020-05-07T08:52:00Z">
        <w:r>
          <w:rPr>
            <w:rStyle w:val="32"/>
          </w:rPr>
          <w:fldChar w:fldCharType="separate"/>
        </w:r>
      </w:del>
      <w:del w:id="623" w:author="◉‿◉" w:date="2020-05-07T08:52:00Z">
        <w:r>
          <w:rPr>
            <w:rStyle w:val="32"/>
            <w:rFonts w:hint="eastAsia"/>
          </w:rPr>
          <w:delText>第</w:delText>
        </w:r>
      </w:del>
      <w:del w:id="624" w:author="◉‿◉" w:date="2020-05-07T08:52:00Z">
        <w:r>
          <w:rPr>
            <w:rStyle w:val="32"/>
          </w:rPr>
          <w:delText>5</w:delText>
        </w:r>
      </w:del>
      <w:del w:id="625" w:author="◉‿◉" w:date="2020-05-07T08:52:00Z">
        <w:r>
          <w:rPr>
            <w:rStyle w:val="32"/>
            <w:rFonts w:hint="eastAsia"/>
          </w:rPr>
          <w:delText>章</w:delText>
        </w:r>
      </w:del>
      <w:del w:id="626" w:author="◉‿◉" w:date="2020-05-07T08:52:00Z">
        <w:r>
          <w:rPr>
            <w:rStyle w:val="32"/>
          </w:rPr>
          <w:delText xml:space="preserve"> </w:delText>
        </w:r>
      </w:del>
      <w:del w:id="627" w:author="◉‿◉" w:date="2020-05-07T08:52:00Z">
        <w:r>
          <w:rPr>
            <w:rStyle w:val="32"/>
            <w:rFonts w:hint="eastAsia"/>
          </w:rPr>
          <w:delText>系统实现与测试</w:delText>
        </w:r>
      </w:del>
      <w:del w:id="628" w:author="◉‿◉" w:date="2020-05-07T08:52:00Z">
        <w:r>
          <w:rPr/>
          <w:tab/>
        </w:r>
      </w:del>
      <w:del w:id="629" w:author="◉‿◉" w:date="2020-05-07T08:52:00Z">
        <w:r>
          <w:rPr/>
          <w:fldChar w:fldCharType="begin"/>
        </w:r>
      </w:del>
      <w:del w:id="630" w:author="◉‿◉" w:date="2020-05-07T08:52:00Z">
        <w:r>
          <w:rPr/>
          <w:delInstrText xml:space="preserve"> PAGEREF _Toc510621518 \h </w:delInstrText>
        </w:r>
      </w:del>
      <w:del w:id="631" w:author="◉‿◉" w:date="2020-05-07T08:52:00Z">
        <w:r>
          <w:rPr/>
          <w:fldChar w:fldCharType="separate"/>
        </w:r>
      </w:del>
      <w:del w:id="632" w:author="◉‿◉" w:date="2020-05-07T08:52:00Z">
        <w:r>
          <w:rPr/>
          <w:delText>9</w:delText>
        </w:r>
      </w:del>
      <w:del w:id="633" w:author="◉‿◉" w:date="2020-05-07T08:52:00Z">
        <w:r>
          <w:rPr/>
          <w:fldChar w:fldCharType="end"/>
        </w:r>
      </w:del>
      <w:del w:id="634" w:author="◉‿◉" w:date="2020-05-07T08:52:00Z">
        <w:r>
          <w:rPr>
            <w:rStyle w:val="32"/>
          </w:rPr>
          <w:fldChar w:fldCharType="end"/>
        </w:r>
      </w:del>
    </w:p>
    <w:p>
      <w:pPr>
        <w:pStyle w:val="24"/>
        <w:ind w:left="480"/>
        <w:rPr>
          <w:del w:id="635" w:author="◉‿◉" w:date="2020-05-07T08:52:00Z"/>
          <w:rFonts w:ascii="Calibri" w:hAnsi="Calibri"/>
          <w:sz w:val="21"/>
          <w:szCs w:val="22"/>
        </w:rPr>
      </w:pPr>
      <w:del w:id="636" w:author="◉‿◉" w:date="2020-05-07T08:52:00Z">
        <w:r>
          <w:rPr>
            <w:rStyle w:val="32"/>
          </w:rPr>
          <w:fldChar w:fldCharType="begin"/>
        </w:r>
      </w:del>
      <w:del w:id="637" w:author="◉‿◉" w:date="2020-05-07T08:52:00Z">
        <w:r>
          <w:rPr>
            <w:rStyle w:val="32"/>
          </w:rPr>
          <w:delInstrText xml:space="preserve"> </w:delInstrText>
        </w:r>
      </w:del>
      <w:del w:id="638" w:author="◉‿◉" w:date="2020-05-07T08:52:00Z">
        <w:r>
          <w:rPr/>
          <w:delInstrText xml:space="preserve">HYPERLINK \l "_Toc510621519"</w:delInstrText>
        </w:r>
      </w:del>
      <w:del w:id="639" w:author="◉‿◉" w:date="2020-05-07T08:52:00Z">
        <w:r>
          <w:rPr>
            <w:rStyle w:val="32"/>
          </w:rPr>
          <w:delInstrText xml:space="preserve"> </w:delInstrText>
        </w:r>
      </w:del>
      <w:del w:id="640" w:author="◉‿◉" w:date="2020-05-07T08:52:00Z">
        <w:r>
          <w:rPr>
            <w:rStyle w:val="32"/>
          </w:rPr>
          <w:fldChar w:fldCharType="separate"/>
        </w:r>
      </w:del>
      <w:del w:id="641" w:author="◉‿◉" w:date="2020-05-07T08:52:00Z">
        <w:r>
          <w:rPr>
            <w:rStyle w:val="32"/>
          </w:rPr>
          <w:delText xml:space="preserve">5.1 </w:delText>
        </w:r>
      </w:del>
      <w:del w:id="642" w:author="◉‿◉" w:date="2020-05-07T08:52:00Z">
        <w:r>
          <w:rPr>
            <w:rStyle w:val="32"/>
            <w:rFonts w:hint="eastAsia"/>
          </w:rPr>
          <w:delText>系统实现</w:delText>
        </w:r>
      </w:del>
      <w:del w:id="643" w:author="◉‿◉" w:date="2020-05-07T08:52:00Z">
        <w:r>
          <w:rPr/>
          <w:tab/>
        </w:r>
      </w:del>
      <w:del w:id="644" w:author="◉‿◉" w:date="2020-05-07T08:52:00Z">
        <w:r>
          <w:rPr/>
          <w:fldChar w:fldCharType="begin"/>
        </w:r>
      </w:del>
      <w:del w:id="645" w:author="◉‿◉" w:date="2020-05-07T08:52:00Z">
        <w:r>
          <w:rPr/>
          <w:delInstrText xml:space="preserve"> PAGEREF _Toc510621519 \h </w:delInstrText>
        </w:r>
      </w:del>
      <w:del w:id="646" w:author="◉‿◉" w:date="2020-05-07T08:52:00Z">
        <w:r>
          <w:rPr/>
          <w:fldChar w:fldCharType="separate"/>
        </w:r>
      </w:del>
      <w:del w:id="647" w:author="◉‿◉" w:date="2020-05-07T08:52:00Z">
        <w:r>
          <w:rPr/>
          <w:delText>9</w:delText>
        </w:r>
      </w:del>
      <w:del w:id="648" w:author="◉‿◉" w:date="2020-05-07T08:52:00Z">
        <w:r>
          <w:rPr/>
          <w:fldChar w:fldCharType="end"/>
        </w:r>
      </w:del>
      <w:del w:id="649" w:author="◉‿◉" w:date="2020-05-07T08:52:00Z">
        <w:r>
          <w:rPr>
            <w:rStyle w:val="32"/>
          </w:rPr>
          <w:fldChar w:fldCharType="end"/>
        </w:r>
      </w:del>
    </w:p>
    <w:p>
      <w:pPr>
        <w:pStyle w:val="16"/>
        <w:tabs>
          <w:tab w:val="right" w:leader="middleDot" w:pos="9344"/>
        </w:tabs>
        <w:ind w:left="960"/>
        <w:rPr>
          <w:del w:id="650" w:author="◉‿◉" w:date="2020-05-07T08:52:00Z"/>
          <w:rFonts w:ascii="Calibri" w:hAnsi="Calibri"/>
          <w:sz w:val="21"/>
          <w:szCs w:val="22"/>
        </w:rPr>
      </w:pPr>
      <w:del w:id="651" w:author="◉‿◉" w:date="2020-05-07T08:52:00Z">
        <w:r>
          <w:rPr>
            <w:rStyle w:val="32"/>
          </w:rPr>
          <w:fldChar w:fldCharType="begin"/>
        </w:r>
      </w:del>
      <w:del w:id="652" w:author="◉‿◉" w:date="2020-05-07T08:52:00Z">
        <w:r>
          <w:rPr>
            <w:rStyle w:val="32"/>
          </w:rPr>
          <w:delInstrText xml:space="preserve"> </w:delInstrText>
        </w:r>
      </w:del>
      <w:del w:id="653" w:author="◉‿◉" w:date="2020-05-07T08:52:00Z">
        <w:r>
          <w:rPr/>
          <w:delInstrText xml:space="preserve">HYPERLINK \l "_Toc510621520"</w:delInstrText>
        </w:r>
      </w:del>
      <w:del w:id="654" w:author="◉‿◉" w:date="2020-05-07T08:52:00Z">
        <w:r>
          <w:rPr>
            <w:rStyle w:val="32"/>
          </w:rPr>
          <w:delInstrText xml:space="preserve"> </w:delInstrText>
        </w:r>
      </w:del>
      <w:del w:id="655" w:author="◉‿◉" w:date="2020-05-07T08:52:00Z">
        <w:r>
          <w:rPr>
            <w:rStyle w:val="32"/>
          </w:rPr>
          <w:fldChar w:fldCharType="separate"/>
        </w:r>
      </w:del>
      <w:del w:id="656" w:author="◉‿◉" w:date="2020-05-07T08:52:00Z">
        <w:r>
          <w:rPr>
            <w:rStyle w:val="32"/>
          </w:rPr>
          <w:delText xml:space="preserve">5.1.1 </w:delText>
        </w:r>
      </w:del>
      <w:del w:id="657" w:author="◉‿◉" w:date="2020-05-07T08:52:00Z">
        <w:r>
          <w:rPr>
            <w:rStyle w:val="32"/>
          </w:rPr>
          <w:fldChar w:fldCharType="begin"/>
        </w:r>
      </w:del>
      <w:del w:id="658" w:author="◉‿◉" w:date="2020-05-07T08:52:00Z">
        <w:r>
          <w:rPr>
            <w:rStyle w:val="32"/>
          </w:rPr>
          <w:delInstrText xml:space="preserve"> MACROBUTTON  AcceptAllChangesShown [单击此处添加条标题] </w:delInstrText>
        </w:r>
      </w:del>
      <w:del w:id="659" w:author="◉‿◉" w:date="2020-05-07T08:52:00Z">
        <w:r>
          <w:rPr>
            <w:rStyle w:val="32"/>
          </w:rPr>
          <w:fldChar w:fldCharType="end"/>
        </w:r>
      </w:del>
      <w:del w:id="660" w:author="◉‿◉" w:date="2020-05-07T08:52:00Z">
        <w:r>
          <w:rPr/>
          <w:tab/>
        </w:r>
      </w:del>
      <w:del w:id="661" w:author="◉‿◉" w:date="2020-05-07T08:52:00Z">
        <w:r>
          <w:rPr/>
          <w:fldChar w:fldCharType="begin"/>
        </w:r>
      </w:del>
      <w:del w:id="662" w:author="◉‿◉" w:date="2020-05-07T08:52:00Z">
        <w:r>
          <w:rPr/>
          <w:delInstrText xml:space="preserve"> PAGEREF _Toc510621520 \h </w:delInstrText>
        </w:r>
      </w:del>
      <w:del w:id="663" w:author="◉‿◉" w:date="2020-05-07T08:52:00Z">
        <w:r>
          <w:rPr/>
          <w:fldChar w:fldCharType="separate"/>
        </w:r>
      </w:del>
      <w:del w:id="664" w:author="◉‿◉" w:date="2020-05-07T08:52:00Z">
        <w:r>
          <w:rPr/>
          <w:delText>9</w:delText>
        </w:r>
      </w:del>
      <w:del w:id="665" w:author="◉‿◉" w:date="2020-05-07T08:52:00Z">
        <w:r>
          <w:rPr/>
          <w:fldChar w:fldCharType="end"/>
        </w:r>
      </w:del>
      <w:del w:id="666" w:author="◉‿◉" w:date="2020-05-07T08:52:00Z">
        <w:r>
          <w:rPr>
            <w:rStyle w:val="32"/>
          </w:rPr>
          <w:fldChar w:fldCharType="end"/>
        </w:r>
      </w:del>
    </w:p>
    <w:p>
      <w:pPr>
        <w:pStyle w:val="16"/>
        <w:tabs>
          <w:tab w:val="right" w:leader="middleDot" w:pos="9344"/>
        </w:tabs>
        <w:ind w:left="960"/>
        <w:rPr>
          <w:del w:id="667" w:author="◉‿◉" w:date="2020-05-07T08:52:00Z"/>
          <w:rFonts w:ascii="Calibri" w:hAnsi="Calibri"/>
          <w:sz w:val="21"/>
          <w:szCs w:val="22"/>
        </w:rPr>
      </w:pPr>
      <w:del w:id="668" w:author="◉‿◉" w:date="2020-05-07T08:52:00Z">
        <w:r>
          <w:rPr>
            <w:rStyle w:val="32"/>
          </w:rPr>
          <w:fldChar w:fldCharType="begin"/>
        </w:r>
      </w:del>
      <w:del w:id="669" w:author="◉‿◉" w:date="2020-05-07T08:52:00Z">
        <w:r>
          <w:rPr>
            <w:rStyle w:val="32"/>
          </w:rPr>
          <w:delInstrText xml:space="preserve"> </w:delInstrText>
        </w:r>
      </w:del>
      <w:del w:id="670" w:author="◉‿◉" w:date="2020-05-07T08:52:00Z">
        <w:r>
          <w:rPr/>
          <w:delInstrText xml:space="preserve">HYPERLINK \l "_Toc510621521"</w:delInstrText>
        </w:r>
      </w:del>
      <w:del w:id="671" w:author="◉‿◉" w:date="2020-05-07T08:52:00Z">
        <w:r>
          <w:rPr>
            <w:rStyle w:val="32"/>
          </w:rPr>
          <w:delInstrText xml:space="preserve"> </w:delInstrText>
        </w:r>
      </w:del>
      <w:del w:id="672" w:author="◉‿◉" w:date="2020-05-07T08:52:00Z">
        <w:r>
          <w:rPr>
            <w:rStyle w:val="32"/>
          </w:rPr>
          <w:fldChar w:fldCharType="separate"/>
        </w:r>
      </w:del>
      <w:del w:id="673" w:author="◉‿◉" w:date="2020-05-07T08:52:00Z">
        <w:r>
          <w:rPr>
            <w:rStyle w:val="32"/>
          </w:rPr>
          <w:delText xml:space="preserve">5.1.2 </w:delText>
        </w:r>
      </w:del>
      <w:del w:id="674" w:author="◉‿◉" w:date="2020-05-07T08:52:00Z">
        <w:r>
          <w:rPr>
            <w:rStyle w:val="32"/>
          </w:rPr>
          <w:fldChar w:fldCharType="begin"/>
        </w:r>
      </w:del>
      <w:del w:id="675" w:author="◉‿◉" w:date="2020-05-07T08:52:00Z">
        <w:r>
          <w:rPr>
            <w:rStyle w:val="32"/>
          </w:rPr>
          <w:delInstrText xml:space="preserve"> MACROBUTTON  AcceptAllChangesShown [单击此处添加条标题] </w:delInstrText>
        </w:r>
      </w:del>
      <w:del w:id="676" w:author="◉‿◉" w:date="2020-05-07T08:52:00Z">
        <w:r>
          <w:rPr>
            <w:rStyle w:val="32"/>
          </w:rPr>
          <w:fldChar w:fldCharType="end"/>
        </w:r>
      </w:del>
      <w:del w:id="677" w:author="◉‿◉" w:date="2020-05-07T08:52:00Z">
        <w:r>
          <w:rPr/>
          <w:tab/>
        </w:r>
      </w:del>
      <w:del w:id="678" w:author="◉‿◉" w:date="2020-05-07T08:52:00Z">
        <w:r>
          <w:rPr/>
          <w:fldChar w:fldCharType="begin"/>
        </w:r>
      </w:del>
      <w:del w:id="679" w:author="◉‿◉" w:date="2020-05-07T08:52:00Z">
        <w:r>
          <w:rPr/>
          <w:delInstrText xml:space="preserve"> PAGEREF _Toc510621521 \h </w:delInstrText>
        </w:r>
      </w:del>
      <w:del w:id="680" w:author="◉‿◉" w:date="2020-05-07T08:52:00Z">
        <w:r>
          <w:rPr/>
          <w:fldChar w:fldCharType="separate"/>
        </w:r>
      </w:del>
      <w:del w:id="681" w:author="◉‿◉" w:date="2020-05-07T08:52:00Z">
        <w:r>
          <w:rPr/>
          <w:delText>9</w:delText>
        </w:r>
      </w:del>
      <w:del w:id="682" w:author="◉‿◉" w:date="2020-05-07T08:52:00Z">
        <w:r>
          <w:rPr/>
          <w:fldChar w:fldCharType="end"/>
        </w:r>
      </w:del>
      <w:del w:id="683" w:author="◉‿◉" w:date="2020-05-07T08:52:00Z">
        <w:r>
          <w:rPr>
            <w:rStyle w:val="32"/>
          </w:rPr>
          <w:fldChar w:fldCharType="end"/>
        </w:r>
      </w:del>
    </w:p>
    <w:p>
      <w:pPr>
        <w:pStyle w:val="16"/>
        <w:tabs>
          <w:tab w:val="right" w:leader="middleDot" w:pos="9344"/>
        </w:tabs>
        <w:ind w:left="960"/>
        <w:rPr>
          <w:del w:id="684" w:author="◉‿◉" w:date="2020-05-07T08:52:00Z"/>
          <w:rFonts w:ascii="Calibri" w:hAnsi="Calibri"/>
          <w:sz w:val="21"/>
          <w:szCs w:val="22"/>
        </w:rPr>
      </w:pPr>
      <w:del w:id="685" w:author="◉‿◉" w:date="2020-05-07T08:52:00Z">
        <w:r>
          <w:rPr>
            <w:rStyle w:val="32"/>
          </w:rPr>
          <w:fldChar w:fldCharType="begin"/>
        </w:r>
      </w:del>
      <w:del w:id="686" w:author="◉‿◉" w:date="2020-05-07T08:52:00Z">
        <w:r>
          <w:rPr>
            <w:rStyle w:val="32"/>
          </w:rPr>
          <w:delInstrText xml:space="preserve"> </w:delInstrText>
        </w:r>
      </w:del>
      <w:del w:id="687" w:author="◉‿◉" w:date="2020-05-07T08:52:00Z">
        <w:r>
          <w:rPr/>
          <w:delInstrText xml:space="preserve">HYPERLINK \l "_Toc510621522"</w:delInstrText>
        </w:r>
      </w:del>
      <w:del w:id="688" w:author="◉‿◉" w:date="2020-05-07T08:52:00Z">
        <w:r>
          <w:rPr>
            <w:rStyle w:val="32"/>
          </w:rPr>
          <w:delInstrText xml:space="preserve"> </w:delInstrText>
        </w:r>
      </w:del>
      <w:del w:id="689" w:author="◉‿◉" w:date="2020-05-07T08:52:00Z">
        <w:r>
          <w:rPr>
            <w:rStyle w:val="32"/>
          </w:rPr>
          <w:fldChar w:fldCharType="separate"/>
        </w:r>
      </w:del>
      <w:del w:id="690" w:author="◉‿◉" w:date="2020-05-07T08:52:00Z">
        <w:r>
          <w:rPr>
            <w:rStyle w:val="32"/>
          </w:rPr>
          <w:delText xml:space="preserve">5.1.3 </w:delText>
        </w:r>
      </w:del>
      <w:del w:id="691" w:author="◉‿◉" w:date="2020-05-07T08:52:00Z">
        <w:r>
          <w:rPr>
            <w:rStyle w:val="32"/>
          </w:rPr>
          <w:fldChar w:fldCharType="begin"/>
        </w:r>
      </w:del>
      <w:del w:id="692" w:author="◉‿◉" w:date="2020-05-07T08:52:00Z">
        <w:r>
          <w:rPr>
            <w:rStyle w:val="32"/>
          </w:rPr>
          <w:delInstrText xml:space="preserve"> MACROBUTTON  AcceptAllChangesShown [单击此处添加条标题] </w:delInstrText>
        </w:r>
      </w:del>
      <w:del w:id="693" w:author="◉‿◉" w:date="2020-05-07T08:52:00Z">
        <w:r>
          <w:rPr>
            <w:rStyle w:val="32"/>
          </w:rPr>
          <w:fldChar w:fldCharType="end"/>
        </w:r>
      </w:del>
      <w:del w:id="694" w:author="◉‿◉" w:date="2020-05-07T08:52:00Z">
        <w:r>
          <w:rPr/>
          <w:tab/>
        </w:r>
      </w:del>
      <w:del w:id="695" w:author="◉‿◉" w:date="2020-05-07T08:52:00Z">
        <w:r>
          <w:rPr/>
          <w:fldChar w:fldCharType="begin"/>
        </w:r>
      </w:del>
      <w:del w:id="696" w:author="◉‿◉" w:date="2020-05-07T08:52:00Z">
        <w:r>
          <w:rPr/>
          <w:delInstrText xml:space="preserve"> PAGEREF _Toc510621522 \h </w:delInstrText>
        </w:r>
      </w:del>
      <w:del w:id="697" w:author="◉‿◉" w:date="2020-05-07T08:52:00Z">
        <w:r>
          <w:rPr/>
          <w:fldChar w:fldCharType="separate"/>
        </w:r>
      </w:del>
      <w:del w:id="698" w:author="◉‿◉" w:date="2020-05-07T08:52:00Z">
        <w:r>
          <w:rPr/>
          <w:delText>9</w:delText>
        </w:r>
      </w:del>
      <w:del w:id="699" w:author="◉‿◉" w:date="2020-05-07T08:52:00Z">
        <w:r>
          <w:rPr/>
          <w:fldChar w:fldCharType="end"/>
        </w:r>
      </w:del>
      <w:del w:id="700" w:author="◉‿◉" w:date="2020-05-07T08:52:00Z">
        <w:r>
          <w:rPr>
            <w:rStyle w:val="32"/>
          </w:rPr>
          <w:fldChar w:fldCharType="end"/>
        </w:r>
      </w:del>
    </w:p>
    <w:p>
      <w:pPr>
        <w:pStyle w:val="24"/>
        <w:ind w:left="480"/>
        <w:rPr>
          <w:del w:id="701" w:author="◉‿◉" w:date="2020-05-07T08:52:00Z"/>
          <w:rFonts w:ascii="Calibri" w:hAnsi="Calibri"/>
          <w:sz w:val="21"/>
          <w:szCs w:val="22"/>
        </w:rPr>
      </w:pPr>
      <w:del w:id="702" w:author="◉‿◉" w:date="2020-05-07T08:52:00Z">
        <w:r>
          <w:rPr>
            <w:rStyle w:val="32"/>
          </w:rPr>
          <w:fldChar w:fldCharType="begin"/>
        </w:r>
      </w:del>
      <w:del w:id="703" w:author="◉‿◉" w:date="2020-05-07T08:52:00Z">
        <w:r>
          <w:rPr>
            <w:rStyle w:val="32"/>
          </w:rPr>
          <w:delInstrText xml:space="preserve"> </w:delInstrText>
        </w:r>
      </w:del>
      <w:del w:id="704" w:author="◉‿◉" w:date="2020-05-07T08:52:00Z">
        <w:r>
          <w:rPr/>
          <w:delInstrText xml:space="preserve">HYPERLINK \l "_Toc510621523"</w:delInstrText>
        </w:r>
      </w:del>
      <w:del w:id="705" w:author="◉‿◉" w:date="2020-05-07T08:52:00Z">
        <w:r>
          <w:rPr>
            <w:rStyle w:val="32"/>
          </w:rPr>
          <w:delInstrText xml:space="preserve"> </w:delInstrText>
        </w:r>
      </w:del>
      <w:del w:id="706" w:author="◉‿◉" w:date="2020-05-07T08:52:00Z">
        <w:r>
          <w:rPr>
            <w:rStyle w:val="32"/>
          </w:rPr>
          <w:fldChar w:fldCharType="separate"/>
        </w:r>
      </w:del>
      <w:del w:id="707" w:author="◉‿◉" w:date="2020-05-07T08:52:00Z">
        <w:r>
          <w:rPr>
            <w:rStyle w:val="32"/>
          </w:rPr>
          <w:delText xml:space="preserve">5.2 </w:delText>
        </w:r>
      </w:del>
      <w:del w:id="708" w:author="◉‿◉" w:date="2020-05-07T08:52:00Z">
        <w:r>
          <w:rPr>
            <w:rStyle w:val="32"/>
            <w:rFonts w:hint="eastAsia"/>
          </w:rPr>
          <w:delText>系统测试</w:delText>
        </w:r>
      </w:del>
      <w:del w:id="709" w:author="◉‿◉" w:date="2020-05-07T08:52:00Z">
        <w:r>
          <w:rPr/>
          <w:tab/>
        </w:r>
      </w:del>
      <w:del w:id="710" w:author="◉‿◉" w:date="2020-05-07T08:52:00Z">
        <w:r>
          <w:rPr/>
          <w:fldChar w:fldCharType="begin"/>
        </w:r>
      </w:del>
      <w:del w:id="711" w:author="◉‿◉" w:date="2020-05-07T08:52:00Z">
        <w:r>
          <w:rPr/>
          <w:delInstrText xml:space="preserve"> PAGEREF _Toc510621523 \h </w:delInstrText>
        </w:r>
      </w:del>
      <w:del w:id="712" w:author="◉‿◉" w:date="2020-05-07T08:52:00Z">
        <w:r>
          <w:rPr/>
          <w:fldChar w:fldCharType="separate"/>
        </w:r>
      </w:del>
      <w:del w:id="713" w:author="◉‿◉" w:date="2020-05-07T08:52:00Z">
        <w:r>
          <w:rPr/>
          <w:delText>10</w:delText>
        </w:r>
      </w:del>
      <w:del w:id="714" w:author="◉‿◉" w:date="2020-05-07T08:52:00Z">
        <w:r>
          <w:rPr/>
          <w:fldChar w:fldCharType="end"/>
        </w:r>
      </w:del>
      <w:del w:id="715" w:author="◉‿◉" w:date="2020-05-07T08:52:00Z">
        <w:r>
          <w:rPr>
            <w:rStyle w:val="32"/>
          </w:rPr>
          <w:fldChar w:fldCharType="end"/>
        </w:r>
      </w:del>
    </w:p>
    <w:p>
      <w:pPr>
        <w:pStyle w:val="16"/>
        <w:tabs>
          <w:tab w:val="right" w:leader="middleDot" w:pos="9344"/>
        </w:tabs>
        <w:ind w:left="960"/>
        <w:rPr>
          <w:del w:id="716" w:author="◉‿◉" w:date="2020-05-07T08:52:00Z"/>
          <w:rFonts w:ascii="Calibri" w:hAnsi="Calibri"/>
          <w:sz w:val="21"/>
          <w:szCs w:val="22"/>
        </w:rPr>
      </w:pPr>
      <w:del w:id="717" w:author="◉‿◉" w:date="2020-05-07T08:52:00Z">
        <w:r>
          <w:rPr>
            <w:rStyle w:val="32"/>
          </w:rPr>
          <w:fldChar w:fldCharType="begin"/>
        </w:r>
      </w:del>
      <w:del w:id="718" w:author="◉‿◉" w:date="2020-05-07T08:52:00Z">
        <w:r>
          <w:rPr>
            <w:rStyle w:val="32"/>
          </w:rPr>
          <w:delInstrText xml:space="preserve"> </w:delInstrText>
        </w:r>
      </w:del>
      <w:del w:id="719" w:author="◉‿◉" w:date="2020-05-07T08:52:00Z">
        <w:r>
          <w:rPr/>
          <w:delInstrText xml:space="preserve">HYPERLINK \l "_Toc510621524"</w:delInstrText>
        </w:r>
      </w:del>
      <w:del w:id="720" w:author="◉‿◉" w:date="2020-05-07T08:52:00Z">
        <w:r>
          <w:rPr>
            <w:rStyle w:val="32"/>
          </w:rPr>
          <w:delInstrText xml:space="preserve"> </w:delInstrText>
        </w:r>
      </w:del>
      <w:del w:id="721" w:author="◉‿◉" w:date="2020-05-07T08:52:00Z">
        <w:r>
          <w:rPr>
            <w:rStyle w:val="32"/>
          </w:rPr>
          <w:fldChar w:fldCharType="separate"/>
        </w:r>
      </w:del>
      <w:del w:id="722" w:author="◉‿◉" w:date="2020-05-07T08:52:00Z">
        <w:r>
          <w:rPr>
            <w:rStyle w:val="32"/>
          </w:rPr>
          <w:delText xml:space="preserve">5.2.1 </w:delText>
        </w:r>
      </w:del>
      <w:del w:id="723" w:author="◉‿◉" w:date="2020-05-07T08:52:00Z">
        <w:r>
          <w:rPr>
            <w:rStyle w:val="32"/>
          </w:rPr>
          <w:fldChar w:fldCharType="begin"/>
        </w:r>
      </w:del>
      <w:del w:id="724" w:author="◉‿◉" w:date="2020-05-07T08:52:00Z">
        <w:r>
          <w:rPr>
            <w:rStyle w:val="32"/>
          </w:rPr>
          <w:delInstrText xml:space="preserve"> MACROBUTTON  AcceptAllChangesShown [单击此处添加条标题] </w:delInstrText>
        </w:r>
      </w:del>
      <w:del w:id="725" w:author="◉‿◉" w:date="2020-05-07T08:52:00Z">
        <w:r>
          <w:rPr>
            <w:rStyle w:val="32"/>
          </w:rPr>
          <w:fldChar w:fldCharType="end"/>
        </w:r>
      </w:del>
      <w:del w:id="726" w:author="◉‿◉" w:date="2020-05-07T08:52:00Z">
        <w:r>
          <w:rPr/>
          <w:tab/>
        </w:r>
      </w:del>
      <w:del w:id="727" w:author="◉‿◉" w:date="2020-05-07T08:52:00Z">
        <w:r>
          <w:rPr/>
          <w:fldChar w:fldCharType="begin"/>
        </w:r>
      </w:del>
      <w:del w:id="728" w:author="◉‿◉" w:date="2020-05-07T08:52:00Z">
        <w:r>
          <w:rPr/>
          <w:delInstrText xml:space="preserve"> PAGEREF _Toc510621524 \h </w:delInstrText>
        </w:r>
      </w:del>
      <w:del w:id="729" w:author="◉‿◉" w:date="2020-05-07T08:52:00Z">
        <w:r>
          <w:rPr/>
          <w:fldChar w:fldCharType="separate"/>
        </w:r>
      </w:del>
      <w:del w:id="730" w:author="◉‿◉" w:date="2020-05-07T08:52:00Z">
        <w:r>
          <w:rPr/>
          <w:delText>10</w:delText>
        </w:r>
      </w:del>
      <w:del w:id="731" w:author="◉‿◉" w:date="2020-05-07T08:52:00Z">
        <w:r>
          <w:rPr/>
          <w:fldChar w:fldCharType="end"/>
        </w:r>
      </w:del>
      <w:del w:id="732" w:author="◉‿◉" w:date="2020-05-07T08:52:00Z">
        <w:r>
          <w:rPr>
            <w:rStyle w:val="32"/>
          </w:rPr>
          <w:fldChar w:fldCharType="end"/>
        </w:r>
      </w:del>
    </w:p>
    <w:p>
      <w:pPr>
        <w:pStyle w:val="16"/>
        <w:tabs>
          <w:tab w:val="right" w:leader="middleDot" w:pos="9344"/>
        </w:tabs>
        <w:ind w:left="960"/>
        <w:rPr>
          <w:del w:id="733" w:author="◉‿◉" w:date="2020-05-07T08:52:00Z"/>
          <w:rFonts w:ascii="Calibri" w:hAnsi="Calibri"/>
          <w:sz w:val="21"/>
          <w:szCs w:val="22"/>
        </w:rPr>
      </w:pPr>
      <w:del w:id="734" w:author="◉‿◉" w:date="2020-05-07T08:52:00Z">
        <w:r>
          <w:rPr>
            <w:rStyle w:val="32"/>
          </w:rPr>
          <w:fldChar w:fldCharType="begin"/>
        </w:r>
      </w:del>
      <w:del w:id="735" w:author="◉‿◉" w:date="2020-05-07T08:52:00Z">
        <w:r>
          <w:rPr>
            <w:rStyle w:val="32"/>
          </w:rPr>
          <w:delInstrText xml:space="preserve"> </w:delInstrText>
        </w:r>
      </w:del>
      <w:del w:id="736" w:author="◉‿◉" w:date="2020-05-07T08:52:00Z">
        <w:r>
          <w:rPr/>
          <w:delInstrText xml:space="preserve">HYPERLINK \l "_Toc510621525"</w:delInstrText>
        </w:r>
      </w:del>
      <w:del w:id="737" w:author="◉‿◉" w:date="2020-05-07T08:52:00Z">
        <w:r>
          <w:rPr>
            <w:rStyle w:val="32"/>
          </w:rPr>
          <w:delInstrText xml:space="preserve"> </w:delInstrText>
        </w:r>
      </w:del>
      <w:del w:id="738" w:author="◉‿◉" w:date="2020-05-07T08:52:00Z">
        <w:r>
          <w:rPr>
            <w:rStyle w:val="32"/>
          </w:rPr>
          <w:fldChar w:fldCharType="separate"/>
        </w:r>
      </w:del>
      <w:del w:id="739" w:author="◉‿◉" w:date="2020-05-07T08:52:00Z">
        <w:r>
          <w:rPr>
            <w:rStyle w:val="32"/>
          </w:rPr>
          <w:delText xml:space="preserve">5.2.2 </w:delText>
        </w:r>
      </w:del>
      <w:del w:id="740" w:author="◉‿◉" w:date="2020-05-07T08:52:00Z">
        <w:r>
          <w:rPr>
            <w:rStyle w:val="32"/>
          </w:rPr>
          <w:fldChar w:fldCharType="begin"/>
        </w:r>
      </w:del>
      <w:del w:id="741" w:author="◉‿◉" w:date="2020-05-07T08:52:00Z">
        <w:r>
          <w:rPr>
            <w:rStyle w:val="32"/>
          </w:rPr>
          <w:delInstrText xml:space="preserve"> MACROBUTTON  AcceptAllChangesShown [单击此处添加条标题] </w:delInstrText>
        </w:r>
      </w:del>
      <w:del w:id="742" w:author="◉‿◉" w:date="2020-05-07T08:52:00Z">
        <w:r>
          <w:rPr>
            <w:rStyle w:val="32"/>
          </w:rPr>
          <w:fldChar w:fldCharType="end"/>
        </w:r>
      </w:del>
      <w:del w:id="743" w:author="◉‿◉" w:date="2020-05-07T08:52:00Z">
        <w:r>
          <w:rPr/>
          <w:tab/>
        </w:r>
      </w:del>
      <w:del w:id="744" w:author="◉‿◉" w:date="2020-05-07T08:52:00Z">
        <w:r>
          <w:rPr/>
          <w:fldChar w:fldCharType="begin"/>
        </w:r>
      </w:del>
      <w:del w:id="745" w:author="◉‿◉" w:date="2020-05-07T08:52:00Z">
        <w:r>
          <w:rPr/>
          <w:delInstrText xml:space="preserve"> PAGEREF _Toc510621525 \h </w:delInstrText>
        </w:r>
      </w:del>
      <w:del w:id="746" w:author="◉‿◉" w:date="2020-05-07T08:52:00Z">
        <w:r>
          <w:rPr/>
          <w:fldChar w:fldCharType="separate"/>
        </w:r>
      </w:del>
      <w:del w:id="747" w:author="◉‿◉" w:date="2020-05-07T08:52:00Z">
        <w:r>
          <w:rPr/>
          <w:delText>10</w:delText>
        </w:r>
      </w:del>
      <w:del w:id="748" w:author="◉‿◉" w:date="2020-05-07T08:52:00Z">
        <w:r>
          <w:rPr/>
          <w:fldChar w:fldCharType="end"/>
        </w:r>
      </w:del>
      <w:del w:id="749" w:author="◉‿◉" w:date="2020-05-07T08:52:00Z">
        <w:r>
          <w:rPr>
            <w:rStyle w:val="32"/>
          </w:rPr>
          <w:fldChar w:fldCharType="end"/>
        </w:r>
      </w:del>
    </w:p>
    <w:p>
      <w:pPr>
        <w:pStyle w:val="21"/>
        <w:rPr>
          <w:del w:id="750" w:author="◉‿◉" w:date="2020-05-07T08:52:00Z"/>
          <w:rFonts w:ascii="Calibri" w:hAnsi="Calibri"/>
          <w:sz w:val="21"/>
          <w:szCs w:val="22"/>
        </w:rPr>
      </w:pPr>
      <w:del w:id="751" w:author="◉‿◉" w:date="2020-05-07T08:52:00Z">
        <w:r>
          <w:rPr>
            <w:rStyle w:val="32"/>
          </w:rPr>
          <w:fldChar w:fldCharType="begin"/>
        </w:r>
      </w:del>
      <w:del w:id="752" w:author="◉‿◉" w:date="2020-05-07T08:52:00Z">
        <w:r>
          <w:rPr>
            <w:rStyle w:val="32"/>
          </w:rPr>
          <w:delInstrText xml:space="preserve"> </w:delInstrText>
        </w:r>
      </w:del>
      <w:del w:id="753" w:author="◉‿◉" w:date="2020-05-07T08:52:00Z">
        <w:r>
          <w:rPr/>
          <w:delInstrText xml:space="preserve">HYPERLINK \l "_Toc510621526"</w:delInstrText>
        </w:r>
      </w:del>
      <w:del w:id="754" w:author="◉‿◉" w:date="2020-05-07T08:52:00Z">
        <w:r>
          <w:rPr>
            <w:rStyle w:val="32"/>
          </w:rPr>
          <w:delInstrText xml:space="preserve"> </w:delInstrText>
        </w:r>
      </w:del>
      <w:del w:id="755" w:author="◉‿◉" w:date="2020-05-07T08:52:00Z">
        <w:r>
          <w:rPr>
            <w:rStyle w:val="32"/>
          </w:rPr>
          <w:fldChar w:fldCharType="separate"/>
        </w:r>
      </w:del>
      <w:del w:id="756" w:author="◉‿◉" w:date="2020-05-07T08:52:00Z">
        <w:r>
          <w:rPr>
            <w:rStyle w:val="32"/>
            <w:rFonts w:hint="eastAsia"/>
          </w:rPr>
          <w:delText>第</w:delText>
        </w:r>
      </w:del>
      <w:del w:id="757" w:author="◉‿◉" w:date="2020-05-07T08:52:00Z">
        <w:r>
          <w:rPr>
            <w:rStyle w:val="32"/>
          </w:rPr>
          <w:delText>6</w:delText>
        </w:r>
      </w:del>
      <w:del w:id="758" w:author="◉‿◉" w:date="2020-05-07T08:52:00Z">
        <w:r>
          <w:rPr>
            <w:rStyle w:val="32"/>
            <w:rFonts w:hint="eastAsia"/>
          </w:rPr>
          <w:delText>章</w:delText>
        </w:r>
      </w:del>
      <w:del w:id="759" w:author="◉‿◉" w:date="2020-05-07T08:52:00Z">
        <w:r>
          <w:rPr>
            <w:rStyle w:val="32"/>
          </w:rPr>
          <w:delText xml:space="preserve"> </w:delText>
        </w:r>
      </w:del>
      <w:del w:id="760" w:author="◉‿◉" w:date="2020-05-07T08:52:00Z">
        <w:r>
          <w:rPr>
            <w:rStyle w:val="32"/>
            <w:rFonts w:hint="eastAsia"/>
          </w:rPr>
          <w:delText>总结和展望</w:delText>
        </w:r>
      </w:del>
      <w:del w:id="761" w:author="◉‿◉" w:date="2020-05-07T08:52:00Z">
        <w:r>
          <w:rPr/>
          <w:tab/>
        </w:r>
      </w:del>
      <w:del w:id="762" w:author="◉‿◉" w:date="2020-05-07T08:52:00Z">
        <w:r>
          <w:rPr/>
          <w:fldChar w:fldCharType="begin"/>
        </w:r>
      </w:del>
      <w:del w:id="763" w:author="◉‿◉" w:date="2020-05-07T08:52:00Z">
        <w:r>
          <w:rPr/>
          <w:delInstrText xml:space="preserve"> PAGEREF _Toc510621526 \h </w:delInstrText>
        </w:r>
      </w:del>
      <w:del w:id="764" w:author="◉‿◉" w:date="2020-05-07T08:52:00Z">
        <w:r>
          <w:rPr/>
          <w:fldChar w:fldCharType="separate"/>
        </w:r>
      </w:del>
      <w:del w:id="765" w:author="◉‿◉" w:date="2020-05-07T08:52:00Z">
        <w:r>
          <w:rPr/>
          <w:delText>11</w:delText>
        </w:r>
      </w:del>
      <w:del w:id="766" w:author="◉‿◉" w:date="2020-05-07T08:52:00Z">
        <w:r>
          <w:rPr/>
          <w:fldChar w:fldCharType="end"/>
        </w:r>
      </w:del>
      <w:del w:id="767" w:author="◉‿◉" w:date="2020-05-07T08:52:00Z">
        <w:r>
          <w:rPr>
            <w:rStyle w:val="32"/>
          </w:rPr>
          <w:fldChar w:fldCharType="end"/>
        </w:r>
      </w:del>
    </w:p>
    <w:p>
      <w:pPr>
        <w:pStyle w:val="24"/>
        <w:ind w:left="480"/>
        <w:rPr>
          <w:del w:id="768" w:author="◉‿◉" w:date="2020-05-07T08:52:00Z"/>
          <w:rFonts w:ascii="Calibri" w:hAnsi="Calibri"/>
          <w:sz w:val="21"/>
          <w:szCs w:val="22"/>
        </w:rPr>
      </w:pPr>
      <w:del w:id="769" w:author="◉‿◉" w:date="2020-05-07T08:52:00Z">
        <w:r>
          <w:rPr>
            <w:rStyle w:val="32"/>
          </w:rPr>
          <w:fldChar w:fldCharType="begin"/>
        </w:r>
      </w:del>
      <w:del w:id="770" w:author="◉‿◉" w:date="2020-05-07T08:52:00Z">
        <w:r>
          <w:rPr>
            <w:rStyle w:val="32"/>
          </w:rPr>
          <w:delInstrText xml:space="preserve"> </w:delInstrText>
        </w:r>
      </w:del>
      <w:del w:id="771" w:author="◉‿◉" w:date="2020-05-07T08:52:00Z">
        <w:r>
          <w:rPr/>
          <w:delInstrText xml:space="preserve">HYPERLINK \l "_Toc510621527"</w:delInstrText>
        </w:r>
      </w:del>
      <w:del w:id="772" w:author="◉‿◉" w:date="2020-05-07T08:52:00Z">
        <w:r>
          <w:rPr>
            <w:rStyle w:val="32"/>
          </w:rPr>
          <w:delInstrText xml:space="preserve"> </w:delInstrText>
        </w:r>
      </w:del>
      <w:del w:id="773" w:author="◉‿◉" w:date="2020-05-07T08:52:00Z">
        <w:r>
          <w:rPr>
            <w:rStyle w:val="32"/>
          </w:rPr>
          <w:fldChar w:fldCharType="separate"/>
        </w:r>
      </w:del>
      <w:del w:id="774" w:author="◉‿◉" w:date="2020-05-07T08:52:00Z">
        <w:r>
          <w:rPr>
            <w:rStyle w:val="32"/>
          </w:rPr>
          <w:delText xml:space="preserve">6.1 </w:delText>
        </w:r>
      </w:del>
      <w:del w:id="775" w:author="◉‿◉" w:date="2020-05-07T08:52:00Z">
        <w:r>
          <w:rPr>
            <w:rStyle w:val="32"/>
            <w:rFonts w:hint="eastAsia"/>
          </w:rPr>
          <w:delText>本文总结</w:delText>
        </w:r>
      </w:del>
      <w:del w:id="776" w:author="◉‿◉" w:date="2020-05-07T08:52:00Z">
        <w:r>
          <w:rPr/>
          <w:tab/>
        </w:r>
      </w:del>
      <w:del w:id="777" w:author="◉‿◉" w:date="2020-05-07T08:52:00Z">
        <w:r>
          <w:rPr/>
          <w:fldChar w:fldCharType="begin"/>
        </w:r>
      </w:del>
      <w:del w:id="778" w:author="◉‿◉" w:date="2020-05-07T08:52:00Z">
        <w:r>
          <w:rPr/>
          <w:delInstrText xml:space="preserve"> PAGEREF _Toc510621527 \h </w:delInstrText>
        </w:r>
      </w:del>
      <w:del w:id="779" w:author="◉‿◉" w:date="2020-05-07T08:52:00Z">
        <w:r>
          <w:rPr/>
          <w:fldChar w:fldCharType="separate"/>
        </w:r>
      </w:del>
      <w:del w:id="780" w:author="◉‿◉" w:date="2020-05-07T08:52:00Z">
        <w:r>
          <w:rPr/>
          <w:delText>11</w:delText>
        </w:r>
      </w:del>
      <w:del w:id="781" w:author="◉‿◉" w:date="2020-05-07T08:52:00Z">
        <w:r>
          <w:rPr/>
          <w:fldChar w:fldCharType="end"/>
        </w:r>
      </w:del>
      <w:del w:id="782" w:author="◉‿◉" w:date="2020-05-07T08:52:00Z">
        <w:r>
          <w:rPr>
            <w:rStyle w:val="32"/>
          </w:rPr>
          <w:fldChar w:fldCharType="end"/>
        </w:r>
      </w:del>
    </w:p>
    <w:p>
      <w:pPr>
        <w:pStyle w:val="16"/>
        <w:tabs>
          <w:tab w:val="right" w:leader="middleDot" w:pos="9344"/>
        </w:tabs>
        <w:ind w:left="960"/>
        <w:rPr>
          <w:del w:id="783" w:author="◉‿◉" w:date="2020-05-07T08:52:00Z"/>
          <w:rFonts w:ascii="Calibri" w:hAnsi="Calibri"/>
          <w:sz w:val="21"/>
          <w:szCs w:val="22"/>
        </w:rPr>
      </w:pPr>
      <w:del w:id="784" w:author="◉‿◉" w:date="2020-05-07T08:52:00Z">
        <w:r>
          <w:rPr>
            <w:rStyle w:val="32"/>
          </w:rPr>
          <w:fldChar w:fldCharType="begin"/>
        </w:r>
      </w:del>
      <w:del w:id="785" w:author="◉‿◉" w:date="2020-05-07T08:52:00Z">
        <w:r>
          <w:rPr>
            <w:rStyle w:val="32"/>
          </w:rPr>
          <w:delInstrText xml:space="preserve"> </w:delInstrText>
        </w:r>
      </w:del>
      <w:del w:id="786" w:author="◉‿◉" w:date="2020-05-07T08:52:00Z">
        <w:r>
          <w:rPr/>
          <w:delInstrText xml:space="preserve">HYPERLINK \l "_Toc510621528"</w:delInstrText>
        </w:r>
      </w:del>
      <w:del w:id="787" w:author="◉‿◉" w:date="2020-05-07T08:52:00Z">
        <w:r>
          <w:rPr>
            <w:rStyle w:val="32"/>
          </w:rPr>
          <w:delInstrText xml:space="preserve"> </w:delInstrText>
        </w:r>
      </w:del>
      <w:del w:id="788" w:author="◉‿◉" w:date="2020-05-07T08:52:00Z">
        <w:r>
          <w:rPr>
            <w:rStyle w:val="32"/>
          </w:rPr>
          <w:fldChar w:fldCharType="separate"/>
        </w:r>
      </w:del>
      <w:del w:id="789" w:author="◉‿◉" w:date="2020-05-07T08:52:00Z">
        <w:r>
          <w:rPr>
            <w:rStyle w:val="32"/>
          </w:rPr>
          <w:delText xml:space="preserve">6.1.1 </w:delText>
        </w:r>
      </w:del>
      <w:del w:id="790" w:author="◉‿◉" w:date="2020-05-07T08:52:00Z">
        <w:r>
          <w:rPr>
            <w:rStyle w:val="32"/>
          </w:rPr>
          <w:fldChar w:fldCharType="begin"/>
        </w:r>
      </w:del>
      <w:del w:id="791" w:author="◉‿◉" w:date="2020-05-07T08:52:00Z">
        <w:r>
          <w:rPr>
            <w:rStyle w:val="32"/>
          </w:rPr>
          <w:delInstrText xml:space="preserve"> MACROBUTTON  AcceptAllChangesShown [单击此处添加条标题] </w:delInstrText>
        </w:r>
      </w:del>
      <w:del w:id="792" w:author="◉‿◉" w:date="2020-05-07T08:52:00Z">
        <w:r>
          <w:rPr>
            <w:rStyle w:val="32"/>
          </w:rPr>
          <w:fldChar w:fldCharType="end"/>
        </w:r>
      </w:del>
      <w:del w:id="793" w:author="◉‿◉" w:date="2020-05-07T08:52:00Z">
        <w:r>
          <w:rPr/>
          <w:tab/>
        </w:r>
      </w:del>
      <w:del w:id="794" w:author="◉‿◉" w:date="2020-05-07T08:52:00Z">
        <w:r>
          <w:rPr/>
          <w:fldChar w:fldCharType="begin"/>
        </w:r>
      </w:del>
      <w:del w:id="795" w:author="◉‿◉" w:date="2020-05-07T08:52:00Z">
        <w:r>
          <w:rPr/>
          <w:delInstrText xml:space="preserve"> PAGEREF _Toc510621528 \h </w:delInstrText>
        </w:r>
      </w:del>
      <w:del w:id="796" w:author="◉‿◉" w:date="2020-05-07T08:52:00Z">
        <w:r>
          <w:rPr/>
          <w:fldChar w:fldCharType="separate"/>
        </w:r>
      </w:del>
      <w:del w:id="797" w:author="◉‿◉" w:date="2020-05-07T08:52:00Z">
        <w:r>
          <w:rPr/>
          <w:delText>11</w:delText>
        </w:r>
      </w:del>
      <w:del w:id="798" w:author="◉‿◉" w:date="2020-05-07T08:52:00Z">
        <w:r>
          <w:rPr/>
          <w:fldChar w:fldCharType="end"/>
        </w:r>
      </w:del>
      <w:del w:id="799" w:author="◉‿◉" w:date="2020-05-07T08:52:00Z">
        <w:r>
          <w:rPr>
            <w:rStyle w:val="32"/>
          </w:rPr>
          <w:fldChar w:fldCharType="end"/>
        </w:r>
      </w:del>
    </w:p>
    <w:p>
      <w:pPr>
        <w:pStyle w:val="16"/>
        <w:tabs>
          <w:tab w:val="right" w:leader="middleDot" w:pos="9344"/>
        </w:tabs>
        <w:ind w:left="960"/>
        <w:rPr>
          <w:del w:id="800" w:author="◉‿◉" w:date="2020-05-07T08:52:00Z"/>
          <w:rFonts w:ascii="Calibri" w:hAnsi="Calibri"/>
          <w:sz w:val="21"/>
          <w:szCs w:val="22"/>
        </w:rPr>
      </w:pPr>
      <w:del w:id="801" w:author="◉‿◉" w:date="2020-05-07T08:52:00Z">
        <w:r>
          <w:rPr>
            <w:rStyle w:val="32"/>
          </w:rPr>
          <w:fldChar w:fldCharType="begin"/>
        </w:r>
      </w:del>
      <w:del w:id="802" w:author="◉‿◉" w:date="2020-05-07T08:52:00Z">
        <w:r>
          <w:rPr>
            <w:rStyle w:val="32"/>
          </w:rPr>
          <w:delInstrText xml:space="preserve"> </w:delInstrText>
        </w:r>
      </w:del>
      <w:del w:id="803" w:author="◉‿◉" w:date="2020-05-07T08:52:00Z">
        <w:r>
          <w:rPr/>
          <w:delInstrText xml:space="preserve">HYPERLINK \l "_Toc510621529"</w:delInstrText>
        </w:r>
      </w:del>
      <w:del w:id="804" w:author="◉‿◉" w:date="2020-05-07T08:52:00Z">
        <w:r>
          <w:rPr>
            <w:rStyle w:val="32"/>
          </w:rPr>
          <w:delInstrText xml:space="preserve"> </w:delInstrText>
        </w:r>
      </w:del>
      <w:del w:id="805" w:author="◉‿◉" w:date="2020-05-07T08:52:00Z">
        <w:r>
          <w:rPr>
            <w:rStyle w:val="32"/>
          </w:rPr>
          <w:fldChar w:fldCharType="separate"/>
        </w:r>
      </w:del>
      <w:del w:id="806" w:author="◉‿◉" w:date="2020-05-07T08:52:00Z">
        <w:r>
          <w:rPr>
            <w:rStyle w:val="32"/>
          </w:rPr>
          <w:delText xml:space="preserve">6.1.2 </w:delText>
        </w:r>
      </w:del>
      <w:del w:id="807" w:author="◉‿◉" w:date="2020-05-07T08:52:00Z">
        <w:r>
          <w:rPr>
            <w:rStyle w:val="32"/>
          </w:rPr>
          <w:fldChar w:fldCharType="begin"/>
        </w:r>
      </w:del>
      <w:del w:id="808" w:author="◉‿◉" w:date="2020-05-07T08:52:00Z">
        <w:r>
          <w:rPr>
            <w:rStyle w:val="32"/>
          </w:rPr>
          <w:delInstrText xml:space="preserve"> MACROBUTTON  AcceptAllChangesShown [单击此处添加条标题] </w:delInstrText>
        </w:r>
      </w:del>
      <w:del w:id="809" w:author="◉‿◉" w:date="2020-05-07T08:52:00Z">
        <w:r>
          <w:rPr>
            <w:rStyle w:val="32"/>
          </w:rPr>
          <w:fldChar w:fldCharType="end"/>
        </w:r>
      </w:del>
      <w:del w:id="810" w:author="◉‿◉" w:date="2020-05-07T08:52:00Z">
        <w:r>
          <w:rPr/>
          <w:tab/>
        </w:r>
      </w:del>
      <w:del w:id="811" w:author="◉‿◉" w:date="2020-05-07T08:52:00Z">
        <w:r>
          <w:rPr/>
          <w:fldChar w:fldCharType="begin"/>
        </w:r>
      </w:del>
      <w:del w:id="812" w:author="◉‿◉" w:date="2020-05-07T08:52:00Z">
        <w:r>
          <w:rPr/>
          <w:delInstrText xml:space="preserve"> PAGEREF _Toc510621529 \h </w:delInstrText>
        </w:r>
      </w:del>
      <w:del w:id="813" w:author="◉‿◉" w:date="2020-05-07T08:52:00Z">
        <w:r>
          <w:rPr/>
          <w:fldChar w:fldCharType="separate"/>
        </w:r>
      </w:del>
      <w:del w:id="814" w:author="◉‿◉" w:date="2020-05-07T08:52:00Z">
        <w:r>
          <w:rPr/>
          <w:delText>11</w:delText>
        </w:r>
      </w:del>
      <w:del w:id="815" w:author="◉‿◉" w:date="2020-05-07T08:52:00Z">
        <w:r>
          <w:rPr/>
          <w:fldChar w:fldCharType="end"/>
        </w:r>
      </w:del>
      <w:del w:id="816" w:author="◉‿◉" w:date="2020-05-07T08:52:00Z">
        <w:r>
          <w:rPr>
            <w:rStyle w:val="32"/>
          </w:rPr>
          <w:fldChar w:fldCharType="end"/>
        </w:r>
      </w:del>
    </w:p>
    <w:p>
      <w:pPr>
        <w:pStyle w:val="16"/>
        <w:tabs>
          <w:tab w:val="right" w:leader="middleDot" w:pos="9344"/>
        </w:tabs>
        <w:ind w:left="960"/>
        <w:rPr>
          <w:del w:id="817" w:author="◉‿◉" w:date="2020-05-07T08:52:00Z"/>
          <w:rFonts w:ascii="Calibri" w:hAnsi="Calibri"/>
          <w:sz w:val="21"/>
          <w:szCs w:val="22"/>
        </w:rPr>
      </w:pPr>
      <w:del w:id="818" w:author="◉‿◉" w:date="2020-05-07T08:52:00Z">
        <w:r>
          <w:rPr>
            <w:rStyle w:val="32"/>
          </w:rPr>
          <w:fldChar w:fldCharType="begin"/>
        </w:r>
      </w:del>
      <w:del w:id="819" w:author="◉‿◉" w:date="2020-05-07T08:52:00Z">
        <w:r>
          <w:rPr>
            <w:rStyle w:val="32"/>
          </w:rPr>
          <w:delInstrText xml:space="preserve"> </w:delInstrText>
        </w:r>
      </w:del>
      <w:del w:id="820" w:author="◉‿◉" w:date="2020-05-07T08:52:00Z">
        <w:r>
          <w:rPr/>
          <w:delInstrText xml:space="preserve">HYPERLINK \l "_Toc510621530"</w:delInstrText>
        </w:r>
      </w:del>
      <w:del w:id="821" w:author="◉‿◉" w:date="2020-05-07T08:52:00Z">
        <w:r>
          <w:rPr>
            <w:rStyle w:val="32"/>
          </w:rPr>
          <w:delInstrText xml:space="preserve"> </w:delInstrText>
        </w:r>
      </w:del>
      <w:del w:id="822" w:author="◉‿◉" w:date="2020-05-07T08:52:00Z">
        <w:r>
          <w:rPr>
            <w:rStyle w:val="32"/>
          </w:rPr>
          <w:fldChar w:fldCharType="separate"/>
        </w:r>
      </w:del>
      <w:del w:id="823" w:author="◉‿◉" w:date="2020-05-07T08:52:00Z">
        <w:r>
          <w:rPr>
            <w:rStyle w:val="32"/>
          </w:rPr>
          <w:delText xml:space="preserve">6.1.3 </w:delText>
        </w:r>
      </w:del>
      <w:del w:id="824" w:author="◉‿◉" w:date="2020-05-07T08:52:00Z">
        <w:r>
          <w:rPr>
            <w:rStyle w:val="32"/>
          </w:rPr>
          <w:fldChar w:fldCharType="begin"/>
        </w:r>
      </w:del>
      <w:del w:id="825" w:author="◉‿◉" w:date="2020-05-07T08:52:00Z">
        <w:r>
          <w:rPr>
            <w:rStyle w:val="32"/>
          </w:rPr>
          <w:delInstrText xml:space="preserve"> MACROBUTTON  AcceptAllChangesShown [单击此处添加条标题] </w:delInstrText>
        </w:r>
      </w:del>
      <w:del w:id="826" w:author="◉‿◉" w:date="2020-05-07T08:52:00Z">
        <w:r>
          <w:rPr>
            <w:rStyle w:val="32"/>
          </w:rPr>
          <w:fldChar w:fldCharType="end"/>
        </w:r>
      </w:del>
      <w:del w:id="827" w:author="◉‿◉" w:date="2020-05-07T08:52:00Z">
        <w:r>
          <w:rPr/>
          <w:tab/>
        </w:r>
      </w:del>
      <w:del w:id="828" w:author="◉‿◉" w:date="2020-05-07T08:52:00Z">
        <w:r>
          <w:rPr/>
          <w:fldChar w:fldCharType="begin"/>
        </w:r>
      </w:del>
      <w:del w:id="829" w:author="◉‿◉" w:date="2020-05-07T08:52:00Z">
        <w:r>
          <w:rPr/>
          <w:delInstrText xml:space="preserve"> PAGEREF _Toc510621530 \h </w:delInstrText>
        </w:r>
      </w:del>
      <w:del w:id="830" w:author="◉‿◉" w:date="2020-05-07T08:52:00Z">
        <w:r>
          <w:rPr/>
          <w:fldChar w:fldCharType="separate"/>
        </w:r>
      </w:del>
      <w:del w:id="831" w:author="◉‿◉" w:date="2020-05-07T08:52:00Z">
        <w:r>
          <w:rPr/>
          <w:delText>11</w:delText>
        </w:r>
      </w:del>
      <w:del w:id="832" w:author="◉‿◉" w:date="2020-05-07T08:52:00Z">
        <w:r>
          <w:rPr/>
          <w:fldChar w:fldCharType="end"/>
        </w:r>
      </w:del>
      <w:del w:id="833" w:author="◉‿◉" w:date="2020-05-07T08:52:00Z">
        <w:r>
          <w:rPr>
            <w:rStyle w:val="32"/>
          </w:rPr>
          <w:fldChar w:fldCharType="end"/>
        </w:r>
      </w:del>
    </w:p>
    <w:p>
      <w:pPr>
        <w:pStyle w:val="24"/>
        <w:ind w:left="480"/>
        <w:rPr>
          <w:del w:id="834" w:author="◉‿◉" w:date="2020-05-07T08:52:00Z"/>
          <w:rFonts w:ascii="Calibri" w:hAnsi="Calibri"/>
          <w:sz w:val="21"/>
          <w:szCs w:val="22"/>
        </w:rPr>
      </w:pPr>
      <w:del w:id="835" w:author="◉‿◉" w:date="2020-05-07T08:52:00Z">
        <w:r>
          <w:rPr>
            <w:rStyle w:val="32"/>
          </w:rPr>
          <w:fldChar w:fldCharType="begin"/>
        </w:r>
      </w:del>
      <w:del w:id="836" w:author="◉‿◉" w:date="2020-05-07T08:52:00Z">
        <w:r>
          <w:rPr>
            <w:rStyle w:val="32"/>
          </w:rPr>
          <w:delInstrText xml:space="preserve"> </w:delInstrText>
        </w:r>
      </w:del>
      <w:del w:id="837" w:author="◉‿◉" w:date="2020-05-07T08:52:00Z">
        <w:r>
          <w:rPr/>
          <w:delInstrText xml:space="preserve">HYPERLINK \l "_Toc510621531"</w:delInstrText>
        </w:r>
      </w:del>
      <w:del w:id="838" w:author="◉‿◉" w:date="2020-05-07T08:52:00Z">
        <w:r>
          <w:rPr>
            <w:rStyle w:val="32"/>
          </w:rPr>
          <w:delInstrText xml:space="preserve"> </w:delInstrText>
        </w:r>
      </w:del>
      <w:del w:id="839" w:author="◉‿◉" w:date="2020-05-07T08:52:00Z">
        <w:r>
          <w:rPr>
            <w:rStyle w:val="32"/>
          </w:rPr>
          <w:fldChar w:fldCharType="separate"/>
        </w:r>
      </w:del>
      <w:del w:id="840" w:author="◉‿◉" w:date="2020-05-07T08:52:00Z">
        <w:r>
          <w:rPr>
            <w:rStyle w:val="32"/>
          </w:rPr>
          <w:delText xml:space="preserve">6.2 </w:delText>
        </w:r>
      </w:del>
      <w:del w:id="841" w:author="◉‿◉" w:date="2020-05-07T08:52:00Z">
        <w:r>
          <w:rPr>
            <w:rStyle w:val="32"/>
            <w:rFonts w:hint="eastAsia"/>
          </w:rPr>
          <w:delText>未来展望</w:delText>
        </w:r>
      </w:del>
      <w:del w:id="842" w:author="◉‿◉" w:date="2020-05-07T08:52:00Z">
        <w:r>
          <w:rPr/>
          <w:tab/>
        </w:r>
      </w:del>
      <w:del w:id="843" w:author="◉‿◉" w:date="2020-05-07T08:52:00Z">
        <w:r>
          <w:rPr/>
          <w:fldChar w:fldCharType="begin"/>
        </w:r>
      </w:del>
      <w:del w:id="844" w:author="◉‿◉" w:date="2020-05-07T08:52:00Z">
        <w:r>
          <w:rPr/>
          <w:delInstrText xml:space="preserve"> PAGEREF _Toc510621531 \h </w:delInstrText>
        </w:r>
      </w:del>
      <w:del w:id="845" w:author="◉‿◉" w:date="2020-05-07T08:52:00Z">
        <w:r>
          <w:rPr/>
          <w:fldChar w:fldCharType="separate"/>
        </w:r>
      </w:del>
      <w:del w:id="846" w:author="◉‿◉" w:date="2020-05-07T08:52:00Z">
        <w:r>
          <w:rPr/>
          <w:delText>12</w:delText>
        </w:r>
      </w:del>
      <w:del w:id="847" w:author="◉‿◉" w:date="2020-05-07T08:52:00Z">
        <w:r>
          <w:rPr/>
          <w:fldChar w:fldCharType="end"/>
        </w:r>
      </w:del>
      <w:del w:id="848" w:author="◉‿◉" w:date="2020-05-07T08:52:00Z">
        <w:r>
          <w:rPr>
            <w:rStyle w:val="32"/>
          </w:rPr>
          <w:fldChar w:fldCharType="end"/>
        </w:r>
      </w:del>
    </w:p>
    <w:p>
      <w:pPr>
        <w:pStyle w:val="16"/>
        <w:tabs>
          <w:tab w:val="right" w:leader="middleDot" w:pos="9344"/>
        </w:tabs>
        <w:ind w:left="960"/>
        <w:rPr>
          <w:del w:id="849" w:author="◉‿◉" w:date="2020-05-07T08:52:00Z"/>
          <w:rFonts w:ascii="Calibri" w:hAnsi="Calibri"/>
          <w:sz w:val="21"/>
          <w:szCs w:val="22"/>
        </w:rPr>
      </w:pPr>
      <w:del w:id="850" w:author="◉‿◉" w:date="2020-05-07T08:52:00Z">
        <w:r>
          <w:rPr>
            <w:rStyle w:val="32"/>
          </w:rPr>
          <w:fldChar w:fldCharType="begin"/>
        </w:r>
      </w:del>
      <w:del w:id="851" w:author="◉‿◉" w:date="2020-05-07T08:52:00Z">
        <w:r>
          <w:rPr>
            <w:rStyle w:val="32"/>
          </w:rPr>
          <w:delInstrText xml:space="preserve"> </w:delInstrText>
        </w:r>
      </w:del>
      <w:del w:id="852" w:author="◉‿◉" w:date="2020-05-07T08:52:00Z">
        <w:r>
          <w:rPr/>
          <w:delInstrText xml:space="preserve">HYPERLINK \l "_Toc510621532"</w:delInstrText>
        </w:r>
      </w:del>
      <w:del w:id="853" w:author="◉‿◉" w:date="2020-05-07T08:52:00Z">
        <w:r>
          <w:rPr>
            <w:rStyle w:val="32"/>
          </w:rPr>
          <w:delInstrText xml:space="preserve"> </w:delInstrText>
        </w:r>
      </w:del>
      <w:del w:id="854" w:author="◉‿◉" w:date="2020-05-07T08:52:00Z">
        <w:r>
          <w:rPr>
            <w:rStyle w:val="32"/>
          </w:rPr>
          <w:fldChar w:fldCharType="separate"/>
        </w:r>
      </w:del>
      <w:del w:id="855" w:author="◉‿◉" w:date="2020-05-07T08:52:00Z">
        <w:r>
          <w:rPr>
            <w:rStyle w:val="32"/>
          </w:rPr>
          <w:delText xml:space="preserve">6.2.1 </w:delText>
        </w:r>
      </w:del>
      <w:del w:id="856" w:author="◉‿◉" w:date="2020-05-07T08:52:00Z">
        <w:r>
          <w:rPr>
            <w:rStyle w:val="32"/>
          </w:rPr>
          <w:fldChar w:fldCharType="begin"/>
        </w:r>
      </w:del>
      <w:del w:id="857" w:author="◉‿◉" w:date="2020-05-07T08:52:00Z">
        <w:r>
          <w:rPr>
            <w:rStyle w:val="32"/>
          </w:rPr>
          <w:delInstrText xml:space="preserve"> MACROBUTTON  AcceptAllChangesShown [单击此处添加条标题] </w:delInstrText>
        </w:r>
      </w:del>
      <w:del w:id="858" w:author="◉‿◉" w:date="2020-05-07T08:52:00Z">
        <w:r>
          <w:rPr>
            <w:rStyle w:val="32"/>
          </w:rPr>
          <w:fldChar w:fldCharType="end"/>
        </w:r>
      </w:del>
      <w:del w:id="859" w:author="◉‿◉" w:date="2020-05-07T08:52:00Z">
        <w:r>
          <w:rPr/>
          <w:tab/>
        </w:r>
      </w:del>
      <w:del w:id="860" w:author="◉‿◉" w:date="2020-05-07T08:52:00Z">
        <w:r>
          <w:rPr/>
          <w:fldChar w:fldCharType="begin"/>
        </w:r>
      </w:del>
      <w:del w:id="861" w:author="◉‿◉" w:date="2020-05-07T08:52:00Z">
        <w:r>
          <w:rPr/>
          <w:delInstrText xml:space="preserve"> PAGEREF _Toc510621532 \h </w:delInstrText>
        </w:r>
      </w:del>
      <w:del w:id="862" w:author="◉‿◉" w:date="2020-05-07T08:52:00Z">
        <w:r>
          <w:rPr/>
          <w:fldChar w:fldCharType="separate"/>
        </w:r>
      </w:del>
      <w:del w:id="863" w:author="◉‿◉" w:date="2020-05-07T08:52:00Z">
        <w:r>
          <w:rPr/>
          <w:delText>12</w:delText>
        </w:r>
      </w:del>
      <w:del w:id="864" w:author="◉‿◉" w:date="2020-05-07T08:52:00Z">
        <w:r>
          <w:rPr/>
          <w:fldChar w:fldCharType="end"/>
        </w:r>
      </w:del>
      <w:del w:id="865" w:author="◉‿◉" w:date="2020-05-07T08:52:00Z">
        <w:r>
          <w:rPr>
            <w:rStyle w:val="32"/>
          </w:rPr>
          <w:fldChar w:fldCharType="end"/>
        </w:r>
      </w:del>
    </w:p>
    <w:p>
      <w:pPr>
        <w:pStyle w:val="16"/>
        <w:tabs>
          <w:tab w:val="right" w:leader="middleDot" w:pos="9344"/>
        </w:tabs>
        <w:ind w:left="960"/>
        <w:rPr>
          <w:del w:id="866" w:author="◉‿◉" w:date="2020-05-07T08:52:00Z"/>
          <w:rFonts w:ascii="Calibri" w:hAnsi="Calibri"/>
          <w:sz w:val="21"/>
          <w:szCs w:val="22"/>
        </w:rPr>
      </w:pPr>
      <w:del w:id="867" w:author="◉‿◉" w:date="2020-05-07T08:52:00Z">
        <w:r>
          <w:rPr>
            <w:rStyle w:val="32"/>
          </w:rPr>
          <w:fldChar w:fldCharType="begin"/>
        </w:r>
      </w:del>
      <w:del w:id="868" w:author="◉‿◉" w:date="2020-05-07T08:52:00Z">
        <w:r>
          <w:rPr>
            <w:rStyle w:val="32"/>
          </w:rPr>
          <w:delInstrText xml:space="preserve"> </w:delInstrText>
        </w:r>
      </w:del>
      <w:del w:id="869" w:author="◉‿◉" w:date="2020-05-07T08:52:00Z">
        <w:r>
          <w:rPr/>
          <w:delInstrText xml:space="preserve">HYPERLINK \l "_Toc510621533"</w:delInstrText>
        </w:r>
      </w:del>
      <w:del w:id="870" w:author="◉‿◉" w:date="2020-05-07T08:52:00Z">
        <w:r>
          <w:rPr>
            <w:rStyle w:val="32"/>
          </w:rPr>
          <w:delInstrText xml:space="preserve"> </w:delInstrText>
        </w:r>
      </w:del>
      <w:del w:id="871" w:author="◉‿◉" w:date="2020-05-07T08:52:00Z">
        <w:r>
          <w:rPr>
            <w:rStyle w:val="32"/>
          </w:rPr>
          <w:fldChar w:fldCharType="separate"/>
        </w:r>
      </w:del>
      <w:del w:id="872" w:author="◉‿◉" w:date="2020-05-07T08:52:00Z">
        <w:r>
          <w:rPr>
            <w:rStyle w:val="32"/>
          </w:rPr>
          <w:delText xml:space="preserve">6.2.2 </w:delText>
        </w:r>
      </w:del>
      <w:del w:id="873" w:author="◉‿◉" w:date="2020-05-07T08:52:00Z">
        <w:r>
          <w:rPr>
            <w:rStyle w:val="32"/>
          </w:rPr>
          <w:fldChar w:fldCharType="begin"/>
        </w:r>
      </w:del>
      <w:del w:id="874" w:author="◉‿◉" w:date="2020-05-07T08:52:00Z">
        <w:r>
          <w:rPr>
            <w:rStyle w:val="32"/>
          </w:rPr>
          <w:delInstrText xml:space="preserve"> MACROBUTTON  AcceptAllChangesShown [单击此处添加条标题] </w:delInstrText>
        </w:r>
      </w:del>
      <w:del w:id="875" w:author="◉‿◉" w:date="2020-05-07T08:52:00Z">
        <w:r>
          <w:rPr>
            <w:rStyle w:val="32"/>
          </w:rPr>
          <w:fldChar w:fldCharType="end"/>
        </w:r>
      </w:del>
      <w:del w:id="876" w:author="◉‿◉" w:date="2020-05-07T08:52:00Z">
        <w:r>
          <w:rPr/>
          <w:tab/>
        </w:r>
      </w:del>
      <w:del w:id="877" w:author="◉‿◉" w:date="2020-05-07T08:52:00Z">
        <w:r>
          <w:rPr/>
          <w:fldChar w:fldCharType="begin"/>
        </w:r>
      </w:del>
      <w:del w:id="878" w:author="◉‿◉" w:date="2020-05-07T08:52:00Z">
        <w:r>
          <w:rPr/>
          <w:delInstrText xml:space="preserve"> PAGEREF _Toc510621533 \h </w:delInstrText>
        </w:r>
      </w:del>
      <w:del w:id="879" w:author="◉‿◉" w:date="2020-05-07T08:52:00Z">
        <w:r>
          <w:rPr/>
          <w:fldChar w:fldCharType="separate"/>
        </w:r>
      </w:del>
      <w:del w:id="880" w:author="◉‿◉" w:date="2020-05-07T08:52:00Z">
        <w:r>
          <w:rPr/>
          <w:delText>12</w:delText>
        </w:r>
      </w:del>
      <w:del w:id="881" w:author="◉‿◉" w:date="2020-05-07T08:52:00Z">
        <w:r>
          <w:rPr/>
          <w:fldChar w:fldCharType="end"/>
        </w:r>
      </w:del>
      <w:del w:id="882" w:author="◉‿◉" w:date="2020-05-07T08:52:00Z">
        <w:r>
          <w:rPr>
            <w:rStyle w:val="32"/>
          </w:rPr>
          <w:fldChar w:fldCharType="end"/>
        </w:r>
      </w:del>
    </w:p>
    <w:p>
      <w:pPr>
        <w:pStyle w:val="21"/>
        <w:rPr>
          <w:del w:id="883" w:author="◉‿◉" w:date="2020-05-07T08:52:00Z"/>
          <w:rFonts w:ascii="Calibri" w:hAnsi="Calibri"/>
          <w:sz w:val="21"/>
          <w:szCs w:val="22"/>
        </w:rPr>
      </w:pPr>
      <w:del w:id="884" w:author="◉‿◉" w:date="2020-05-07T08:52:00Z">
        <w:r>
          <w:rPr>
            <w:rStyle w:val="32"/>
          </w:rPr>
          <w:fldChar w:fldCharType="begin"/>
        </w:r>
      </w:del>
      <w:del w:id="885" w:author="◉‿◉" w:date="2020-05-07T08:52:00Z">
        <w:r>
          <w:rPr>
            <w:rStyle w:val="32"/>
          </w:rPr>
          <w:delInstrText xml:space="preserve"> </w:delInstrText>
        </w:r>
      </w:del>
      <w:del w:id="886" w:author="◉‿◉" w:date="2020-05-07T08:52:00Z">
        <w:r>
          <w:rPr/>
          <w:delInstrText xml:space="preserve">HYPERLINK \l "_Toc510621534"</w:delInstrText>
        </w:r>
      </w:del>
      <w:del w:id="887" w:author="◉‿◉" w:date="2020-05-07T08:52:00Z">
        <w:r>
          <w:rPr>
            <w:rStyle w:val="32"/>
          </w:rPr>
          <w:delInstrText xml:space="preserve"> </w:delInstrText>
        </w:r>
      </w:del>
      <w:del w:id="888" w:author="◉‿◉" w:date="2020-05-07T08:52:00Z">
        <w:r>
          <w:rPr>
            <w:rStyle w:val="32"/>
          </w:rPr>
          <w:fldChar w:fldCharType="separate"/>
        </w:r>
      </w:del>
      <w:del w:id="889" w:author="◉‿◉" w:date="2020-05-07T08:52:00Z">
        <w:r>
          <w:rPr>
            <w:rStyle w:val="32"/>
            <w:rFonts w:hint="eastAsia"/>
          </w:rPr>
          <w:delText>参考文献</w:delText>
        </w:r>
      </w:del>
      <w:del w:id="890" w:author="◉‿◉" w:date="2020-05-07T08:52:00Z">
        <w:r>
          <w:rPr/>
          <w:tab/>
        </w:r>
      </w:del>
      <w:del w:id="891" w:author="◉‿◉" w:date="2020-05-07T08:52:00Z">
        <w:r>
          <w:rPr/>
          <w:fldChar w:fldCharType="begin"/>
        </w:r>
      </w:del>
      <w:del w:id="892" w:author="◉‿◉" w:date="2020-05-07T08:52:00Z">
        <w:r>
          <w:rPr/>
          <w:delInstrText xml:space="preserve"> PAGEREF _Toc510621534 \h </w:delInstrText>
        </w:r>
      </w:del>
      <w:del w:id="893" w:author="◉‿◉" w:date="2020-05-07T08:52:00Z">
        <w:r>
          <w:rPr/>
          <w:fldChar w:fldCharType="separate"/>
        </w:r>
      </w:del>
      <w:del w:id="894" w:author="◉‿◉" w:date="2020-05-07T08:52:00Z">
        <w:r>
          <w:rPr/>
          <w:delText>13</w:delText>
        </w:r>
      </w:del>
      <w:del w:id="895" w:author="◉‿◉" w:date="2020-05-07T08:52:00Z">
        <w:r>
          <w:rPr/>
          <w:fldChar w:fldCharType="end"/>
        </w:r>
      </w:del>
      <w:del w:id="896" w:author="◉‿◉" w:date="2020-05-07T08:52:00Z">
        <w:r>
          <w:rPr>
            <w:rStyle w:val="32"/>
          </w:rPr>
          <w:fldChar w:fldCharType="end"/>
        </w:r>
      </w:del>
    </w:p>
    <w:p>
      <w:pPr>
        <w:pStyle w:val="21"/>
        <w:rPr>
          <w:del w:id="897" w:author="◉‿◉" w:date="2020-05-07T08:52:00Z"/>
          <w:rFonts w:ascii="Calibri" w:hAnsi="Calibri"/>
          <w:sz w:val="21"/>
          <w:szCs w:val="22"/>
        </w:rPr>
      </w:pPr>
      <w:del w:id="898" w:author="◉‿◉" w:date="2020-05-07T08:52:00Z">
        <w:r>
          <w:rPr>
            <w:rStyle w:val="32"/>
          </w:rPr>
          <w:fldChar w:fldCharType="begin"/>
        </w:r>
      </w:del>
      <w:del w:id="899" w:author="◉‿◉" w:date="2020-05-07T08:52:00Z">
        <w:r>
          <w:rPr>
            <w:rStyle w:val="32"/>
          </w:rPr>
          <w:delInstrText xml:space="preserve"> </w:delInstrText>
        </w:r>
      </w:del>
      <w:del w:id="900" w:author="◉‿◉" w:date="2020-05-07T08:52:00Z">
        <w:r>
          <w:rPr/>
          <w:delInstrText xml:space="preserve">HYPERLINK \l "_Toc510621535"</w:delInstrText>
        </w:r>
      </w:del>
      <w:del w:id="901" w:author="◉‿◉" w:date="2020-05-07T08:52:00Z">
        <w:r>
          <w:rPr>
            <w:rStyle w:val="32"/>
          </w:rPr>
          <w:delInstrText xml:space="preserve"> </w:delInstrText>
        </w:r>
      </w:del>
      <w:del w:id="902" w:author="◉‿◉" w:date="2020-05-07T08:52:00Z">
        <w:r>
          <w:rPr>
            <w:rStyle w:val="32"/>
          </w:rPr>
          <w:fldChar w:fldCharType="separate"/>
        </w:r>
      </w:del>
      <w:del w:id="903" w:author="◉‿◉" w:date="2020-05-07T08:52:00Z">
        <w:r>
          <w:rPr>
            <w:rStyle w:val="32"/>
            <w:rFonts w:hint="eastAsia"/>
          </w:rPr>
          <w:delText>附录</w:delText>
        </w:r>
      </w:del>
      <w:del w:id="904" w:author="◉‿◉" w:date="2020-05-07T08:52:00Z">
        <w:r>
          <w:rPr/>
          <w:tab/>
        </w:r>
      </w:del>
      <w:del w:id="905" w:author="◉‿◉" w:date="2020-05-07T08:52:00Z">
        <w:r>
          <w:rPr/>
          <w:fldChar w:fldCharType="begin"/>
        </w:r>
      </w:del>
      <w:del w:id="906" w:author="◉‿◉" w:date="2020-05-07T08:52:00Z">
        <w:r>
          <w:rPr/>
          <w:delInstrText xml:space="preserve"> PAGEREF _Toc510621535 \h </w:delInstrText>
        </w:r>
      </w:del>
      <w:del w:id="907" w:author="◉‿◉" w:date="2020-05-07T08:52:00Z">
        <w:r>
          <w:rPr/>
          <w:fldChar w:fldCharType="separate"/>
        </w:r>
      </w:del>
      <w:del w:id="908" w:author="◉‿◉" w:date="2020-05-07T08:52:00Z">
        <w:r>
          <w:rPr/>
          <w:delText>16</w:delText>
        </w:r>
      </w:del>
      <w:del w:id="909" w:author="◉‿◉" w:date="2020-05-07T08:52:00Z">
        <w:r>
          <w:rPr/>
          <w:fldChar w:fldCharType="end"/>
        </w:r>
      </w:del>
      <w:del w:id="910" w:author="◉‿◉" w:date="2020-05-07T08:52:00Z">
        <w:r>
          <w:rPr>
            <w:rStyle w:val="32"/>
          </w:rPr>
          <w:fldChar w:fldCharType="end"/>
        </w:r>
      </w:del>
    </w:p>
    <w:p>
      <w:pPr>
        <w:pStyle w:val="21"/>
        <w:rPr>
          <w:del w:id="911" w:author="◉‿◉" w:date="2020-05-07T08:52:00Z"/>
          <w:rFonts w:ascii="Calibri" w:hAnsi="Calibri"/>
          <w:sz w:val="21"/>
          <w:szCs w:val="22"/>
        </w:rPr>
      </w:pPr>
      <w:del w:id="912" w:author="◉‿◉" w:date="2020-05-07T08:52:00Z">
        <w:r>
          <w:rPr>
            <w:rStyle w:val="32"/>
          </w:rPr>
          <w:fldChar w:fldCharType="begin"/>
        </w:r>
      </w:del>
      <w:del w:id="913" w:author="◉‿◉" w:date="2020-05-07T08:52:00Z">
        <w:r>
          <w:rPr>
            <w:rStyle w:val="32"/>
          </w:rPr>
          <w:delInstrText xml:space="preserve"> </w:delInstrText>
        </w:r>
      </w:del>
      <w:del w:id="914" w:author="◉‿◉" w:date="2020-05-07T08:52:00Z">
        <w:r>
          <w:rPr/>
          <w:delInstrText xml:space="preserve">HYPERLINK \l "_Toc510621536"</w:delInstrText>
        </w:r>
      </w:del>
      <w:del w:id="915" w:author="◉‿◉" w:date="2020-05-07T08:52:00Z">
        <w:r>
          <w:rPr>
            <w:rStyle w:val="32"/>
          </w:rPr>
          <w:delInstrText xml:space="preserve"> </w:delInstrText>
        </w:r>
      </w:del>
      <w:del w:id="916" w:author="◉‿◉" w:date="2020-05-07T08:52:00Z">
        <w:r>
          <w:rPr>
            <w:rStyle w:val="32"/>
          </w:rPr>
          <w:fldChar w:fldCharType="separate"/>
        </w:r>
      </w:del>
      <w:del w:id="917" w:author="◉‿◉" w:date="2020-05-07T08:52:00Z">
        <w:r>
          <w:rPr>
            <w:rStyle w:val="32"/>
            <w:rFonts w:hint="eastAsia"/>
          </w:rPr>
          <w:delText>致谢</w:delText>
        </w:r>
      </w:del>
      <w:del w:id="918" w:author="◉‿◉" w:date="2020-05-07T08:52:00Z">
        <w:r>
          <w:rPr/>
          <w:tab/>
        </w:r>
      </w:del>
      <w:del w:id="919" w:author="◉‿◉" w:date="2020-05-07T08:52:00Z">
        <w:r>
          <w:rPr/>
          <w:fldChar w:fldCharType="begin"/>
        </w:r>
      </w:del>
      <w:del w:id="920" w:author="◉‿◉" w:date="2020-05-07T08:52:00Z">
        <w:r>
          <w:rPr/>
          <w:delInstrText xml:space="preserve"> PAGEREF _Toc510621536 \h </w:delInstrText>
        </w:r>
      </w:del>
      <w:del w:id="921" w:author="◉‿◉" w:date="2020-05-07T08:52:00Z">
        <w:r>
          <w:rPr/>
          <w:fldChar w:fldCharType="separate"/>
        </w:r>
      </w:del>
      <w:del w:id="922" w:author="◉‿◉" w:date="2020-05-07T08:52:00Z">
        <w:r>
          <w:rPr/>
          <w:delText>17</w:delText>
        </w:r>
      </w:del>
      <w:del w:id="923" w:author="◉‿◉" w:date="2020-05-07T08:52:00Z">
        <w:r>
          <w:rPr/>
          <w:fldChar w:fldCharType="end"/>
        </w:r>
      </w:del>
      <w:del w:id="924" w:author="◉‿◉" w:date="2020-05-07T08:52:00Z">
        <w:r>
          <w:rPr>
            <w:rStyle w:val="32"/>
          </w:rPr>
          <w:fldChar w:fldCharType="end"/>
        </w:r>
      </w:del>
    </w:p>
    <w:p>
      <w:pPr>
        <w:pStyle w:val="21"/>
        <w:tabs>
          <w:tab w:val="right" w:leader="dot" w:pos="9354"/>
          <w:tab w:val="clear" w:pos="9348"/>
        </w:tabs>
        <w:rPr>
          <w:ins w:id="925" w:author="◉‿◉" w:date="2020-05-07T08:52:00Z"/>
        </w:rPr>
      </w:pPr>
      <w:ins w:id="926" w:author="◉‿◉" w:date="2020-05-07T08:52:00Z">
        <w:r>
          <w:rPr/>
          <w:fldChar w:fldCharType="begin"/>
        </w:r>
      </w:ins>
      <w:ins w:id="927" w:author="◉‿◉" w:date="2020-05-07T08:52:00Z">
        <w:r>
          <w:rPr/>
          <w:instrText xml:space="preserve"> HYPERLINK \l _Toc28097 </w:instrText>
        </w:r>
      </w:ins>
      <w:ins w:id="928" w:author="◉‿◉" w:date="2020-05-07T08:52:00Z">
        <w:r>
          <w:rPr/>
          <w:fldChar w:fldCharType="separate"/>
        </w:r>
      </w:ins>
      <w:ins w:id="929" w:author="◉‿◉" w:date="2020-05-07T08:52:00Z">
        <w:r>
          <w:rPr>
            <w:rFonts w:hint="eastAsia"/>
          </w:rPr>
          <w:t>第1章 绪论</w:t>
        </w:r>
      </w:ins>
      <w:ins w:id="930" w:author="◉‿◉" w:date="2020-05-07T08:52:00Z">
        <w:r>
          <w:rPr/>
          <w:tab/>
        </w:r>
      </w:ins>
      <w:ins w:id="931" w:author="◉‿◉" w:date="2020-05-07T08:52:00Z">
        <w:r>
          <w:rPr/>
          <w:fldChar w:fldCharType="begin"/>
        </w:r>
      </w:ins>
      <w:ins w:id="932" w:author="◉‿◉" w:date="2020-05-07T08:52:00Z">
        <w:r>
          <w:rPr/>
          <w:instrText xml:space="preserve"> PAGEREF _Toc28097 </w:instrText>
        </w:r>
      </w:ins>
      <w:ins w:id="933" w:author="◉‿◉" w:date="2020-05-07T08:52:00Z">
        <w:r>
          <w:rPr/>
          <w:fldChar w:fldCharType="separate"/>
        </w:r>
      </w:ins>
      <w:ins w:id="934" w:author="◉‿◉" w:date="2020-05-07T08:52:00Z">
        <w:r>
          <w:rPr/>
          <w:t>1</w:t>
        </w:r>
      </w:ins>
      <w:ins w:id="935" w:author="◉‿◉" w:date="2020-05-07T08:52:00Z">
        <w:r>
          <w:rPr/>
          <w:fldChar w:fldCharType="end"/>
        </w:r>
      </w:ins>
      <w:ins w:id="936" w:author="◉‿◉" w:date="2020-05-07T08:52:00Z">
        <w:r>
          <w:rPr/>
          <w:fldChar w:fldCharType="end"/>
        </w:r>
      </w:ins>
    </w:p>
    <w:p>
      <w:pPr>
        <w:pStyle w:val="24"/>
        <w:tabs>
          <w:tab w:val="right" w:leader="dot" w:pos="9354"/>
          <w:tab w:val="clear" w:pos="9348"/>
        </w:tabs>
        <w:ind w:left="480"/>
        <w:rPr>
          <w:ins w:id="937" w:author="◉‿◉" w:date="2020-05-07T08:52:00Z"/>
        </w:rPr>
      </w:pPr>
      <w:ins w:id="938" w:author="◉‿◉" w:date="2020-05-07T08:52:00Z">
        <w:r>
          <w:rPr/>
          <w:fldChar w:fldCharType="begin"/>
        </w:r>
      </w:ins>
      <w:ins w:id="939" w:author="◉‿◉" w:date="2020-05-07T08:52:00Z">
        <w:r>
          <w:rPr/>
          <w:instrText xml:space="preserve"> HYPERLINK \l _Toc1355 </w:instrText>
        </w:r>
      </w:ins>
      <w:ins w:id="940" w:author="◉‿◉" w:date="2020-05-07T08:52:00Z">
        <w:r>
          <w:rPr/>
          <w:fldChar w:fldCharType="separate"/>
        </w:r>
      </w:ins>
      <w:ins w:id="941" w:author="◉‿◉" w:date="2020-05-07T08:52:00Z">
        <w:r>
          <w:rPr/>
          <w:t>1.1</w:t>
        </w:r>
      </w:ins>
      <w:ins w:id="942" w:author="◉‿◉" w:date="2020-05-07T08:52:00Z">
        <w:r>
          <w:rPr>
            <w:rFonts w:hint="eastAsia"/>
          </w:rPr>
          <w:t xml:space="preserve"> 课题背景</w:t>
        </w:r>
      </w:ins>
      <w:ins w:id="943" w:author="◉‿◉" w:date="2020-05-07T08:52:00Z">
        <w:r>
          <w:rPr/>
          <w:tab/>
        </w:r>
      </w:ins>
      <w:ins w:id="944" w:author="◉‿◉" w:date="2020-05-07T08:52:00Z">
        <w:r>
          <w:rPr/>
          <w:fldChar w:fldCharType="begin"/>
        </w:r>
      </w:ins>
      <w:ins w:id="945" w:author="◉‿◉" w:date="2020-05-07T08:52:00Z">
        <w:r>
          <w:rPr/>
          <w:instrText xml:space="preserve"> PAGEREF _Toc1355 </w:instrText>
        </w:r>
      </w:ins>
      <w:ins w:id="946" w:author="◉‿◉" w:date="2020-05-07T08:52:00Z">
        <w:r>
          <w:rPr/>
          <w:fldChar w:fldCharType="separate"/>
        </w:r>
      </w:ins>
      <w:ins w:id="947" w:author="◉‿◉" w:date="2020-05-07T08:52:00Z">
        <w:r>
          <w:rPr/>
          <w:t>1</w:t>
        </w:r>
      </w:ins>
      <w:ins w:id="948" w:author="◉‿◉" w:date="2020-05-07T08:52:00Z">
        <w:r>
          <w:rPr/>
          <w:fldChar w:fldCharType="end"/>
        </w:r>
      </w:ins>
      <w:ins w:id="949" w:author="◉‿◉" w:date="2020-05-07T08:52:00Z">
        <w:r>
          <w:rPr/>
          <w:fldChar w:fldCharType="end"/>
        </w:r>
      </w:ins>
    </w:p>
    <w:p>
      <w:pPr>
        <w:pStyle w:val="24"/>
        <w:tabs>
          <w:tab w:val="right" w:leader="dot" w:pos="9354"/>
          <w:tab w:val="clear" w:pos="9348"/>
        </w:tabs>
        <w:ind w:left="480"/>
        <w:rPr>
          <w:ins w:id="950" w:author="◉‿◉" w:date="2020-05-07T08:52:00Z"/>
        </w:rPr>
      </w:pPr>
      <w:ins w:id="951" w:author="◉‿◉" w:date="2020-05-07T08:52:00Z">
        <w:r>
          <w:rPr/>
          <w:fldChar w:fldCharType="begin"/>
        </w:r>
      </w:ins>
      <w:ins w:id="952" w:author="◉‿◉" w:date="2020-05-07T08:52:00Z">
        <w:r>
          <w:rPr/>
          <w:instrText xml:space="preserve"> HYPERLINK \l _Toc30039 </w:instrText>
        </w:r>
      </w:ins>
      <w:ins w:id="953" w:author="◉‿◉" w:date="2020-05-07T08:52:00Z">
        <w:r>
          <w:rPr/>
          <w:fldChar w:fldCharType="separate"/>
        </w:r>
      </w:ins>
      <w:ins w:id="954" w:author="◉‿◉" w:date="2020-05-07T08:52:00Z">
        <w:r>
          <w:rPr>
            <w:rFonts w:hint="eastAsia"/>
          </w:rPr>
          <w:t>1.2 课题国内外发展现状</w:t>
        </w:r>
      </w:ins>
      <w:ins w:id="955" w:author="◉‿◉" w:date="2020-05-07T08:52:00Z">
        <w:r>
          <w:rPr/>
          <w:tab/>
        </w:r>
      </w:ins>
      <w:ins w:id="956" w:author="◉‿◉" w:date="2020-05-07T08:52:00Z">
        <w:r>
          <w:rPr/>
          <w:fldChar w:fldCharType="begin"/>
        </w:r>
      </w:ins>
      <w:ins w:id="957" w:author="◉‿◉" w:date="2020-05-07T08:52:00Z">
        <w:r>
          <w:rPr/>
          <w:instrText xml:space="preserve"> PAGEREF _Toc30039 </w:instrText>
        </w:r>
      </w:ins>
      <w:ins w:id="958" w:author="◉‿◉" w:date="2020-05-07T08:52:00Z">
        <w:r>
          <w:rPr/>
          <w:fldChar w:fldCharType="separate"/>
        </w:r>
      </w:ins>
      <w:ins w:id="959" w:author="◉‿◉" w:date="2020-05-07T08:52:00Z">
        <w:r>
          <w:rPr/>
          <w:t>1</w:t>
        </w:r>
      </w:ins>
      <w:ins w:id="960" w:author="◉‿◉" w:date="2020-05-07T08:52:00Z">
        <w:r>
          <w:rPr/>
          <w:fldChar w:fldCharType="end"/>
        </w:r>
      </w:ins>
      <w:ins w:id="961" w:author="◉‿◉" w:date="2020-05-07T08:52:00Z">
        <w:r>
          <w:rPr/>
          <w:fldChar w:fldCharType="end"/>
        </w:r>
      </w:ins>
    </w:p>
    <w:p>
      <w:pPr>
        <w:pStyle w:val="24"/>
        <w:tabs>
          <w:tab w:val="right" w:leader="dot" w:pos="9354"/>
          <w:tab w:val="clear" w:pos="9348"/>
        </w:tabs>
        <w:ind w:left="480"/>
        <w:rPr>
          <w:ins w:id="962" w:author="◉‿◉" w:date="2020-05-07T08:52:00Z"/>
        </w:rPr>
      </w:pPr>
      <w:ins w:id="963" w:author="◉‿◉" w:date="2020-05-07T08:52:00Z">
        <w:r>
          <w:rPr/>
          <w:fldChar w:fldCharType="begin"/>
        </w:r>
      </w:ins>
      <w:ins w:id="964" w:author="◉‿◉" w:date="2020-05-07T08:52:00Z">
        <w:r>
          <w:rPr/>
          <w:instrText xml:space="preserve"> HYPERLINK \l _Toc9194 </w:instrText>
        </w:r>
      </w:ins>
      <w:ins w:id="965" w:author="◉‿◉" w:date="2020-05-07T08:52:00Z">
        <w:r>
          <w:rPr/>
          <w:fldChar w:fldCharType="separate"/>
        </w:r>
      </w:ins>
      <w:ins w:id="966" w:author="◉‿◉" w:date="2020-05-07T08:52:00Z">
        <w:r>
          <w:rPr>
            <w:rFonts w:hint="eastAsia"/>
          </w:rPr>
          <w:t>1.3 目的意义</w:t>
        </w:r>
      </w:ins>
      <w:ins w:id="967" w:author="◉‿◉" w:date="2020-05-07T08:52:00Z">
        <w:r>
          <w:rPr/>
          <w:tab/>
        </w:r>
      </w:ins>
      <w:ins w:id="968" w:author="◉‿◉" w:date="2020-05-07T08:52:00Z">
        <w:r>
          <w:rPr/>
          <w:fldChar w:fldCharType="begin"/>
        </w:r>
      </w:ins>
      <w:ins w:id="969" w:author="◉‿◉" w:date="2020-05-07T08:52:00Z">
        <w:r>
          <w:rPr/>
          <w:instrText xml:space="preserve"> PAGEREF _Toc9194 </w:instrText>
        </w:r>
      </w:ins>
      <w:ins w:id="970" w:author="◉‿◉" w:date="2020-05-07T08:52:00Z">
        <w:r>
          <w:rPr/>
          <w:fldChar w:fldCharType="separate"/>
        </w:r>
      </w:ins>
      <w:ins w:id="971" w:author="◉‿◉" w:date="2020-05-07T08:52:00Z">
        <w:r>
          <w:rPr/>
          <w:t>2</w:t>
        </w:r>
      </w:ins>
      <w:ins w:id="972" w:author="◉‿◉" w:date="2020-05-07T08:52:00Z">
        <w:r>
          <w:rPr/>
          <w:fldChar w:fldCharType="end"/>
        </w:r>
      </w:ins>
      <w:ins w:id="973" w:author="◉‿◉" w:date="2020-05-07T08:52:00Z">
        <w:r>
          <w:rPr/>
          <w:fldChar w:fldCharType="end"/>
        </w:r>
      </w:ins>
    </w:p>
    <w:p>
      <w:pPr>
        <w:pStyle w:val="24"/>
        <w:tabs>
          <w:tab w:val="right" w:leader="dot" w:pos="9354"/>
          <w:tab w:val="clear" w:pos="9348"/>
        </w:tabs>
        <w:ind w:left="480"/>
        <w:rPr>
          <w:ins w:id="974" w:author="◉‿◉" w:date="2020-05-07T08:52:00Z"/>
        </w:rPr>
      </w:pPr>
      <w:ins w:id="975" w:author="◉‿◉" w:date="2020-05-07T08:52:00Z">
        <w:r>
          <w:rPr/>
          <w:fldChar w:fldCharType="begin"/>
        </w:r>
      </w:ins>
      <w:ins w:id="976" w:author="◉‿◉" w:date="2020-05-07T08:52:00Z">
        <w:r>
          <w:rPr/>
          <w:instrText xml:space="preserve"> HYPERLINK \l _Toc29696 </w:instrText>
        </w:r>
      </w:ins>
      <w:ins w:id="977" w:author="◉‿◉" w:date="2020-05-07T08:52:00Z">
        <w:r>
          <w:rPr/>
          <w:fldChar w:fldCharType="separate"/>
        </w:r>
      </w:ins>
      <w:ins w:id="978" w:author="◉‿◉" w:date="2020-05-07T08:52:00Z">
        <w:r>
          <w:rPr>
            <w:rFonts w:hint="eastAsia"/>
          </w:rPr>
          <w:t>1.4 论文主要工作</w:t>
        </w:r>
      </w:ins>
      <w:ins w:id="979" w:author="◉‿◉" w:date="2020-05-07T08:52:00Z">
        <w:r>
          <w:rPr/>
          <w:tab/>
        </w:r>
      </w:ins>
      <w:ins w:id="980" w:author="◉‿◉" w:date="2020-05-07T08:52:00Z">
        <w:r>
          <w:rPr/>
          <w:fldChar w:fldCharType="begin"/>
        </w:r>
      </w:ins>
      <w:ins w:id="981" w:author="◉‿◉" w:date="2020-05-07T08:52:00Z">
        <w:r>
          <w:rPr/>
          <w:instrText xml:space="preserve"> PAGEREF _Toc29696 </w:instrText>
        </w:r>
      </w:ins>
      <w:ins w:id="982" w:author="◉‿◉" w:date="2020-05-07T08:52:00Z">
        <w:r>
          <w:rPr/>
          <w:fldChar w:fldCharType="separate"/>
        </w:r>
      </w:ins>
      <w:ins w:id="983" w:author="◉‿◉" w:date="2020-05-07T08:52:00Z">
        <w:r>
          <w:rPr/>
          <w:t>2</w:t>
        </w:r>
      </w:ins>
      <w:ins w:id="984" w:author="◉‿◉" w:date="2020-05-07T08:52:00Z">
        <w:r>
          <w:rPr/>
          <w:fldChar w:fldCharType="end"/>
        </w:r>
      </w:ins>
      <w:ins w:id="985" w:author="◉‿◉" w:date="2020-05-07T08:52:00Z">
        <w:r>
          <w:rPr/>
          <w:fldChar w:fldCharType="end"/>
        </w:r>
      </w:ins>
    </w:p>
    <w:p>
      <w:pPr>
        <w:pStyle w:val="21"/>
        <w:tabs>
          <w:tab w:val="right" w:leader="dot" w:pos="9354"/>
          <w:tab w:val="clear" w:pos="9348"/>
        </w:tabs>
        <w:rPr>
          <w:ins w:id="986" w:author="◉‿◉" w:date="2020-05-07T08:52:00Z"/>
        </w:rPr>
      </w:pPr>
      <w:ins w:id="987" w:author="◉‿◉" w:date="2020-05-07T08:52:00Z">
        <w:r>
          <w:rPr/>
          <w:fldChar w:fldCharType="begin"/>
        </w:r>
      </w:ins>
      <w:ins w:id="988" w:author="◉‿◉" w:date="2020-05-07T08:52:00Z">
        <w:r>
          <w:rPr/>
          <w:instrText xml:space="preserve"> HYPERLINK \l _Toc10364 </w:instrText>
        </w:r>
      </w:ins>
      <w:ins w:id="989" w:author="◉‿◉" w:date="2020-05-07T08:52:00Z">
        <w:r>
          <w:rPr/>
          <w:fldChar w:fldCharType="separate"/>
        </w:r>
      </w:ins>
      <w:ins w:id="990" w:author="◉‿◉" w:date="2020-05-07T08:52:00Z">
        <w:r>
          <w:rPr>
            <w:rFonts w:hint="eastAsia"/>
          </w:rPr>
          <w:t>第2章 系统总体方案</w:t>
        </w:r>
      </w:ins>
      <w:ins w:id="991" w:author="◉‿◉" w:date="2020-05-07T08:52:00Z">
        <w:r>
          <w:rPr/>
          <w:tab/>
        </w:r>
      </w:ins>
      <w:ins w:id="992" w:author="◉‿◉" w:date="2020-05-07T08:52:00Z">
        <w:r>
          <w:rPr/>
          <w:fldChar w:fldCharType="begin"/>
        </w:r>
      </w:ins>
      <w:ins w:id="993" w:author="◉‿◉" w:date="2020-05-07T08:52:00Z">
        <w:r>
          <w:rPr/>
          <w:instrText xml:space="preserve"> PAGEREF _Toc10364 </w:instrText>
        </w:r>
      </w:ins>
      <w:ins w:id="994" w:author="◉‿◉" w:date="2020-05-07T08:52:00Z">
        <w:r>
          <w:rPr/>
          <w:fldChar w:fldCharType="separate"/>
        </w:r>
      </w:ins>
      <w:ins w:id="995" w:author="◉‿◉" w:date="2020-05-07T08:52:00Z">
        <w:r>
          <w:rPr/>
          <w:t>3</w:t>
        </w:r>
      </w:ins>
      <w:ins w:id="996" w:author="◉‿◉" w:date="2020-05-07T08:52:00Z">
        <w:r>
          <w:rPr/>
          <w:fldChar w:fldCharType="end"/>
        </w:r>
      </w:ins>
      <w:ins w:id="997" w:author="◉‿◉" w:date="2020-05-07T08:52:00Z">
        <w:r>
          <w:rPr/>
          <w:fldChar w:fldCharType="end"/>
        </w:r>
      </w:ins>
    </w:p>
    <w:p>
      <w:pPr>
        <w:pStyle w:val="24"/>
        <w:tabs>
          <w:tab w:val="right" w:leader="dot" w:pos="9354"/>
          <w:tab w:val="clear" w:pos="9348"/>
        </w:tabs>
        <w:ind w:left="480"/>
        <w:rPr>
          <w:ins w:id="998" w:author="◉‿◉" w:date="2020-05-07T08:52:00Z"/>
        </w:rPr>
      </w:pPr>
      <w:ins w:id="999" w:author="◉‿◉" w:date="2020-05-07T08:52:00Z">
        <w:r>
          <w:rPr/>
          <w:fldChar w:fldCharType="begin"/>
        </w:r>
      </w:ins>
      <w:ins w:id="1000" w:author="◉‿◉" w:date="2020-05-07T08:52:00Z">
        <w:r>
          <w:rPr/>
          <w:instrText xml:space="preserve"> HYPERLINK \l _Toc13372 </w:instrText>
        </w:r>
      </w:ins>
      <w:ins w:id="1001" w:author="◉‿◉" w:date="2020-05-07T08:52:00Z">
        <w:r>
          <w:rPr/>
          <w:fldChar w:fldCharType="separate"/>
        </w:r>
      </w:ins>
      <w:ins w:id="1002" w:author="◉‿◉" w:date="2020-05-07T08:52:00Z">
        <w:r>
          <w:rPr>
            <w:rFonts w:hint="eastAsia"/>
          </w:rPr>
          <w:t>2.1 系统设计要求</w:t>
        </w:r>
      </w:ins>
      <w:ins w:id="1003" w:author="◉‿◉" w:date="2020-05-07T08:52:00Z">
        <w:r>
          <w:rPr/>
          <w:tab/>
        </w:r>
      </w:ins>
      <w:ins w:id="1004" w:author="◉‿◉" w:date="2020-05-07T08:52:00Z">
        <w:r>
          <w:rPr/>
          <w:fldChar w:fldCharType="begin"/>
        </w:r>
      </w:ins>
      <w:ins w:id="1005" w:author="◉‿◉" w:date="2020-05-07T08:52:00Z">
        <w:r>
          <w:rPr/>
          <w:instrText xml:space="preserve"> PAGEREF _Toc13372 </w:instrText>
        </w:r>
      </w:ins>
      <w:ins w:id="1006" w:author="◉‿◉" w:date="2020-05-07T08:52:00Z">
        <w:r>
          <w:rPr/>
          <w:fldChar w:fldCharType="separate"/>
        </w:r>
      </w:ins>
      <w:ins w:id="1007" w:author="◉‿◉" w:date="2020-05-07T08:52:00Z">
        <w:r>
          <w:rPr/>
          <w:t>3</w:t>
        </w:r>
      </w:ins>
      <w:ins w:id="1008" w:author="◉‿◉" w:date="2020-05-07T08:52:00Z">
        <w:r>
          <w:rPr/>
          <w:fldChar w:fldCharType="end"/>
        </w:r>
      </w:ins>
      <w:ins w:id="1009" w:author="◉‿◉" w:date="2020-05-07T08:52:00Z">
        <w:r>
          <w:rPr/>
          <w:fldChar w:fldCharType="end"/>
        </w:r>
      </w:ins>
    </w:p>
    <w:p>
      <w:pPr>
        <w:pStyle w:val="24"/>
        <w:tabs>
          <w:tab w:val="right" w:leader="dot" w:pos="9354"/>
          <w:tab w:val="clear" w:pos="9348"/>
        </w:tabs>
        <w:ind w:left="480"/>
        <w:rPr>
          <w:ins w:id="1010" w:author="◉‿◉" w:date="2020-05-07T08:52:00Z"/>
        </w:rPr>
      </w:pPr>
      <w:ins w:id="1011" w:author="◉‿◉" w:date="2020-05-07T08:52:00Z">
        <w:r>
          <w:rPr/>
          <w:fldChar w:fldCharType="begin"/>
        </w:r>
      </w:ins>
      <w:ins w:id="1012" w:author="◉‿◉" w:date="2020-05-07T08:52:00Z">
        <w:r>
          <w:rPr/>
          <w:instrText xml:space="preserve"> HYPERLINK \l _Toc3859 </w:instrText>
        </w:r>
      </w:ins>
      <w:ins w:id="1013" w:author="◉‿◉" w:date="2020-05-07T08:52:00Z">
        <w:r>
          <w:rPr/>
          <w:fldChar w:fldCharType="separate"/>
        </w:r>
      </w:ins>
      <w:ins w:id="1014" w:author="◉‿◉" w:date="2020-05-07T08:52:00Z">
        <w:r>
          <w:rPr>
            <w:rFonts w:hint="eastAsia"/>
          </w:rPr>
          <w:t>2.2 系统方案设计</w:t>
        </w:r>
      </w:ins>
      <w:ins w:id="1015" w:author="◉‿◉" w:date="2020-05-07T08:52:00Z">
        <w:r>
          <w:rPr/>
          <w:tab/>
        </w:r>
      </w:ins>
      <w:ins w:id="1016" w:author="◉‿◉" w:date="2020-05-07T08:52:00Z">
        <w:r>
          <w:rPr/>
          <w:fldChar w:fldCharType="begin"/>
        </w:r>
      </w:ins>
      <w:ins w:id="1017" w:author="◉‿◉" w:date="2020-05-07T08:52:00Z">
        <w:r>
          <w:rPr/>
          <w:instrText xml:space="preserve"> PAGEREF _Toc3859 </w:instrText>
        </w:r>
      </w:ins>
      <w:ins w:id="1018" w:author="◉‿◉" w:date="2020-05-07T08:52:00Z">
        <w:r>
          <w:rPr/>
          <w:fldChar w:fldCharType="separate"/>
        </w:r>
      </w:ins>
      <w:ins w:id="1019" w:author="◉‿◉" w:date="2020-05-07T08:52:00Z">
        <w:r>
          <w:rPr/>
          <w:t>4</w:t>
        </w:r>
      </w:ins>
      <w:ins w:id="1020" w:author="◉‿◉" w:date="2020-05-07T08:52:00Z">
        <w:r>
          <w:rPr/>
          <w:fldChar w:fldCharType="end"/>
        </w:r>
      </w:ins>
      <w:ins w:id="1021" w:author="◉‿◉" w:date="2020-05-07T08:52:00Z">
        <w:r>
          <w:rPr/>
          <w:fldChar w:fldCharType="end"/>
        </w:r>
      </w:ins>
    </w:p>
    <w:p>
      <w:pPr>
        <w:pStyle w:val="21"/>
        <w:tabs>
          <w:tab w:val="right" w:leader="dot" w:pos="9354"/>
          <w:tab w:val="clear" w:pos="9348"/>
        </w:tabs>
        <w:rPr>
          <w:ins w:id="1022" w:author="◉‿◉" w:date="2020-05-07T08:52:00Z"/>
        </w:rPr>
      </w:pPr>
      <w:ins w:id="1023" w:author="◉‿◉" w:date="2020-05-07T08:52:00Z">
        <w:r>
          <w:rPr/>
          <w:fldChar w:fldCharType="begin"/>
        </w:r>
      </w:ins>
      <w:ins w:id="1024" w:author="◉‿◉" w:date="2020-05-07T08:52:00Z">
        <w:r>
          <w:rPr/>
          <w:instrText xml:space="preserve"> HYPERLINK \l _Toc22326 </w:instrText>
        </w:r>
      </w:ins>
      <w:ins w:id="1025" w:author="◉‿◉" w:date="2020-05-07T08:52:00Z">
        <w:r>
          <w:rPr/>
          <w:fldChar w:fldCharType="separate"/>
        </w:r>
      </w:ins>
      <w:ins w:id="1026" w:author="◉‿◉" w:date="2020-05-07T08:52:00Z">
        <w:r>
          <w:rPr>
            <w:rFonts w:hint="eastAsia"/>
          </w:rPr>
          <w:t>第3章 系统硬件设计</w:t>
        </w:r>
      </w:ins>
      <w:ins w:id="1027" w:author="◉‿◉" w:date="2020-05-07T08:52:00Z">
        <w:r>
          <w:rPr/>
          <w:tab/>
        </w:r>
      </w:ins>
      <w:ins w:id="1028" w:author="◉‿◉" w:date="2020-05-07T08:52:00Z">
        <w:r>
          <w:rPr/>
          <w:fldChar w:fldCharType="begin"/>
        </w:r>
      </w:ins>
      <w:ins w:id="1029" w:author="◉‿◉" w:date="2020-05-07T08:52:00Z">
        <w:r>
          <w:rPr/>
          <w:instrText xml:space="preserve"> PAGEREF _Toc22326 </w:instrText>
        </w:r>
      </w:ins>
      <w:ins w:id="1030" w:author="◉‿◉" w:date="2020-05-07T08:52:00Z">
        <w:r>
          <w:rPr/>
          <w:fldChar w:fldCharType="separate"/>
        </w:r>
      </w:ins>
      <w:ins w:id="1031" w:author="◉‿◉" w:date="2020-05-07T08:52:00Z">
        <w:r>
          <w:rPr/>
          <w:t>5</w:t>
        </w:r>
      </w:ins>
      <w:ins w:id="1032" w:author="◉‿◉" w:date="2020-05-07T08:52:00Z">
        <w:r>
          <w:rPr/>
          <w:fldChar w:fldCharType="end"/>
        </w:r>
      </w:ins>
      <w:ins w:id="1033" w:author="◉‿◉" w:date="2020-05-07T08:52:00Z">
        <w:r>
          <w:rPr/>
          <w:fldChar w:fldCharType="end"/>
        </w:r>
      </w:ins>
    </w:p>
    <w:p>
      <w:pPr>
        <w:pStyle w:val="24"/>
        <w:tabs>
          <w:tab w:val="right" w:leader="dot" w:pos="9354"/>
          <w:tab w:val="clear" w:pos="9348"/>
        </w:tabs>
        <w:ind w:left="480"/>
        <w:rPr>
          <w:ins w:id="1034" w:author="◉‿◉" w:date="2020-05-07T08:52:00Z"/>
        </w:rPr>
      </w:pPr>
      <w:ins w:id="1035" w:author="◉‿◉" w:date="2020-05-07T08:52:00Z">
        <w:r>
          <w:rPr/>
          <w:fldChar w:fldCharType="begin"/>
        </w:r>
      </w:ins>
      <w:ins w:id="1036" w:author="◉‿◉" w:date="2020-05-07T08:52:00Z">
        <w:r>
          <w:rPr/>
          <w:instrText xml:space="preserve"> HYPERLINK \l _Toc15365 </w:instrText>
        </w:r>
      </w:ins>
      <w:ins w:id="1037" w:author="◉‿◉" w:date="2020-05-07T08:52:00Z">
        <w:r>
          <w:rPr/>
          <w:fldChar w:fldCharType="separate"/>
        </w:r>
      </w:ins>
      <w:ins w:id="1038" w:author="◉‿◉" w:date="2020-05-07T08:52:00Z">
        <w:r>
          <w:rPr>
            <w:rFonts w:hint="eastAsia"/>
          </w:rPr>
          <w:t>3.1智能窗帘结构模型</w:t>
        </w:r>
      </w:ins>
      <w:ins w:id="1039" w:author="◉‿◉" w:date="2020-05-07T08:52:00Z">
        <w:r>
          <w:rPr/>
          <w:tab/>
        </w:r>
      </w:ins>
      <w:ins w:id="1040" w:author="◉‿◉" w:date="2020-05-07T08:52:00Z">
        <w:r>
          <w:rPr/>
          <w:fldChar w:fldCharType="begin"/>
        </w:r>
      </w:ins>
      <w:ins w:id="1041" w:author="◉‿◉" w:date="2020-05-07T08:52:00Z">
        <w:r>
          <w:rPr/>
          <w:instrText xml:space="preserve"> PAGEREF _Toc15365 </w:instrText>
        </w:r>
      </w:ins>
      <w:ins w:id="1042" w:author="◉‿◉" w:date="2020-05-07T08:52:00Z">
        <w:r>
          <w:rPr/>
          <w:fldChar w:fldCharType="separate"/>
        </w:r>
      </w:ins>
      <w:ins w:id="1043" w:author="◉‿◉" w:date="2020-05-07T08:52:00Z">
        <w:r>
          <w:rPr/>
          <w:t>5</w:t>
        </w:r>
      </w:ins>
      <w:ins w:id="1044" w:author="◉‿◉" w:date="2020-05-07T08:52:00Z">
        <w:r>
          <w:rPr/>
          <w:fldChar w:fldCharType="end"/>
        </w:r>
      </w:ins>
      <w:ins w:id="1045" w:author="◉‿◉" w:date="2020-05-07T08:52:00Z">
        <w:r>
          <w:rPr/>
          <w:fldChar w:fldCharType="end"/>
        </w:r>
      </w:ins>
    </w:p>
    <w:p>
      <w:pPr>
        <w:pStyle w:val="24"/>
        <w:tabs>
          <w:tab w:val="right" w:leader="dot" w:pos="9354"/>
          <w:tab w:val="clear" w:pos="9348"/>
        </w:tabs>
        <w:ind w:left="480"/>
        <w:rPr>
          <w:ins w:id="1046" w:author="◉‿◉" w:date="2020-05-07T08:52:00Z"/>
        </w:rPr>
      </w:pPr>
      <w:ins w:id="1047" w:author="◉‿◉" w:date="2020-05-07T08:52:00Z">
        <w:r>
          <w:rPr/>
          <w:fldChar w:fldCharType="begin"/>
        </w:r>
      </w:ins>
      <w:ins w:id="1048" w:author="◉‿◉" w:date="2020-05-07T08:52:00Z">
        <w:r>
          <w:rPr/>
          <w:instrText xml:space="preserve"> HYPERLINK \l _Toc16480 </w:instrText>
        </w:r>
      </w:ins>
      <w:ins w:id="1049" w:author="◉‿◉" w:date="2020-05-07T08:52:00Z">
        <w:r>
          <w:rPr/>
          <w:fldChar w:fldCharType="separate"/>
        </w:r>
      </w:ins>
      <w:ins w:id="1050" w:author="◉‿◉" w:date="2020-05-07T08:52:00Z">
        <w:r>
          <w:rPr>
            <w:rFonts w:hint="eastAsia"/>
          </w:rPr>
          <w:t>3.2 系统硬件实现</w:t>
        </w:r>
      </w:ins>
      <w:ins w:id="1051" w:author="◉‿◉" w:date="2020-05-07T08:52:00Z">
        <w:r>
          <w:rPr/>
          <w:tab/>
        </w:r>
      </w:ins>
      <w:ins w:id="1052" w:author="◉‿◉" w:date="2020-05-07T08:52:00Z">
        <w:r>
          <w:rPr/>
          <w:fldChar w:fldCharType="begin"/>
        </w:r>
      </w:ins>
      <w:ins w:id="1053" w:author="◉‿◉" w:date="2020-05-07T08:52:00Z">
        <w:r>
          <w:rPr/>
          <w:instrText xml:space="preserve"> PAGEREF _Toc16480 </w:instrText>
        </w:r>
      </w:ins>
      <w:ins w:id="1054" w:author="◉‿◉" w:date="2020-05-07T08:52:00Z">
        <w:r>
          <w:rPr/>
          <w:fldChar w:fldCharType="separate"/>
        </w:r>
      </w:ins>
      <w:ins w:id="1055" w:author="◉‿◉" w:date="2020-05-07T08:52:00Z">
        <w:r>
          <w:rPr/>
          <w:t>5</w:t>
        </w:r>
      </w:ins>
      <w:ins w:id="1056" w:author="◉‿◉" w:date="2020-05-07T08:52:00Z">
        <w:r>
          <w:rPr/>
          <w:fldChar w:fldCharType="end"/>
        </w:r>
      </w:ins>
      <w:ins w:id="1057" w:author="◉‿◉" w:date="2020-05-07T08:52:00Z">
        <w:r>
          <w:rPr/>
          <w:fldChar w:fldCharType="end"/>
        </w:r>
      </w:ins>
    </w:p>
    <w:p>
      <w:pPr>
        <w:pStyle w:val="16"/>
        <w:tabs>
          <w:tab w:val="right" w:leader="dot" w:pos="9354"/>
        </w:tabs>
        <w:ind w:left="960"/>
        <w:rPr>
          <w:ins w:id="1058" w:author="◉‿◉" w:date="2020-05-07T08:52:00Z"/>
        </w:rPr>
      </w:pPr>
      <w:ins w:id="1059" w:author="◉‿◉" w:date="2020-05-07T08:52:00Z">
        <w:r>
          <w:rPr/>
          <w:fldChar w:fldCharType="begin"/>
        </w:r>
      </w:ins>
      <w:ins w:id="1060" w:author="◉‿◉" w:date="2020-05-07T08:52:00Z">
        <w:r>
          <w:rPr/>
          <w:instrText xml:space="preserve"> HYPERLINK \l _Toc7080 </w:instrText>
        </w:r>
      </w:ins>
      <w:ins w:id="1061" w:author="◉‿◉" w:date="2020-05-07T08:52:00Z">
        <w:r>
          <w:rPr/>
          <w:fldChar w:fldCharType="separate"/>
        </w:r>
      </w:ins>
      <w:ins w:id="1062" w:author="◉‿◉" w:date="2020-05-07T08:52:00Z">
        <w:r>
          <w:rPr>
            <w:rFonts w:hint="eastAsia"/>
          </w:rPr>
          <w:t>3.2.1 主控芯片模块</w:t>
        </w:r>
      </w:ins>
      <w:ins w:id="1063" w:author="◉‿◉" w:date="2020-05-07T08:52:00Z">
        <w:r>
          <w:rPr/>
          <w:tab/>
        </w:r>
      </w:ins>
      <w:ins w:id="1064" w:author="◉‿◉" w:date="2020-05-07T08:52:00Z">
        <w:r>
          <w:rPr/>
          <w:fldChar w:fldCharType="begin"/>
        </w:r>
      </w:ins>
      <w:ins w:id="1065" w:author="◉‿◉" w:date="2020-05-07T08:52:00Z">
        <w:r>
          <w:rPr/>
          <w:instrText xml:space="preserve"> PAGEREF _Toc7080 </w:instrText>
        </w:r>
      </w:ins>
      <w:ins w:id="1066" w:author="◉‿◉" w:date="2020-05-07T08:52:00Z">
        <w:r>
          <w:rPr/>
          <w:fldChar w:fldCharType="separate"/>
        </w:r>
      </w:ins>
      <w:ins w:id="1067" w:author="◉‿◉" w:date="2020-05-07T08:52:00Z">
        <w:r>
          <w:rPr/>
          <w:t>5</w:t>
        </w:r>
      </w:ins>
      <w:ins w:id="1068" w:author="◉‿◉" w:date="2020-05-07T08:52:00Z">
        <w:r>
          <w:rPr/>
          <w:fldChar w:fldCharType="end"/>
        </w:r>
      </w:ins>
      <w:ins w:id="1069" w:author="◉‿◉" w:date="2020-05-07T08:52:00Z">
        <w:r>
          <w:rPr/>
          <w:fldChar w:fldCharType="end"/>
        </w:r>
      </w:ins>
    </w:p>
    <w:p>
      <w:pPr>
        <w:pStyle w:val="16"/>
        <w:tabs>
          <w:tab w:val="right" w:leader="dot" w:pos="9354"/>
        </w:tabs>
        <w:ind w:left="960"/>
        <w:rPr>
          <w:ins w:id="1070" w:author="◉‿◉" w:date="2020-05-07T08:52:00Z"/>
        </w:rPr>
      </w:pPr>
      <w:ins w:id="1071" w:author="◉‿◉" w:date="2020-05-07T08:52:00Z">
        <w:r>
          <w:rPr/>
          <w:fldChar w:fldCharType="begin"/>
        </w:r>
      </w:ins>
      <w:ins w:id="1072" w:author="◉‿◉" w:date="2020-05-07T08:52:00Z">
        <w:r>
          <w:rPr/>
          <w:instrText xml:space="preserve"> HYPERLINK \l _Toc3772 </w:instrText>
        </w:r>
      </w:ins>
      <w:ins w:id="1073" w:author="◉‿◉" w:date="2020-05-07T08:52:00Z">
        <w:r>
          <w:rPr/>
          <w:fldChar w:fldCharType="separate"/>
        </w:r>
      </w:ins>
      <w:ins w:id="1074" w:author="◉‿◉" w:date="2020-05-07T08:52:00Z">
        <w:r>
          <w:rPr>
            <w:rFonts w:hint="eastAsia"/>
          </w:rPr>
          <w:t>3.2.2 窗帘控制模块</w:t>
        </w:r>
      </w:ins>
      <w:ins w:id="1075" w:author="◉‿◉" w:date="2020-05-07T08:52:00Z">
        <w:r>
          <w:rPr/>
          <w:tab/>
        </w:r>
      </w:ins>
      <w:ins w:id="1076" w:author="◉‿◉" w:date="2020-05-07T08:52:00Z">
        <w:r>
          <w:rPr/>
          <w:fldChar w:fldCharType="begin"/>
        </w:r>
      </w:ins>
      <w:ins w:id="1077" w:author="◉‿◉" w:date="2020-05-07T08:52:00Z">
        <w:r>
          <w:rPr/>
          <w:instrText xml:space="preserve"> PAGEREF _Toc3772 </w:instrText>
        </w:r>
      </w:ins>
      <w:ins w:id="1078" w:author="◉‿◉" w:date="2020-05-07T08:52:00Z">
        <w:r>
          <w:rPr/>
          <w:fldChar w:fldCharType="separate"/>
        </w:r>
      </w:ins>
      <w:ins w:id="1079" w:author="◉‿◉" w:date="2020-05-07T08:52:00Z">
        <w:r>
          <w:rPr/>
          <w:t>7</w:t>
        </w:r>
      </w:ins>
      <w:ins w:id="1080" w:author="◉‿◉" w:date="2020-05-07T08:52:00Z">
        <w:r>
          <w:rPr/>
          <w:fldChar w:fldCharType="end"/>
        </w:r>
      </w:ins>
      <w:ins w:id="1081" w:author="◉‿◉" w:date="2020-05-07T08:52:00Z">
        <w:r>
          <w:rPr/>
          <w:fldChar w:fldCharType="end"/>
        </w:r>
      </w:ins>
    </w:p>
    <w:p>
      <w:pPr>
        <w:pStyle w:val="16"/>
        <w:tabs>
          <w:tab w:val="right" w:leader="dot" w:pos="9354"/>
        </w:tabs>
        <w:ind w:left="960"/>
        <w:rPr>
          <w:ins w:id="1082" w:author="◉‿◉" w:date="2020-05-07T08:52:00Z"/>
        </w:rPr>
      </w:pPr>
      <w:ins w:id="1083" w:author="◉‿◉" w:date="2020-05-07T08:52:00Z">
        <w:r>
          <w:rPr/>
          <w:fldChar w:fldCharType="begin"/>
        </w:r>
      </w:ins>
      <w:ins w:id="1084" w:author="◉‿◉" w:date="2020-05-07T08:52:00Z">
        <w:r>
          <w:rPr/>
          <w:instrText xml:space="preserve"> HYPERLINK \l _Toc11499 </w:instrText>
        </w:r>
      </w:ins>
      <w:ins w:id="1085" w:author="◉‿◉" w:date="2020-05-07T08:52:00Z">
        <w:r>
          <w:rPr/>
          <w:fldChar w:fldCharType="separate"/>
        </w:r>
      </w:ins>
      <w:ins w:id="1086" w:author="◉‿◉" w:date="2020-05-07T08:52:00Z">
        <w:r>
          <w:rPr>
            <w:rFonts w:hint="eastAsia"/>
          </w:rPr>
          <w:t>3.2.3 室内环境监测模块</w:t>
        </w:r>
      </w:ins>
      <w:ins w:id="1087" w:author="◉‿◉" w:date="2020-05-07T08:52:00Z">
        <w:r>
          <w:rPr/>
          <w:tab/>
        </w:r>
      </w:ins>
      <w:ins w:id="1088" w:author="◉‿◉" w:date="2020-05-07T08:52:00Z">
        <w:r>
          <w:rPr/>
          <w:fldChar w:fldCharType="begin"/>
        </w:r>
      </w:ins>
      <w:ins w:id="1089" w:author="◉‿◉" w:date="2020-05-07T08:52:00Z">
        <w:r>
          <w:rPr/>
          <w:instrText xml:space="preserve"> PAGEREF _Toc11499 </w:instrText>
        </w:r>
      </w:ins>
      <w:ins w:id="1090" w:author="◉‿◉" w:date="2020-05-07T08:52:00Z">
        <w:r>
          <w:rPr/>
          <w:fldChar w:fldCharType="separate"/>
        </w:r>
      </w:ins>
      <w:ins w:id="1091" w:author="◉‿◉" w:date="2020-05-07T08:52:00Z">
        <w:r>
          <w:rPr/>
          <w:t>7</w:t>
        </w:r>
      </w:ins>
      <w:ins w:id="1092" w:author="◉‿◉" w:date="2020-05-07T08:52:00Z">
        <w:r>
          <w:rPr/>
          <w:fldChar w:fldCharType="end"/>
        </w:r>
      </w:ins>
      <w:ins w:id="1093" w:author="◉‿◉" w:date="2020-05-07T08:52:00Z">
        <w:r>
          <w:rPr/>
          <w:fldChar w:fldCharType="end"/>
        </w:r>
      </w:ins>
    </w:p>
    <w:p>
      <w:pPr>
        <w:pStyle w:val="16"/>
        <w:tabs>
          <w:tab w:val="right" w:leader="dot" w:pos="9354"/>
        </w:tabs>
        <w:ind w:left="960"/>
        <w:rPr>
          <w:ins w:id="1094" w:author="◉‿◉" w:date="2020-05-07T08:52:00Z"/>
        </w:rPr>
      </w:pPr>
      <w:ins w:id="1095" w:author="◉‿◉" w:date="2020-05-07T08:52:00Z">
        <w:r>
          <w:rPr/>
          <w:fldChar w:fldCharType="begin"/>
        </w:r>
      </w:ins>
      <w:ins w:id="1096" w:author="◉‿◉" w:date="2020-05-07T08:52:00Z">
        <w:r>
          <w:rPr/>
          <w:instrText xml:space="preserve"> HYPERLINK \l _Toc6535 </w:instrText>
        </w:r>
      </w:ins>
      <w:ins w:id="1097" w:author="◉‿◉" w:date="2020-05-07T08:52:00Z">
        <w:r>
          <w:rPr/>
          <w:fldChar w:fldCharType="separate"/>
        </w:r>
      </w:ins>
      <w:ins w:id="1098" w:author="◉‿◉" w:date="2020-05-07T08:52:00Z">
        <w:r>
          <w:rPr>
            <w:rFonts w:hint="eastAsia"/>
          </w:rPr>
          <w:t>3.2.4 WIFI模块</w:t>
        </w:r>
      </w:ins>
      <w:ins w:id="1099" w:author="◉‿◉" w:date="2020-05-07T08:52:00Z">
        <w:r>
          <w:rPr/>
          <w:tab/>
        </w:r>
      </w:ins>
      <w:ins w:id="1100" w:author="◉‿◉" w:date="2020-05-07T08:52:00Z">
        <w:r>
          <w:rPr/>
          <w:fldChar w:fldCharType="begin"/>
        </w:r>
      </w:ins>
      <w:ins w:id="1101" w:author="◉‿◉" w:date="2020-05-07T08:52:00Z">
        <w:r>
          <w:rPr/>
          <w:instrText xml:space="preserve"> PAGEREF _Toc6535 </w:instrText>
        </w:r>
      </w:ins>
      <w:ins w:id="1102" w:author="◉‿◉" w:date="2020-05-07T08:52:00Z">
        <w:r>
          <w:rPr/>
          <w:fldChar w:fldCharType="separate"/>
        </w:r>
      </w:ins>
      <w:ins w:id="1103" w:author="◉‿◉" w:date="2020-05-07T08:52:00Z">
        <w:r>
          <w:rPr/>
          <w:t>8</w:t>
        </w:r>
      </w:ins>
      <w:ins w:id="1104" w:author="◉‿◉" w:date="2020-05-07T08:52:00Z">
        <w:r>
          <w:rPr/>
          <w:fldChar w:fldCharType="end"/>
        </w:r>
      </w:ins>
      <w:ins w:id="1105" w:author="◉‿◉" w:date="2020-05-07T08:52:00Z">
        <w:r>
          <w:rPr/>
          <w:fldChar w:fldCharType="end"/>
        </w:r>
      </w:ins>
    </w:p>
    <w:p>
      <w:pPr>
        <w:pStyle w:val="16"/>
        <w:tabs>
          <w:tab w:val="right" w:leader="dot" w:pos="9354"/>
        </w:tabs>
        <w:ind w:left="960"/>
        <w:rPr>
          <w:ins w:id="1106" w:author="◉‿◉" w:date="2020-05-07T08:52:00Z"/>
        </w:rPr>
      </w:pPr>
      <w:ins w:id="1107" w:author="◉‿◉" w:date="2020-05-07T08:52:00Z">
        <w:r>
          <w:rPr/>
          <w:fldChar w:fldCharType="begin"/>
        </w:r>
      </w:ins>
      <w:ins w:id="1108" w:author="◉‿◉" w:date="2020-05-07T08:52:00Z">
        <w:r>
          <w:rPr/>
          <w:instrText xml:space="preserve"> HYPERLINK \l _Toc13798 </w:instrText>
        </w:r>
      </w:ins>
      <w:ins w:id="1109" w:author="◉‿◉" w:date="2020-05-07T08:52:00Z">
        <w:r>
          <w:rPr/>
          <w:fldChar w:fldCharType="separate"/>
        </w:r>
      </w:ins>
      <w:ins w:id="1110" w:author="◉‿◉" w:date="2020-05-07T08:52:00Z">
        <w:r>
          <w:rPr>
            <w:rFonts w:hint="eastAsia"/>
          </w:rPr>
          <w:t>3.2.5 安防模块</w:t>
        </w:r>
      </w:ins>
      <w:ins w:id="1111" w:author="◉‿◉" w:date="2020-05-07T08:52:00Z">
        <w:r>
          <w:rPr/>
          <w:tab/>
        </w:r>
      </w:ins>
      <w:ins w:id="1112" w:author="◉‿◉" w:date="2020-05-07T08:52:00Z">
        <w:r>
          <w:rPr/>
          <w:fldChar w:fldCharType="begin"/>
        </w:r>
      </w:ins>
      <w:ins w:id="1113" w:author="◉‿◉" w:date="2020-05-07T08:52:00Z">
        <w:r>
          <w:rPr/>
          <w:instrText xml:space="preserve"> PAGEREF _Toc13798 </w:instrText>
        </w:r>
      </w:ins>
      <w:ins w:id="1114" w:author="◉‿◉" w:date="2020-05-07T08:52:00Z">
        <w:r>
          <w:rPr/>
          <w:fldChar w:fldCharType="separate"/>
        </w:r>
      </w:ins>
      <w:ins w:id="1115" w:author="◉‿◉" w:date="2020-05-07T08:52:00Z">
        <w:r>
          <w:rPr/>
          <w:t>8</w:t>
        </w:r>
      </w:ins>
      <w:ins w:id="1116" w:author="◉‿◉" w:date="2020-05-07T08:52:00Z">
        <w:r>
          <w:rPr/>
          <w:fldChar w:fldCharType="end"/>
        </w:r>
      </w:ins>
      <w:ins w:id="1117" w:author="◉‿◉" w:date="2020-05-07T08:52:00Z">
        <w:r>
          <w:rPr/>
          <w:fldChar w:fldCharType="end"/>
        </w:r>
      </w:ins>
    </w:p>
    <w:p>
      <w:pPr>
        <w:pStyle w:val="21"/>
        <w:tabs>
          <w:tab w:val="right" w:leader="dot" w:pos="9354"/>
          <w:tab w:val="clear" w:pos="9348"/>
        </w:tabs>
        <w:rPr>
          <w:ins w:id="1118" w:author="◉‿◉" w:date="2020-05-07T08:52:00Z"/>
        </w:rPr>
      </w:pPr>
      <w:ins w:id="1119" w:author="◉‿◉" w:date="2020-05-07T08:52:00Z">
        <w:r>
          <w:rPr/>
          <w:fldChar w:fldCharType="begin"/>
        </w:r>
      </w:ins>
      <w:ins w:id="1120" w:author="◉‿◉" w:date="2020-05-07T08:52:00Z">
        <w:r>
          <w:rPr/>
          <w:instrText xml:space="preserve"> HYPERLINK \l _Toc21285 </w:instrText>
        </w:r>
      </w:ins>
      <w:ins w:id="1121" w:author="◉‿◉" w:date="2020-05-07T08:52:00Z">
        <w:r>
          <w:rPr/>
          <w:fldChar w:fldCharType="separate"/>
        </w:r>
      </w:ins>
      <w:ins w:id="1122" w:author="◉‿◉" w:date="2020-05-07T08:52:00Z">
        <w:r>
          <w:rPr>
            <w:rFonts w:hint="eastAsia"/>
          </w:rPr>
          <w:t>第4章 系统软件设计</w:t>
        </w:r>
      </w:ins>
      <w:ins w:id="1123" w:author="◉‿◉" w:date="2020-05-07T08:52:00Z">
        <w:r>
          <w:rPr/>
          <w:tab/>
        </w:r>
      </w:ins>
      <w:ins w:id="1124" w:author="◉‿◉" w:date="2020-05-07T08:52:00Z">
        <w:r>
          <w:rPr/>
          <w:fldChar w:fldCharType="begin"/>
        </w:r>
      </w:ins>
      <w:ins w:id="1125" w:author="◉‿◉" w:date="2020-05-07T08:52:00Z">
        <w:r>
          <w:rPr/>
          <w:instrText xml:space="preserve"> PAGEREF _Toc21285 </w:instrText>
        </w:r>
      </w:ins>
      <w:ins w:id="1126" w:author="◉‿◉" w:date="2020-05-07T08:52:00Z">
        <w:r>
          <w:rPr/>
          <w:fldChar w:fldCharType="separate"/>
        </w:r>
      </w:ins>
      <w:ins w:id="1127" w:author="◉‿◉" w:date="2020-05-07T08:52:00Z">
        <w:r>
          <w:rPr/>
          <w:t>10</w:t>
        </w:r>
      </w:ins>
      <w:ins w:id="1128" w:author="◉‿◉" w:date="2020-05-07T08:52:00Z">
        <w:r>
          <w:rPr/>
          <w:fldChar w:fldCharType="end"/>
        </w:r>
      </w:ins>
      <w:ins w:id="1129" w:author="◉‿◉" w:date="2020-05-07T08:52:00Z">
        <w:r>
          <w:rPr/>
          <w:fldChar w:fldCharType="end"/>
        </w:r>
      </w:ins>
    </w:p>
    <w:p>
      <w:pPr>
        <w:pStyle w:val="24"/>
        <w:tabs>
          <w:tab w:val="right" w:leader="dot" w:pos="9354"/>
          <w:tab w:val="clear" w:pos="9348"/>
        </w:tabs>
        <w:ind w:left="480"/>
        <w:rPr>
          <w:ins w:id="1130" w:author="◉‿◉" w:date="2020-05-07T08:52:00Z"/>
        </w:rPr>
      </w:pPr>
      <w:ins w:id="1131" w:author="◉‿◉" w:date="2020-05-07T08:52:00Z">
        <w:r>
          <w:rPr/>
          <w:fldChar w:fldCharType="begin"/>
        </w:r>
      </w:ins>
      <w:ins w:id="1132" w:author="◉‿◉" w:date="2020-05-07T08:52:00Z">
        <w:r>
          <w:rPr/>
          <w:instrText xml:space="preserve"> HYPERLINK \l _Toc6534 </w:instrText>
        </w:r>
      </w:ins>
      <w:ins w:id="1133" w:author="◉‿◉" w:date="2020-05-07T08:52:00Z">
        <w:r>
          <w:rPr/>
          <w:fldChar w:fldCharType="separate"/>
        </w:r>
      </w:ins>
      <w:ins w:id="1134" w:author="◉‿◉" w:date="2020-05-07T08:52:00Z">
        <w:r>
          <w:rPr>
            <w:rFonts w:hint="eastAsia"/>
          </w:rPr>
          <w:t>4.1 总体设计</w:t>
        </w:r>
      </w:ins>
      <w:ins w:id="1135" w:author="◉‿◉" w:date="2020-05-07T08:52:00Z">
        <w:r>
          <w:rPr/>
          <w:tab/>
        </w:r>
      </w:ins>
      <w:ins w:id="1136" w:author="◉‿◉" w:date="2020-05-07T08:52:00Z">
        <w:r>
          <w:rPr/>
          <w:fldChar w:fldCharType="begin"/>
        </w:r>
      </w:ins>
      <w:ins w:id="1137" w:author="◉‿◉" w:date="2020-05-07T08:52:00Z">
        <w:r>
          <w:rPr/>
          <w:instrText xml:space="preserve"> PAGEREF _Toc6534 </w:instrText>
        </w:r>
      </w:ins>
      <w:ins w:id="1138" w:author="◉‿◉" w:date="2020-05-07T08:52:00Z">
        <w:r>
          <w:rPr/>
          <w:fldChar w:fldCharType="separate"/>
        </w:r>
      </w:ins>
      <w:ins w:id="1139" w:author="◉‿◉" w:date="2020-05-07T08:52:00Z">
        <w:r>
          <w:rPr/>
          <w:t>10</w:t>
        </w:r>
      </w:ins>
      <w:ins w:id="1140" w:author="◉‿◉" w:date="2020-05-07T08:52:00Z">
        <w:r>
          <w:rPr/>
          <w:fldChar w:fldCharType="end"/>
        </w:r>
      </w:ins>
      <w:ins w:id="1141" w:author="◉‿◉" w:date="2020-05-07T08:52:00Z">
        <w:r>
          <w:rPr/>
          <w:fldChar w:fldCharType="end"/>
        </w:r>
      </w:ins>
    </w:p>
    <w:p>
      <w:pPr>
        <w:pStyle w:val="16"/>
        <w:tabs>
          <w:tab w:val="right" w:leader="dot" w:pos="9354"/>
        </w:tabs>
        <w:ind w:left="960"/>
        <w:rPr>
          <w:ins w:id="1142" w:author="◉‿◉" w:date="2020-05-07T08:52:00Z"/>
        </w:rPr>
      </w:pPr>
      <w:ins w:id="1143" w:author="◉‿◉" w:date="2020-05-07T08:52:00Z">
        <w:r>
          <w:rPr/>
          <w:fldChar w:fldCharType="begin"/>
        </w:r>
      </w:ins>
      <w:ins w:id="1144" w:author="◉‿◉" w:date="2020-05-07T08:52:00Z">
        <w:r>
          <w:rPr/>
          <w:instrText xml:space="preserve"> HYPERLINK \l _Toc19579 </w:instrText>
        </w:r>
      </w:ins>
      <w:ins w:id="1145" w:author="◉‿◉" w:date="2020-05-07T08:52:00Z">
        <w:r>
          <w:rPr/>
          <w:fldChar w:fldCharType="separate"/>
        </w:r>
      </w:ins>
      <w:ins w:id="1146" w:author="◉‿◉" w:date="2020-05-07T08:52:00Z">
        <w:r>
          <w:rPr>
            <w:rFonts w:hint="eastAsia"/>
          </w:rPr>
          <w:t>4</w:t>
        </w:r>
      </w:ins>
      <w:ins w:id="1147" w:author="◉‿◉" w:date="2020-05-07T08:52:00Z">
        <w:r>
          <w:rPr/>
          <w:t>.</w:t>
        </w:r>
      </w:ins>
      <w:ins w:id="1148" w:author="◉‿◉" w:date="2020-05-07T08:52:00Z">
        <w:r>
          <w:rPr>
            <w:rFonts w:hint="eastAsia"/>
          </w:rPr>
          <w:t>1</w:t>
        </w:r>
      </w:ins>
      <w:ins w:id="1149" w:author="◉‿◉" w:date="2020-05-07T08:52:00Z">
        <w:r>
          <w:rPr/>
          <w:t>.1</w:t>
        </w:r>
      </w:ins>
      <w:ins w:id="1150" w:author="◉‿◉" w:date="2020-05-07T08:52:00Z">
        <w:r>
          <w:rPr>
            <w:rFonts w:hint="eastAsia"/>
          </w:rPr>
          <w:t xml:space="preserve"> 软件开发环境简介</w:t>
        </w:r>
      </w:ins>
      <w:ins w:id="1151" w:author="◉‿◉" w:date="2020-05-07T08:52:00Z">
        <w:r>
          <w:rPr/>
          <w:tab/>
        </w:r>
      </w:ins>
      <w:ins w:id="1152" w:author="◉‿◉" w:date="2020-05-07T08:52:00Z">
        <w:r>
          <w:rPr/>
          <w:fldChar w:fldCharType="begin"/>
        </w:r>
      </w:ins>
      <w:ins w:id="1153" w:author="◉‿◉" w:date="2020-05-07T08:52:00Z">
        <w:r>
          <w:rPr/>
          <w:instrText xml:space="preserve"> PAGEREF _Toc19579 </w:instrText>
        </w:r>
      </w:ins>
      <w:ins w:id="1154" w:author="◉‿◉" w:date="2020-05-07T08:52:00Z">
        <w:r>
          <w:rPr/>
          <w:fldChar w:fldCharType="separate"/>
        </w:r>
      </w:ins>
      <w:ins w:id="1155" w:author="◉‿◉" w:date="2020-05-07T08:52:00Z">
        <w:r>
          <w:rPr/>
          <w:t>11</w:t>
        </w:r>
      </w:ins>
      <w:ins w:id="1156" w:author="◉‿◉" w:date="2020-05-07T08:52:00Z">
        <w:r>
          <w:rPr/>
          <w:fldChar w:fldCharType="end"/>
        </w:r>
      </w:ins>
      <w:ins w:id="1157" w:author="◉‿◉" w:date="2020-05-07T08:52:00Z">
        <w:r>
          <w:rPr/>
          <w:fldChar w:fldCharType="end"/>
        </w:r>
      </w:ins>
    </w:p>
    <w:p>
      <w:pPr>
        <w:pStyle w:val="16"/>
        <w:tabs>
          <w:tab w:val="right" w:leader="dot" w:pos="9354"/>
        </w:tabs>
        <w:ind w:left="960"/>
        <w:rPr>
          <w:ins w:id="1158" w:author="◉‿◉" w:date="2020-05-07T08:52:00Z"/>
        </w:rPr>
      </w:pPr>
      <w:ins w:id="1159" w:author="◉‿◉" w:date="2020-05-07T08:52:00Z">
        <w:r>
          <w:rPr/>
          <w:fldChar w:fldCharType="begin"/>
        </w:r>
      </w:ins>
      <w:ins w:id="1160" w:author="◉‿◉" w:date="2020-05-07T08:52:00Z">
        <w:r>
          <w:rPr/>
          <w:instrText xml:space="preserve"> HYPERLINK \l _Toc16388 </w:instrText>
        </w:r>
      </w:ins>
      <w:ins w:id="1161" w:author="◉‿◉" w:date="2020-05-07T08:52:00Z">
        <w:r>
          <w:rPr/>
          <w:fldChar w:fldCharType="separate"/>
        </w:r>
      </w:ins>
      <w:ins w:id="1162" w:author="◉‿◉" w:date="2020-05-07T08:52:00Z">
        <w:r>
          <w:rPr>
            <w:rFonts w:hint="eastAsia"/>
          </w:rPr>
          <w:t>4</w:t>
        </w:r>
      </w:ins>
      <w:ins w:id="1163" w:author="◉‿◉" w:date="2020-05-07T08:52:00Z">
        <w:r>
          <w:rPr/>
          <w:t>.</w:t>
        </w:r>
      </w:ins>
      <w:ins w:id="1164" w:author="◉‿◉" w:date="2020-05-07T08:52:00Z">
        <w:r>
          <w:rPr>
            <w:rFonts w:hint="eastAsia"/>
          </w:rPr>
          <w:t>1</w:t>
        </w:r>
      </w:ins>
      <w:ins w:id="1165" w:author="◉‿◉" w:date="2020-05-07T08:52:00Z">
        <w:r>
          <w:rPr/>
          <w:t>.</w:t>
        </w:r>
      </w:ins>
      <w:ins w:id="1166" w:author="◉‿◉" w:date="2020-05-07T08:52:00Z">
        <w:r>
          <w:rPr>
            <w:rFonts w:hint="eastAsia"/>
          </w:rPr>
          <w:t>2 TLINK物联网云平台</w:t>
        </w:r>
      </w:ins>
      <w:ins w:id="1167" w:author="◉‿◉" w:date="2020-05-07T08:52:00Z">
        <w:r>
          <w:rPr/>
          <w:tab/>
        </w:r>
      </w:ins>
      <w:ins w:id="1168" w:author="◉‿◉" w:date="2020-05-07T08:52:00Z">
        <w:r>
          <w:rPr/>
          <w:fldChar w:fldCharType="begin"/>
        </w:r>
      </w:ins>
      <w:ins w:id="1169" w:author="◉‿◉" w:date="2020-05-07T08:52:00Z">
        <w:r>
          <w:rPr/>
          <w:instrText xml:space="preserve"> PAGEREF _Toc16388 </w:instrText>
        </w:r>
      </w:ins>
      <w:ins w:id="1170" w:author="◉‿◉" w:date="2020-05-07T08:52:00Z">
        <w:r>
          <w:rPr/>
          <w:fldChar w:fldCharType="separate"/>
        </w:r>
      </w:ins>
      <w:ins w:id="1171" w:author="◉‿◉" w:date="2020-05-07T08:52:00Z">
        <w:r>
          <w:rPr/>
          <w:t>12</w:t>
        </w:r>
      </w:ins>
      <w:ins w:id="1172" w:author="◉‿◉" w:date="2020-05-07T08:52:00Z">
        <w:r>
          <w:rPr/>
          <w:fldChar w:fldCharType="end"/>
        </w:r>
      </w:ins>
      <w:ins w:id="1173" w:author="◉‿◉" w:date="2020-05-07T08:52:00Z">
        <w:r>
          <w:rPr/>
          <w:fldChar w:fldCharType="end"/>
        </w:r>
      </w:ins>
    </w:p>
    <w:p>
      <w:pPr>
        <w:pStyle w:val="24"/>
        <w:tabs>
          <w:tab w:val="right" w:leader="dot" w:pos="9354"/>
          <w:tab w:val="clear" w:pos="9348"/>
        </w:tabs>
        <w:ind w:left="480"/>
        <w:rPr>
          <w:ins w:id="1174" w:author="◉‿◉" w:date="2020-05-07T08:52:00Z"/>
        </w:rPr>
      </w:pPr>
      <w:ins w:id="1175" w:author="◉‿◉" w:date="2020-05-07T08:52:00Z">
        <w:r>
          <w:rPr/>
          <w:fldChar w:fldCharType="begin"/>
        </w:r>
      </w:ins>
      <w:ins w:id="1176" w:author="◉‿◉" w:date="2020-05-07T08:52:00Z">
        <w:r>
          <w:rPr/>
          <w:instrText xml:space="preserve"> HYPERLINK \l _Toc9248 </w:instrText>
        </w:r>
      </w:ins>
      <w:ins w:id="1177" w:author="◉‿◉" w:date="2020-05-07T08:52:00Z">
        <w:r>
          <w:rPr/>
          <w:fldChar w:fldCharType="separate"/>
        </w:r>
      </w:ins>
      <w:ins w:id="1178" w:author="◉‿◉" w:date="2020-05-07T08:52:00Z">
        <w:r>
          <w:rPr>
            <w:rFonts w:hint="eastAsia"/>
          </w:rPr>
          <w:t>4.2 室内环境监测实现</w:t>
        </w:r>
      </w:ins>
      <w:ins w:id="1179" w:author="◉‿◉" w:date="2020-05-07T08:52:00Z">
        <w:r>
          <w:rPr/>
          <w:tab/>
        </w:r>
      </w:ins>
      <w:ins w:id="1180" w:author="◉‿◉" w:date="2020-05-07T08:52:00Z">
        <w:r>
          <w:rPr/>
          <w:fldChar w:fldCharType="begin"/>
        </w:r>
      </w:ins>
      <w:ins w:id="1181" w:author="◉‿◉" w:date="2020-05-07T08:52:00Z">
        <w:r>
          <w:rPr/>
          <w:instrText xml:space="preserve"> PAGEREF _Toc9248 </w:instrText>
        </w:r>
      </w:ins>
      <w:ins w:id="1182" w:author="◉‿◉" w:date="2020-05-07T08:52:00Z">
        <w:r>
          <w:rPr/>
          <w:fldChar w:fldCharType="separate"/>
        </w:r>
      </w:ins>
      <w:ins w:id="1183" w:author="◉‿◉" w:date="2020-05-07T08:52:00Z">
        <w:r>
          <w:rPr/>
          <w:t>12</w:t>
        </w:r>
      </w:ins>
      <w:ins w:id="1184" w:author="◉‿◉" w:date="2020-05-07T08:52:00Z">
        <w:r>
          <w:rPr/>
          <w:fldChar w:fldCharType="end"/>
        </w:r>
      </w:ins>
      <w:ins w:id="1185" w:author="◉‿◉" w:date="2020-05-07T08:52:00Z">
        <w:r>
          <w:rPr/>
          <w:fldChar w:fldCharType="end"/>
        </w:r>
      </w:ins>
    </w:p>
    <w:p>
      <w:pPr>
        <w:pStyle w:val="16"/>
        <w:tabs>
          <w:tab w:val="right" w:leader="dot" w:pos="9354"/>
        </w:tabs>
        <w:ind w:left="960"/>
        <w:rPr>
          <w:ins w:id="1186" w:author="◉‿◉" w:date="2020-05-07T08:52:00Z"/>
        </w:rPr>
      </w:pPr>
      <w:ins w:id="1187" w:author="◉‿◉" w:date="2020-05-07T08:52:00Z">
        <w:r>
          <w:rPr/>
          <w:fldChar w:fldCharType="begin"/>
        </w:r>
      </w:ins>
      <w:ins w:id="1188" w:author="◉‿◉" w:date="2020-05-07T08:52:00Z">
        <w:r>
          <w:rPr/>
          <w:instrText xml:space="preserve"> HYPERLINK \l _Toc20436 </w:instrText>
        </w:r>
      </w:ins>
      <w:ins w:id="1189" w:author="◉‿◉" w:date="2020-05-07T08:52:00Z">
        <w:r>
          <w:rPr/>
          <w:fldChar w:fldCharType="separate"/>
        </w:r>
      </w:ins>
      <w:ins w:id="1190" w:author="◉‿◉" w:date="2020-05-07T08:52:00Z">
        <w:r>
          <w:rPr>
            <w:rFonts w:hint="eastAsia"/>
          </w:rPr>
          <w:t>4.2.1 温湿度传感器</w:t>
        </w:r>
      </w:ins>
      <w:ins w:id="1191" w:author="◉‿◉" w:date="2020-05-07T08:52:00Z">
        <w:r>
          <w:rPr/>
          <w:tab/>
        </w:r>
      </w:ins>
      <w:ins w:id="1192" w:author="◉‿◉" w:date="2020-05-07T08:52:00Z">
        <w:r>
          <w:rPr/>
          <w:fldChar w:fldCharType="begin"/>
        </w:r>
      </w:ins>
      <w:ins w:id="1193" w:author="◉‿◉" w:date="2020-05-07T08:52:00Z">
        <w:r>
          <w:rPr/>
          <w:instrText xml:space="preserve"> PAGEREF _Toc20436 </w:instrText>
        </w:r>
      </w:ins>
      <w:ins w:id="1194" w:author="◉‿◉" w:date="2020-05-07T08:52:00Z">
        <w:r>
          <w:rPr/>
          <w:fldChar w:fldCharType="separate"/>
        </w:r>
      </w:ins>
      <w:ins w:id="1195" w:author="◉‿◉" w:date="2020-05-07T08:52:00Z">
        <w:r>
          <w:rPr/>
          <w:t>12</w:t>
        </w:r>
      </w:ins>
      <w:ins w:id="1196" w:author="◉‿◉" w:date="2020-05-07T08:52:00Z">
        <w:r>
          <w:rPr/>
          <w:fldChar w:fldCharType="end"/>
        </w:r>
      </w:ins>
      <w:ins w:id="1197" w:author="◉‿◉" w:date="2020-05-07T08:52:00Z">
        <w:r>
          <w:rPr/>
          <w:fldChar w:fldCharType="end"/>
        </w:r>
      </w:ins>
    </w:p>
    <w:p>
      <w:pPr>
        <w:pStyle w:val="16"/>
        <w:tabs>
          <w:tab w:val="right" w:leader="dot" w:pos="9354"/>
        </w:tabs>
        <w:ind w:left="960"/>
        <w:rPr>
          <w:ins w:id="1198" w:author="◉‿◉" w:date="2020-05-07T08:52:00Z"/>
        </w:rPr>
      </w:pPr>
      <w:ins w:id="1199" w:author="◉‿◉" w:date="2020-05-07T08:52:00Z">
        <w:r>
          <w:rPr/>
          <w:fldChar w:fldCharType="begin"/>
        </w:r>
      </w:ins>
      <w:ins w:id="1200" w:author="◉‿◉" w:date="2020-05-07T08:52:00Z">
        <w:r>
          <w:rPr/>
          <w:instrText xml:space="preserve"> HYPERLINK \l _Toc18443 </w:instrText>
        </w:r>
      </w:ins>
      <w:ins w:id="1201" w:author="◉‿◉" w:date="2020-05-07T08:52:00Z">
        <w:r>
          <w:rPr/>
          <w:fldChar w:fldCharType="separate"/>
        </w:r>
      </w:ins>
      <w:ins w:id="1202" w:author="◉‿◉" w:date="2020-05-07T08:52:00Z">
        <w:r>
          <w:rPr>
            <w:rFonts w:hint="eastAsia"/>
          </w:rPr>
          <w:t>4.2.2 光敏传感器</w:t>
        </w:r>
      </w:ins>
      <w:ins w:id="1203" w:author="◉‿◉" w:date="2020-05-07T08:52:00Z">
        <w:r>
          <w:rPr/>
          <w:tab/>
        </w:r>
      </w:ins>
      <w:ins w:id="1204" w:author="◉‿◉" w:date="2020-05-07T08:52:00Z">
        <w:r>
          <w:rPr/>
          <w:fldChar w:fldCharType="begin"/>
        </w:r>
      </w:ins>
      <w:ins w:id="1205" w:author="◉‿◉" w:date="2020-05-07T08:52:00Z">
        <w:r>
          <w:rPr/>
          <w:instrText xml:space="preserve"> PAGEREF _Toc18443 </w:instrText>
        </w:r>
      </w:ins>
      <w:ins w:id="1206" w:author="◉‿◉" w:date="2020-05-07T08:52:00Z">
        <w:r>
          <w:rPr/>
          <w:fldChar w:fldCharType="separate"/>
        </w:r>
      </w:ins>
      <w:ins w:id="1207" w:author="◉‿◉" w:date="2020-05-07T08:52:00Z">
        <w:r>
          <w:rPr/>
          <w:t>13</w:t>
        </w:r>
      </w:ins>
      <w:ins w:id="1208" w:author="◉‿◉" w:date="2020-05-07T08:52:00Z">
        <w:r>
          <w:rPr/>
          <w:fldChar w:fldCharType="end"/>
        </w:r>
      </w:ins>
      <w:ins w:id="1209" w:author="◉‿◉" w:date="2020-05-07T08:52:00Z">
        <w:r>
          <w:rPr/>
          <w:fldChar w:fldCharType="end"/>
        </w:r>
      </w:ins>
    </w:p>
    <w:p>
      <w:pPr>
        <w:pStyle w:val="16"/>
        <w:tabs>
          <w:tab w:val="right" w:leader="dot" w:pos="9354"/>
        </w:tabs>
        <w:ind w:left="960"/>
        <w:rPr>
          <w:ins w:id="1210" w:author="◉‿◉" w:date="2020-05-07T08:52:00Z"/>
        </w:rPr>
      </w:pPr>
      <w:ins w:id="1211" w:author="◉‿◉" w:date="2020-05-07T08:52:00Z">
        <w:r>
          <w:rPr/>
          <w:fldChar w:fldCharType="begin"/>
        </w:r>
      </w:ins>
      <w:ins w:id="1212" w:author="◉‿◉" w:date="2020-05-07T08:52:00Z">
        <w:r>
          <w:rPr/>
          <w:instrText xml:space="preserve"> HYPERLINK \l _Toc8992 </w:instrText>
        </w:r>
      </w:ins>
      <w:ins w:id="1213" w:author="◉‿◉" w:date="2020-05-07T08:52:00Z">
        <w:r>
          <w:rPr/>
          <w:fldChar w:fldCharType="separate"/>
        </w:r>
      </w:ins>
      <w:ins w:id="1214" w:author="◉‿◉" w:date="2020-05-07T08:52:00Z">
        <w:r>
          <w:rPr>
            <w:rFonts w:hint="eastAsia"/>
          </w:rPr>
          <w:t>4.2.3 TFTLCD液晶屏显示模块</w:t>
        </w:r>
      </w:ins>
      <w:ins w:id="1215" w:author="◉‿◉" w:date="2020-05-07T08:52:00Z">
        <w:r>
          <w:rPr/>
          <w:tab/>
        </w:r>
      </w:ins>
      <w:ins w:id="1216" w:author="◉‿◉" w:date="2020-05-07T08:52:00Z">
        <w:r>
          <w:rPr/>
          <w:fldChar w:fldCharType="begin"/>
        </w:r>
      </w:ins>
      <w:ins w:id="1217" w:author="◉‿◉" w:date="2020-05-07T08:52:00Z">
        <w:r>
          <w:rPr/>
          <w:instrText xml:space="preserve"> PAGEREF _Toc8992 </w:instrText>
        </w:r>
      </w:ins>
      <w:ins w:id="1218" w:author="◉‿◉" w:date="2020-05-07T08:52:00Z">
        <w:r>
          <w:rPr/>
          <w:fldChar w:fldCharType="separate"/>
        </w:r>
      </w:ins>
      <w:ins w:id="1219" w:author="◉‿◉" w:date="2020-05-07T08:52:00Z">
        <w:r>
          <w:rPr/>
          <w:t>14</w:t>
        </w:r>
      </w:ins>
      <w:ins w:id="1220" w:author="◉‿◉" w:date="2020-05-07T08:52:00Z">
        <w:r>
          <w:rPr/>
          <w:fldChar w:fldCharType="end"/>
        </w:r>
      </w:ins>
      <w:ins w:id="1221" w:author="◉‿◉" w:date="2020-05-07T08:52:00Z">
        <w:r>
          <w:rPr/>
          <w:fldChar w:fldCharType="end"/>
        </w:r>
      </w:ins>
    </w:p>
    <w:p>
      <w:pPr>
        <w:pStyle w:val="24"/>
        <w:tabs>
          <w:tab w:val="right" w:leader="dot" w:pos="9354"/>
          <w:tab w:val="clear" w:pos="9348"/>
        </w:tabs>
        <w:ind w:left="480"/>
        <w:rPr>
          <w:ins w:id="1222" w:author="◉‿◉" w:date="2020-05-07T08:52:00Z"/>
        </w:rPr>
      </w:pPr>
      <w:ins w:id="1223" w:author="◉‿◉" w:date="2020-05-07T08:52:00Z">
        <w:r>
          <w:rPr/>
          <w:fldChar w:fldCharType="begin"/>
        </w:r>
      </w:ins>
      <w:ins w:id="1224" w:author="◉‿◉" w:date="2020-05-07T08:52:00Z">
        <w:r>
          <w:rPr/>
          <w:instrText xml:space="preserve"> HYPERLINK \l _Toc26016 </w:instrText>
        </w:r>
      </w:ins>
      <w:ins w:id="1225" w:author="◉‿◉" w:date="2020-05-07T08:52:00Z">
        <w:r>
          <w:rPr/>
          <w:fldChar w:fldCharType="separate"/>
        </w:r>
      </w:ins>
      <w:ins w:id="1226" w:author="◉‿◉" w:date="2020-05-07T08:52:00Z">
        <w:r>
          <w:rPr>
            <w:rFonts w:hint="eastAsia"/>
          </w:rPr>
          <w:t>4.3 窗帘控制设计</w:t>
        </w:r>
      </w:ins>
      <w:ins w:id="1227" w:author="◉‿◉" w:date="2020-05-07T08:52:00Z">
        <w:r>
          <w:rPr/>
          <w:tab/>
        </w:r>
      </w:ins>
      <w:ins w:id="1228" w:author="◉‿◉" w:date="2020-05-07T08:52:00Z">
        <w:r>
          <w:rPr/>
          <w:fldChar w:fldCharType="begin"/>
        </w:r>
      </w:ins>
      <w:ins w:id="1229" w:author="◉‿◉" w:date="2020-05-07T08:52:00Z">
        <w:r>
          <w:rPr/>
          <w:instrText xml:space="preserve"> PAGEREF _Toc26016 </w:instrText>
        </w:r>
      </w:ins>
      <w:ins w:id="1230" w:author="◉‿◉" w:date="2020-05-07T08:52:00Z">
        <w:r>
          <w:rPr/>
          <w:fldChar w:fldCharType="separate"/>
        </w:r>
      </w:ins>
      <w:ins w:id="1231" w:author="◉‿◉" w:date="2020-05-07T08:52:00Z">
        <w:r>
          <w:rPr/>
          <w:t>18</w:t>
        </w:r>
      </w:ins>
      <w:ins w:id="1232" w:author="◉‿◉" w:date="2020-05-07T08:52:00Z">
        <w:r>
          <w:rPr/>
          <w:fldChar w:fldCharType="end"/>
        </w:r>
      </w:ins>
      <w:ins w:id="1233" w:author="◉‿◉" w:date="2020-05-07T08:52:00Z">
        <w:r>
          <w:rPr/>
          <w:fldChar w:fldCharType="end"/>
        </w:r>
      </w:ins>
    </w:p>
    <w:p>
      <w:pPr>
        <w:pStyle w:val="16"/>
        <w:tabs>
          <w:tab w:val="right" w:leader="dot" w:pos="9354"/>
        </w:tabs>
        <w:ind w:left="960"/>
        <w:rPr>
          <w:ins w:id="1234" w:author="◉‿◉" w:date="2020-05-07T08:52:00Z"/>
        </w:rPr>
      </w:pPr>
      <w:ins w:id="1235" w:author="◉‿◉" w:date="2020-05-07T08:52:00Z">
        <w:r>
          <w:rPr/>
          <w:fldChar w:fldCharType="begin"/>
        </w:r>
      </w:ins>
      <w:ins w:id="1236" w:author="◉‿◉" w:date="2020-05-07T08:52:00Z">
        <w:r>
          <w:rPr/>
          <w:instrText xml:space="preserve"> HYPERLINK \l _Toc1555 </w:instrText>
        </w:r>
      </w:ins>
      <w:ins w:id="1237" w:author="◉‿◉" w:date="2020-05-07T08:52:00Z">
        <w:r>
          <w:rPr/>
          <w:fldChar w:fldCharType="separate"/>
        </w:r>
      </w:ins>
      <w:ins w:id="1238" w:author="◉‿◉" w:date="2020-05-07T08:52:00Z">
        <w:r>
          <w:rPr>
            <w:rFonts w:hint="eastAsia"/>
          </w:rPr>
          <w:t>4.3.1 电机驱动设计</w:t>
        </w:r>
      </w:ins>
      <w:ins w:id="1239" w:author="◉‿◉" w:date="2020-05-07T08:52:00Z">
        <w:r>
          <w:rPr/>
          <w:tab/>
        </w:r>
      </w:ins>
      <w:ins w:id="1240" w:author="◉‿◉" w:date="2020-05-07T08:52:00Z">
        <w:r>
          <w:rPr/>
          <w:fldChar w:fldCharType="begin"/>
        </w:r>
      </w:ins>
      <w:ins w:id="1241" w:author="◉‿◉" w:date="2020-05-07T08:52:00Z">
        <w:r>
          <w:rPr/>
          <w:instrText xml:space="preserve"> PAGEREF _Toc1555 </w:instrText>
        </w:r>
      </w:ins>
      <w:ins w:id="1242" w:author="◉‿◉" w:date="2020-05-07T08:52:00Z">
        <w:r>
          <w:rPr/>
          <w:fldChar w:fldCharType="separate"/>
        </w:r>
      </w:ins>
      <w:ins w:id="1243" w:author="◉‿◉" w:date="2020-05-07T08:52:00Z">
        <w:r>
          <w:rPr/>
          <w:t>18</w:t>
        </w:r>
      </w:ins>
      <w:ins w:id="1244" w:author="◉‿◉" w:date="2020-05-07T08:52:00Z">
        <w:r>
          <w:rPr/>
          <w:fldChar w:fldCharType="end"/>
        </w:r>
      </w:ins>
      <w:ins w:id="1245" w:author="◉‿◉" w:date="2020-05-07T08:52:00Z">
        <w:r>
          <w:rPr/>
          <w:fldChar w:fldCharType="end"/>
        </w:r>
      </w:ins>
    </w:p>
    <w:p>
      <w:pPr>
        <w:pStyle w:val="16"/>
        <w:tabs>
          <w:tab w:val="right" w:leader="dot" w:pos="9354"/>
        </w:tabs>
        <w:ind w:left="960"/>
        <w:rPr>
          <w:ins w:id="1246" w:author="◉‿◉" w:date="2020-05-07T08:52:00Z"/>
        </w:rPr>
      </w:pPr>
      <w:ins w:id="1247" w:author="◉‿◉" w:date="2020-05-07T08:52:00Z">
        <w:r>
          <w:rPr/>
          <w:fldChar w:fldCharType="begin"/>
        </w:r>
      </w:ins>
      <w:ins w:id="1248" w:author="◉‿◉" w:date="2020-05-07T08:52:00Z">
        <w:r>
          <w:rPr/>
          <w:instrText xml:space="preserve"> HYPERLINK \l _Toc852 </w:instrText>
        </w:r>
      </w:ins>
      <w:ins w:id="1249" w:author="◉‿◉" w:date="2020-05-07T08:52:00Z">
        <w:r>
          <w:rPr/>
          <w:fldChar w:fldCharType="separate"/>
        </w:r>
      </w:ins>
      <w:ins w:id="1250" w:author="◉‿◉" w:date="2020-05-07T08:52:00Z">
        <w:r>
          <w:rPr>
            <w:rFonts w:hint="eastAsia"/>
          </w:rPr>
          <w:t>4</w:t>
        </w:r>
      </w:ins>
      <w:ins w:id="1251" w:author="◉‿◉" w:date="2020-05-07T08:52:00Z">
        <w:r>
          <w:rPr/>
          <w:t>.</w:t>
        </w:r>
      </w:ins>
      <w:ins w:id="1252" w:author="◉‿◉" w:date="2020-05-07T08:52:00Z">
        <w:r>
          <w:rPr>
            <w:rFonts w:hint="eastAsia"/>
          </w:rPr>
          <w:t>3</w:t>
        </w:r>
      </w:ins>
      <w:ins w:id="1253" w:author="◉‿◉" w:date="2020-05-07T08:52:00Z">
        <w:r>
          <w:rPr/>
          <w:t>.</w:t>
        </w:r>
      </w:ins>
      <w:ins w:id="1254" w:author="◉‿◉" w:date="2020-05-07T08:52:00Z">
        <w:r>
          <w:rPr>
            <w:rFonts w:hint="eastAsia"/>
          </w:rPr>
          <w:t>2 智能模式设计</w:t>
        </w:r>
      </w:ins>
      <w:ins w:id="1255" w:author="◉‿◉" w:date="2020-05-07T08:52:00Z">
        <w:r>
          <w:rPr/>
          <w:tab/>
        </w:r>
      </w:ins>
      <w:ins w:id="1256" w:author="◉‿◉" w:date="2020-05-07T08:52:00Z">
        <w:r>
          <w:rPr/>
          <w:fldChar w:fldCharType="begin"/>
        </w:r>
      </w:ins>
      <w:ins w:id="1257" w:author="◉‿◉" w:date="2020-05-07T08:52:00Z">
        <w:r>
          <w:rPr/>
          <w:instrText xml:space="preserve"> PAGEREF _Toc852 </w:instrText>
        </w:r>
      </w:ins>
      <w:ins w:id="1258" w:author="◉‿◉" w:date="2020-05-07T08:52:00Z">
        <w:r>
          <w:rPr/>
          <w:fldChar w:fldCharType="separate"/>
        </w:r>
      </w:ins>
      <w:ins w:id="1259" w:author="◉‿◉" w:date="2020-05-07T08:52:00Z">
        <w:r>
          <w:rPr/>
          <w:t>19</w:t>
        </w:r>
      </w:ins>
      <w:ins w:id="1260" w:author="◉‿◉" w:date="2020-05-07T08:52:00Z">
        <w:r>
          <w:rPr/>
          <w:fldChar w:fldCharType="end"/>
        </w:r>
      </w:ins>
      <w:ins w:id="1261" w:author="◉‿◉" w:date="2020-05-07T08:52:00Z">
        <w:r>
          <w:rPr/>
          <w:fldChar w:fldCharType="end"/>
        </w:r>
      </w:ins>
    </w:p>
    <w:p>
      <w:pPr>
        <w:pStyle w:val="16"/>
        <w:tabs>
          <w:tab w:val="right" w:leader="dot" w:pos="9354"/>
        </w:tabs>
        <w:ind w:left="960"/>
        <w:rPr>
          <w:ins w:id="1262" w:author="◉‿◉" w:date="2020-05-07T08:52:00Z"/>
        </w:rPr>
      </w:pPr>
      <w:ins w:id="1263" w:author="◉‿◉" w:date="2020-05-07T08:52:00Z">
        <w:r>
          <w:rPr/>
          <w:fldChar w:fldCharType="begin"/>
        </w:r>
      </w:ins>
      <w:ins w:id="1264" w:author="◉‿◉" w:date="2020-05-07T08:52:00Z">
        <w:r>
          <w:rPr/>
          <w:instrText xml:space="preserve"> HYPERLINK \l _Toc27770 </w:instrText>
        </w:r>
      </w:ins>
      <w:ins w:id="1265" w:author="◉‿◉" w:date="2020-05-07T08:52:00Z">
        <w:r>
          <w:rPr/>
          <w:fldChar w:fldCharType="separate"/>
        </w:r>
      </w:ins>
      <w:ins w:id="1266" w:author="◉‿◉" w:date="2020-05-07T08:52:00Z">
        <w:r>
          <w:rPr>
            <w:rFonts w:hint="eastAsia"/>
          </w:rPr>
          <w:t>4</w:t>
        </w:r>
      </w:ins>
      <w:ins w:id="1267" w:author="◉‿◉" w:date="2020-05-07T08:52:00Z">
        <w:r>
          <w:rPr/>
          <w:t>.</w:t>
        </w:r>
      </w:ins>
      <w:ins w:id="1268" w:author="◉‿◉" w:date="2020-05-07T08:52:00Z">
        <w:r>
          <w:rPr>
            <w:rFonts w:hint="eastAsia"/>
          </w:rPr>
          <w:t>3</w:t>
        </w:r>
      </w:ins>
      <w:ins w:id="1269" w:author="◉‿◉" w:date="2020-05-07T08:52:00Z">
        <w:r>
          <w:rPr/>
          <w:t>.</w:t>
        </w:r>
      </w:ins>
      <w:ins w:id="1270" w:author="◉‿◉" w:date="2020-05-07T08:52:00Z">
        <w:r>
          <w:rPr>
            <w:rFonts w:hint="eastAsia"/>
          </w:rPr>
          <w:t>3 手动模式设计</w:t>
        </w:r>
      </w:ins>
      <w:ins w:id="1271" w:author="◉‿◉" w:date="2020-05-07T08:52:00Z">
        <w:r>
          <w:rPr/>
          <w:tab/>
        </w:r>
      </w:ins>
      <w:ins w:id="1272" w:author="◉‿◉" w:date="2020-05-07T08:52:00Z">
        <w:r>
          <w:rPr/>
          <w:fldChar w:fldCharType="begin"/>
        </w:r>
      </w:ins>
      <w:ins w:id="1273" w:author="◉‿◉" w:date="2020-05-07T08:52:00Z">
        <w:r>
          <w:rPr/>
          <w:instrText xml:space="preserve"> PAGEREF _Toc27770 </w:instrText>
        </w:r>
      </w:ins>
      <w:ins w:id="1274" w:author="◉‿◉" w:date="2020-05-07T08:52:00Z">
        <w:r>
          <w:rPr/>
          <w:fldChar w:fldCharType="separate"/>
        </w:r>
      </w:ins>
      <w:ins w:id="1275" w:author="◉‿◉" w:date="2020-05-07T08:52:00Z">
        <w:r>
          <w:rPr/>
          <w:t>20</w:t>
        </w:r>
      </w:ins>
      <w:ins w:id="1276" w:author="◉‿◉" w:date="2020-05-07T08:52:00Z">
        <w:r>
          <w:rPr/>
          <w:fldChar w:fldCharType="end"/>
        </w:r>
      </w:ins>
      <w:ins w:id="1277" w:author="◉‿◉" w:date="2020-05-07T08:52:00Z">
        <w:r>
          <w:rPr/>
          <w:fldChar w:fldCharType="end"/>
        </w:r>
      </w:ins>
    </w:p>
    <w:p>
      <w:pPr>
        <w:pStyle w:val="24"/>
        <w:tabs>
          <w:tab w:val="right" w:leader="dot" w:pos="9354"/>
          <w:tab w:val="clear" w:pos="9348"/>
        </w:tabs>
        <w:ind w:left="480"/>
        <w:rPr>
          <w:ins w:id="1278" w:author="◉‿◉" w:date="2020-05-07T08:52:00Z"/>
        </w:rPr>
      </w:pPr>
      <w:ins w:id="1279" w:author="◉‿◉" w:date="2020-05-07T08:52:00Z">
        <w:r>
          <w:rPr/>
          <w:fldChar w:fldCharType="begin"/>
        </w:r>
      </w:ins>
      <w:ins w:id="1280" w:author="◉‿◉" w:date="2020-05-07T08:52:00Z">
        <w:r>
          <w:rPr/>
          <w:instrText xml:space="preserve"> HYPERLINK \l _Toc22587 </w:instrText>
        </w:r>
      </w:ins>
      <w:ins w:id="1281" w:author="◉‿◉" w:date="2020-05-07T08:52:00Z">
        <w:r>
          <w:rPr/>
          <w:fldChar w:fldCharType="separate"/>
        </w:r>
      </w:ins>
      <w:ins w:id="1282" w:author="◉‿◉" w:date="2020-05-07T08:52:00Z">
        <w:r>
          <w:rPr>
            <w:rFonts w:hint="eastAsia"/>
          </w:rPr>
          <w:t>4.4 WIFI通信设计</w:t>
        </w:r>
      </w:ins>
      <w:ins w:id="1283" w:author="◉‿◉" w:date="2020-05-07T08:52:00Z">
        <w:r>
          <w:rPr/>
          <w:tab/>
        </w:r>
      </w:ins>
      <w:ins w:id="1284" w:author="◉‿◉" w:date="2020-05-07T08:52:00Z">
        <w:r>
          <w:rPr/>
          <w:fldChar w:fldCharType="begin"/>
        </w:r>
      </w:ins>
      <w:ins w:id="1285" w:author="◉‿◉" w:date="2020-05-07T08:52:00Z">
        <w:r>
          <w:rPr/>
          <w:instrText xml:space="preserve"> PAGEREF _Toc22587 </w:instrText>
        </w:r>
      </w:ins>
      <w:ins w:id="1286" w:author="◉‿◉" w:date="2020-05-07T08:52:00Z">
        <w:r>
          <w:rPr/>
          <w:fldChar w:fldCharType="separate"/>
        </w:r>
      </w:ins>
      <w:ins w:id="1287" w:author="◉‿◉" w:date="2020-05-07T08:52:00Z">
        <w:r>
          <w:rPr/>
          <w:t>21</w:t>
        </w:r>
      </w:ins>
      <w:ins w:id="1288" w:author="◉‿◉" w:date="2020-05-07T08:52:00Z">
        <w:r>
          <w:rPr/>
          <w:fldChar w:fldCharType="end"/>
        </w:r>
      </w:ins>
      <w:ins w:id="1289" w:author="◉‿◉" w:date="2020-05-07T08:52:00Z">
        <w:r>
          <w:rPr/>
          <w:fldChar w:fldCharType="end"/>
        </w:r>
      </w:ins>
    </w:p>
    <w:p>
      <w:pPr>
        <w:pStyle w:val="16"/>
        <w:tabs>
          <w:tab w:val="right" w:leader="dot" w:pos="9354"/>
        </w:tabs>
        <w:ind w:left="960"/>
        <w:rPr>
          <w:ins w:id="1290" w:author="◉‿◉" w:date="2020-05-07T08:52:00Z"/>
        </w:rPr>
      </w:pPr>
      <w:ins w:id="1291" w:author="◉‿◉" w:date="2020-05-07T08:52:00Z">
        <w:r>
          <w:rPr/>
          <w:fldChar w:fldCharType="begin"/>
        </w:r>
      </w:ins>
      <w:ins w:id="1292" w:author="◉‿◉" w:date="2020-05-07T08:52:00Z">
        <w:r>
          <w:rPr/>
          <w:instrText xml:space="preserve"> HYPERLINK \l _Toc398 </w:instrText>
        </w:r>
      </w:ins>
      <w:ins w:id="1293" w:author="◉‿◉" w:date="2020-05-07T08:52:00Z">
        <w:r>
          <w:rPr/>
          <w:fldChar w:fldCharType="separate"/>
        </w:r>
      </w:ins>
      <w:ins w:id="1294" w:author="◉‿◉" w:date="2020-05-07T08:52:00Z">
        <w:r>
          <w:rPr>
            <w:rFonts w:hint="eastAsia"/>
          </w:rPr>
          <w:t>4.4.1 串口初始化</w:t>
        </w:r>
      </w:ins>
      <w:ins w:id="1295" w:author="◉‿◉" w:date="2020-05-07T08:52:00Z">
        <w:r>
          <w:rPr/>
          <w:tab/>
        </w:r>
      </w:ins>
      <w:ins w:id="1296" w:author="◉‿◉" w:date="2020-05-07T08:52:00Z">
        <w:r>
          <w:rPr/>
          <w:fldChar w:fldCharType="begin"/>
        </w:r>
      </w:ins>
      <w:ins w:id="1297" w:author="◉‿◉" w:date="2020-05-07T08:52:00Z">
        <w:r>
          <w:rPr/>
          <w:instrText xml:space="preserve"> PAGEREF _Toc398 </w:instrText>
        </w:r>
      </w:ins>
      <w:ins w:id="1298" w:author="◉‿◉" w:date="2020-05-07T08:52:00Z">
        <w:r>
          <w:rPr/>
          <w:fldChar w:fldCharType="separate"/>
        </w:r>
      </w:ins>
      <w:ins w:id="1299" w:author="◉‿◉" w:date="2020-05-07T08:52:00Z">
        <w:r>
          <w:rPr/>
          <w:t>21</w:t>
        </w:r>
      </w:ins>
      <w:ins w:id="1300" w:author="◉‿◉" w:date="2020-05-07T08:52:00Z">
        <w:r>
          <w:rPr/>
          <w:fldChar w:fldCharType="end"/>
        </w:r>
      </w:ins>
      <w:ins w:id="1301" w:author="◉‿◉" w:date="2020-05-07T08:52:00Z">
        <w:r>
          <w:rPr/>
          <w:fldChar w:fldCharType="end"/>
        </w:r>
      </w:ins>
    </w:p>
    <w:p>
      <w:pPr>
        <w:pStyle w:val="16"/>
        <w:tabs>
          <w:tab w:val="right" w:leader="dot" w:pos="9354"/>
        </w:tabs>
        <w:ind w:left="960"/>
        <w:rPr>
          <w:ins w:id="1302" w:author="◉‿◉" w:date="2020-05-07T08:52:00Z"/>
        </w:rPr>
      </w:pPr>
      <w:ins w:id="1303" w:author="◉‿◉" w:date="2020-05-07T08:52:00Z">
        <w:r>
          <w:rPr/>
          <w:fldChar w:fldCharType="begin"/>
        </w:r>
      </w:ins>
      <w:ins w:id="1304" w:author="◉‿◉" w:date="2020-05-07T08:52:00Z">
        <w:r>
          <w:rPr/>
          <w:instrText xml:space="preserve"> HYPERLINK \l _Toc22847 </w:instrText>
        </w:r>
      </w:ins>
      <w:ins w:id="1305" w:author="◉‿◉" w:date="2020-05-07T08:52:00Z">
        <w:r>
          <w:rPr/>
          <w:fldChar w:fldCharType="separate"/>
        </w:r>
      </w:ins>
      <w:ins w:id="1306" w:author="◉‿◉" w:date="2020-05-07T08:52:00Z">
        <w:r>
          <w:rPr>
            <w:rFonts w:hint="eastAsia"/>
          </w:rPr>
          <w:t>4.4.2 ESP8266连接服务器</w:t>
        </w:r>
      </w:ins>
      <w:ins w:id="1307" w:author="◉‿◉" w:date="2020-05-07T08:52:00Z">
        <w:r>
          <w:rPr/>
          <w:tab/>
        </w:r>
      </w:ins>
      <w:ins w:id="1308" w:author="◉‿◉" w:date="2020-05-07T08:52:00Z">
        <w:r>
          <w:rPr/>
          <w:fldChar w:fldCharType="begin"/>
        </w:r>
      </w:ins>
      <w:ins w:id="1309" w:author="◉‿◉" w:date="2020-05-07T08:52:00Z">
        <w:r>
          <w:rPr/>
          <w:instrText xml:space="preserve"> PAGEREF _Toc22847 </w:instrText>
        </w:r>
      </w:ins>
      <w:ins w:id="1310" w:author="◉‿◉" w:date="2020-05-07T08:52:00Z">
        <w:r>
          <w:rPr/>
          <w:fldChar w:fldCharType="separate"/>
        </w:r>
      </w:ins>
      <w:ins w:id="1311" w:author="◉‿◉" w:date="2020-05-07T08:52:00Z">
        <w:r>
          <w:rPr/>
          <w:t>22</w:t>
        </w:r>
      </w:ins>
      <w:ins w:id="1312" w:author="◉‿◉" w:date="2020-05-07T08:52:00Z">
        <w:r>
          <w:rPr/>
          <w:fldChar w:fldCharType="end"/>
        </w:r>
      </w:ins>
      <w:ins w:id="1313" w:author="◉‿◉" w:date="2020-05-07T08:52:00Z">
        <w:r>
          <w:rPr/>
          <w:fldChar w:fldCharType="end"/>
        </w:r>
      </w:ins>
    </w:p>
    <w:p>
      <w:pPr>
        <w:pStyle w:val="16"/>
        <w:tabs>
          <w:tab w:val="right" w:leader="dot" w:pos="9354"/>
        </w:tabs>
        <w:ind w:left="960"/>
        <w:rPr>
          <w:ins w:id="1314" w:author="◉‿◉" w:date="2020-05-07T08:52:00Z"/>
        </w:rPr>
      </w:pPr>
      <w:ins w:id="1315" w:author="◉‿◉" w:date="2020-05-07T08:52:00Z">
        <w:r>
          <w:rPr/>
          <w:fldChar w:fldCharType="begin"/>
        </w:r>
      </w:ins>
      <w:ins w:id="1316" w:author="◉‿◉" w:date="2020-05-07T08:52:00Z">
        <w:r>
          <w:rPr/>
          <w:instrText xml:space="preserve"> HYPERLINK \l _Toc19168 </w:instrText>
        </w:r>
      </w:ins>
      <w:ins w:id="1317" w:author="◉‿◉" w:date="2020-05-07T08:52:00Z">
        <w:r>
          <w:rPr/>
          <w:fldChar w:fldCharType="separate"/>
        </w:r>
      </w:ins>
      <w:ins w:id="1318" w:author="◉‿◉" w:date="2020-05-07T08:52:00Z">
        <w:r>
          <w:rPr>
            <w:rFonts w:hint="eastAsia"/>
          </w:rPr>
          <w:t>4.4.3 ESP8266收发数据</w:t>
        </w:r>
      </w:ins>
      <w:ins w:id="1319" w:author="◉‿◉" w:date="2020-05-07T08:52:00Z">
        <w:r>
          <w:rPr/>
          <w:tab/>
        </w:r>
      </w:ins>
      <w:ins w:id="1320" w:author="◉‿◉" w:date="2020-05-07T08:52:00Z">
        <w:r>
          <w:rPr/>
          <w:fldChar w:fldCharType="begin"/>
        </w:r>
      </w:ins>
      <w:ins w:id="1321" w:author="◉‿◉" w:date="2020-05-07T08:52:00Z">
        <w:r>
          <w:rPr/>
          <w:instrText xml:space="preserve"> PAGEREF _Toc19168 </w:instrText>
        </w:r>
      </w:ins>
      <w:ins w:id="1322" w:author="◉‿◉" w:date="2020-05-07T08:52:00Z">
        <w:r>
          <w:rPr/>
          <w:fldChar w:fldCharType="separate"/>
        </w:r>
      </w:ins>
      <w:ins w:id="1323" w:author="◉‿◉" w:date="2020-05-07T08:52:00Z">
        <w:r>
          <w:rPr/>
          <w:t>24</w:t>
        </w:r>
      </w:ins>
      <w:ins w:id="1324" w:author="◉‿◉" w:date="2020-05-07T08:52:00Z">
        <w:r>
          <w:rPr/>
          <w:fldChar w:fldCharType="end"/>
        </w:r>
      </w:ins>
      <w:ins w:id="1325" w:author="◉‿◉" w:date="2020-05-07T08:52:00Z">
        <w:r>
          <w:rPr/>
          <w:fldChar w:fldCharType="end"/>
        </w:r>
      </w:ins>
    </w:p>
    <w:p>
      <w:pPr>
        <w:pStyle w:val="24"/>
        <w:tabs>
          <w:tab w:val="right" w:leader="dot" w:pos="9354"/>
          <w:tab w:val="clear" w:pos="9348"/>
        </w:tabs>
        <w:ind w:left="480"/>
        <w:rPr>
          <w:ins w:id="1326" w:author="◉‿◉" w:date="2020-05-07T08:52:00Z"/>
        </w:rPr>
      </w:pPr>
      <w:ins w:id="1327" w:author="◉‿◉" w:date="2020-05-07T08:52:00Z">
        <w:r>
          <w:rPr/>
          <w:fldChar w:fldCharType="begin"/>
        </w:r>
      </w:ins>
      <w:ins w:id="1328" w:author="◉‿◉" w:date="2020-05-07T08:52:00Z">
        <w:r>
          <w:rPr/>
          <w:instrText xml:space="preserve"> HYPERLINK \l _Toc28880 </w:instrText>
        </w:r>
      </w:ins>
      <w:ins w:id="1329" w:author="◉‿◉" w:date="2020-05-07T08:52:00Z">
        <w:r>
          <w:rPr/>
          <w:fldChar w:fldCharType="separate"/>
        </w:r>
      </w:ins>
      <w:ins w:id="1330" w:author="◉‿◉" w:date="2020-05-07T08:52:00Z">
        <w:r>
          <w:rPr>
            <w:rFonts w:hint="eastAsia"/>
          </w:rPr>
          <w:t>4.5 TLINK服务器设计</w:t>
        </w:r>
      </w:ins>
      <w:ins w:id="1331" w:author="◉‿◉" w:date="2020-05-07T08:52:00Z">
        <w:r>
          <w:rPr/>
          <w:tab/>
        </w:r>
      </w:ins>
      <w:ins w:id="1332" w:author="◉‿◉" w:date="2020-05-07T08:52:00Z">
        <w:r>
          <w:rPr/>
          <w:fldChar w:fldCharType="begin"/>
        </w:r>
      </w:ins>
      <w:ins w:id="1333" w:author="◉‿◉" w:date="2020-05-07T08:52:00Z">
        <w:r>
          <w:rPr/>
          <w:instrText xml:space="preserve"> PAGEREF _Toc28880 </w:instrText>
        </w:r>
      </w:ins>
      <w:ins w:id="1334" w:author="◉‿◉" w:date="2020-05-07T08:52:00Z">
        <w:r>
          <w:rPr/>
          <w:fldChar w:fldCharType="separate"/>
        </w:r>
      </w:ins>
      <w:ins w:id="1335" w:author="◉‿◉" w:date="2020-05-07T08:52:00Z">
        <w:r>
          <w:rPr/>
          <w:t>25</w:t>
        </w:r>
      </w:ins>
      <w:ins w:id="1336" w:author="◉‿◉" w:date="2020-05-07T08:52:00Z">
        <w:r>
          <w:rPr/>
          <w:fldChar w:fldCharType="end"/>
        </w:r>
      </w:ins>
      <w:ins w:id="1337" w:author="◉‿◉" w:date="2020-05-07T08:52:00Z">
        <w:r>
          <w:rPr/>
          <w:fldChar w:fldCharType="end"/>
        </w:r>
      </w:ins>
    </w:p>
    <w:p>
      <w:pPr>
        <w:pStyle w:val="16"/>
        <w:tabs>
          <w:tab w:val="right" w:leader="dot" w:pos="9354"/>
        </w:tabs>
        <w:ind w:left="960"/>
        <w:rPr>
          <w:ins w:id="1338" w:author="◉‿◉" w:date="2020-05-07T08:52:00Z"/>
        </w:rPr>
      </w:pPr>
      <w:ins w:id="1339" w:author="◉‿◉" w:date="2020-05-07T08:52:00Z">
        <w:r>
          <w:rPr/>
          <w:fldChar w:fldCharType="begin"/>
        </w:r>
      </w:ins>
      <w:ins w:id="1340" w:author="◉‿◉" w:date="2020-05-07T08:52:00Z">
        <w:r>
          <w:rPr/>
          <w:instrText xml:space="preserve"> HYPERLINK \l _Toc8119 </w:instrText>
        </w:r>
      </w:ins>
      <w:ins w:id="1341" w:author="◉‿◉" w:date="2020-05-07T08:52:00Z">
        <w:r>
          <w:rPr/>
          <w:fldChar w:fldCharType="separate"/>
        </w:r>
      </w:ins>
      <w:ins w:id="1342" w:author="◉‿◉" w:date="2020-05-07T08:52:00Z">
        <w:r>
          <w:rPr>
            <w:rFonts w:hint="eastAsia"/>
          </w:rPr>
          <w:t>4.5.1 创建设备</w:t>
        </w:r>
      </w:ins>
      <w:ins w:id="1343" w:author="◉‿◉" w:date="2020-05-07T08:52:00Z">
        <w:r>
          <w:rPr/>
          <w:tab/>
        </w:r>
      </w:ins>
      <w:ins w:id="1344" w:author="◉‿◉" w:date="2020-05-07T08:52:00Z">
        <w:r>
          <w:rPr/>
          <w:fldChar w:fldCharType="begin"/>
        </w:r>
      </w:ins>
      <w:ins w:id="1345" w:author="◉‿◉" w:date="2020-05-07T08:52:00Z">
        <w:r>
          <w:rPr/>
          <w:instrText xml:space="preserve"> PAGEREF _Toc8119 </w:instrText>
        </w:r>
      </w:ins>
      <w:ins w:id="1346" w:author="◉‿◉" w:date="2020-05-07T08:52:00Z">
        <w:r>
          <w:rPr/>
          <w:fldChar w:fldCharType="separate"/>
        </w:r>
      </w:ins>
      <w:ins w:id="1347" w:author="◉‿◉" w:date="2020-05-07T08:52:00Z">
        <w:r>
          <w:rPr/>
          <w:t>25</w:t>
        </w:r>
      </w:ins>
      <w:ins w:id="1348" w:author="◉‿◉" w:date="2020-05-07T08:52:00Z">
        <w:r>
          <w:rPr/>
          <w:fldChar w:fldCharType="end"/>
        </w:r>
      </w:ins>
      <w:ins w:id="1349" w:author="◉‿◉" w:date="2020-05-07T08:52:00Z">
        <w:r>
          <w:rPr/>
          <w:fldChar w:fldCharType="end"/>
        </w:r>
      </w:ins>
    </w:p>
    <w:p>
      <w:pPr>
        <w:pStyle w:val="16"/>
        <w:tabs>
          <w:tab w:val="right" w:leader="dot" w:pos="9354"/>
        </w:tabs>
        <w:ind w:left="960"/>
        <w:rPr>
          <w:ins w:id="1350" w:author="◉‿◉" w:date="2020-05-07T08:52:00Z"/>
        </w:rPr>
      </w:pPr>
      <w:ins w:id="1351" w:author="◉‿◉" w:date="2020-05-07T08:52:00Z">
        <w:r>
          <w:rPr/>
          <w:fldChar w:fldCharType="begin"/>
        </w:r>
      </w:ins>
      <w:ins w:id="1352" w:author="◉‿◉" w:date="2020-05-07T08:52:00Z">
        <w:r>
          <w:rPr/>
          <w:instrText xml:space="preserve"> HYPERLINK \l _Toc15691 </w:instrText>
        </w:r>
      </w:ins>
      <w:ins w:id="1353" w:author="◉‿◉" w:date="2020-05-07T08:52:00Z">
        <w:r>
          <w:rPr/>
          <w:fldChar w:fldCharType="separate"/>
        </w:r>
      </w:ins>
      <w:ins w:id="1354" w:author="◉‿◉" w:date="2020-05-07T08:52:00Z">
        <w:r>
          <w:rPr>
            <w:rFonts w:hint="eastAsia"/>
          </w:rPr>
          <w:t>4</w:t>
        </w:r>
      </w:ins>
      <w:ins w:id="1355" w:author="◉‿◉" w:date="2020-05-07T08:52:00Z">
        <w:r>
          <w:rPr/>
          <w:t>.</w:t>
        </w:r>
      </w:ins>
      <w:ins w:id="1356" w:author="◉‿◉" w:date="2020-05-07T08:52:00Z">
        <w:r>
          <w:rPr>
            <w:rFonts w:hint="eastAsia"/>
          </w:rPr>
          <w:t>5</w:t>
        </w:r>
      </w:ins>
      <w:ins w:id="1357" w:author="◉‿◉" w:date="2020-05-07T08:52:00Z">
        <w:r>
          <w:rPr/>
          <w:t>.</w:t>
        </w:r>
      </w:ins>
      <w:ins w:id="1358" w:author="◉‿◉" w:date="2020-05-07T08:52:00Z">
        <w:r>
          <w:rPr>
            <w:rFonts w:hint="eastAsia"/>
          </w:rPr>
          <w:t>2 连接设备</w:t>
        </w:r>
      </w:ins>
      <w:ins w:id="1359" w:author="◉‿◉" w:date="2020-05-07T08:52:00Z">
        <w:r>
          <w:rPr/>
          <w:tab/>
        </w:r>
      </w:ins>
      <w:ins w:id="1360" w:author="◉‿◉" w:date="2020-05-07T08:52:00Z">
        <w:r>
          <w:rPr/>
          <w:fldChar w:fldCharType="begin"/>
        </w:r>
      </w:ins>
      <w:ins w:id="1361" w:author="◉‿◉" w:date="2020-05-07T08:52:00Z">
        <w:r>
          <w:rPr/>
          <w:instrText xml:space="preserve"> PAGEREF _Toc15691 </w:instrText>
        </w:r>
      </w:ins>
      <w:ins w:id="1362" w:author="◉‿◉" w:date="2020-05-07T08:52:00Z">
        <w:r>
          <w:rPr/>
          <w:fldChar w:fldCharType="separate"/>
        </w:r>
      </w:ins>
      <w:ins w:id="1363" w:author="◉‿◉" w:date="2020-05-07T08:52:00Z">
        <w:r>
          <w:rPr/>
          <w:t>26</w:t>
        </w:r>
      </w:ins>
      <w:ins w:id="1364" w:author="◉‿◉" w:date="2020-05-07T08:52:00Z">
        <w:r>
          <w:rPr/>
          <w:fldChar w:fldCharType="end"/>
        </w:r>
      </w:ins>
      <w:ins w:id="1365" w:author="◉‿◉" w:date="2020-05-07T08:52:00Z">
        <w:r>
          <w:rPr/>
          <w:fldChar w:fldCharType="end"/>
        </w:r>
      </w:ins>
    </w:p>
    <w:p>
      <w:pPr>
        <w:pStyle w:val="16"/>
        <w:tabs>
          <w:tab w:val="right" w:leader="dot" w:pos="9354"/>
        </w:tabs>
        <w:ind w:left="960"/>
        <w:rPr>
          <w:ins w:id="1366" w:author="◉‿◉" w:date="2020-05-07T08:52:00Z"/>
        </w:rPr>
      </w:pPr>
      <w:ins w:id="1367" w:author="◉‿◉" w:date="2020-05-07T08:52:00Z">
        <w:r>
          <w:rPr/>
          <w:fldChar w:fldCharType="begin"/>
        </w:r>
      </w:ins>
      <w:ins w:id="1368" w:author="◉‿◉" w:date="2020-05-07T08:52:00Z">
        <w:r>
          <w:rPr/>
          <w:instrText xml:space="preserve"> HYPERLINK \l _Toc105 </w:instrText>
        </w:r>
      </w:ins>
      <w:ins w:id="1369" w:author="◉‿◉" w:date="2020-05-07T08:52:00Z">
        <w:r>
          <w:rPr/>
          <w:fldChar w:fldCharType="separate"/>
        </w:r>
      </w:ins>
      <w:ins w:id="1370" w:author="◉‿◉" w:date="2020-05-07T08:52:00Z">
        <w:r>
          <w:rPr>
            <w:rFonts w:hint="eastAsia"/>
          </w:rPr>
          <w:t>4</w:t>
        </w:r>
      </w:ins>
      <w:ins w:id="1371" w:author="◉‿◉" w:date="2020-05-07T08:52:00Z">
        <w:r>
          <w:rPr/>
          <w:t>.</w:t>
        </w:r>
      </w:ins>
      <w:ins w:id="1372" w:author="◉‿◉" w:date="2020-05-07T08:52:00Z">
        <w:r>
          <w:rPr>
            <w:rFonts w:hint="eastAsia"/>
          </w:rPr>
          <w:t>5</w:t>
        </w:r>
      </w:ins>
      <w:ins w:id="1373" w:author="◉‿◉" w:date="2020-05-07T08:52:00Z">
        <w:r>
          <w:rPr/>
          <w:t>.</w:t>
        </w:r>
      </w:ins>
      <w:ins w:id="1374" w:author="◉‿◉" w:date="2020-05-07T08:52:00Z">
        <w:r>
          <w:rPr>
            <w:rFonts w:hint="eastAsia"/>
          </w:rPr>
          <w:t>3 添加触发器</w:t>
        </w:r>
      </w:ins>
      <w:ins w:id="1375" w:author="◉‿◉" w:date="2020-05-07T08:52:00Z">
        <w:r>
          <w:rPr/>
          <w:tab/>
        </w:r>
      </w:ins>
      <w:ins w:id="1376" w:author="◉‿◉" w:date="2020-05-07T08:52:00Z">
        <w:r>
          <w:rPr/>
          <w:fldChar w:fldCharType="begin"/>
        </w:r>
      </w:ins>
      <w:ins w:id="1377" w:author="◉‿◉" w:date="2020-05-07T08:52:00Z">
        <w:r>
          <w:rPr/>
          <w:instrText xml:space="preserve"> PAGEREF _Toc105 </w:instrText>
        </w:r>
      </w:ins>
      <w:ins w:id="1378" w:author="◉‿◉" w:date="2020-05-07T08:52:00Z">
        <w:r>
          <w:rPr/>
          <w:fldChar w:fldCharType="separate"/>
        </w:r>
      </w:ins>
      <w:ins w:id="1379" w:author="◉‿◉" w:date="2020-05-07T08:52:00Z">
        <w:r>
          <w:rPr/>
          <w:t>27</w:t>
        </w:r>
      </w:ins>
      <w:ins w:id="1380" w:author="◉‿◉" w:date="2020-05-07T08:52:00Z">
        <w:r>
          <w:rPr/>
          <w:fldChar w:fldCharType="end"/>
        </w:r>
      </w:ins>
      <w:ins w:id="1381" w:author="◉‿◉" w:date="2020-05-07T08:52:00Z">
        <w:r>
          <w:rPr/>
          <w:fldChar w:fldCharType="end"/>
        </w:r>
      </w:ins>
    </w:p>
    <w:p>
      <w:pPr>
        <w:pStyle w:val="16"/>
        <w:tabs>
          <w:tab w:val="right" w:leader="dot" w:pos="9354"/>
        </w:tabs>
        <w:ind w:left="960"/>
        <w:rPr>
          <w:ins w:id="1382" w:author="◉‿◉" w:date="2020-05-07T08:52:00Z"/>
        </w:rPr>
      </w:pPr>
      <w:ins w:id="1383" w:author="◉‿◉" w:date="2020-05-07T08:52:00Z">
        <w:r>
          <w:rPr/>
          <w:fldChar w:fldCharType="begin"/>
        </w:r>
      </w:ins>
      <w:ins w:id="1384" w:author="◉‿◉" w:date="2020-05-07T08:52:00Z">
        <w:r>
          <w:rPr/>
          <w:instrText xml:space="preserve"> HYPERLINK \l _Toc21357 </w:instrText>
        </w:r>
      </w:ins>
      <w:ins w:id="1385" w:author="◉‿◉" w:date="2020-05-07T08:52:00Z">
        <w:r>
          <w:rPr/>
          <w:fldChar w:fldCharType="separate"/>
        </w:r>
      </w:ins>
      <w:ins w:id="1386" w:author="◉‿◉" w:date="2020-05-07T08:52:00Z">
        <w:r>
          <w:rPr>
            <w:rFonts w:hint="eastAsia"/>
          </w:rPr>
          <w:t>4</w:t>
        </w:r>
      </w:ins>
      <w:ins w:id="1387" w:author="◉‿◉" w:date="2020-05-07T08:52:00Z">
        <w:r>
          <w:rPr/>
          <w:t>.</w:t>
        </w:r>
      </w:ins>
      <w:ins w:id="1388" w:author="◉‿◉" w:date="2020-05-07T08:52:00Z">
        <w:r>
          <w:rPr>
            <w:rFonts w:hint="eastAsia"/>
          </w:rPr>
          <w:t>5</w:t>
        </w:r>
      </w:ins>
      <w:ins w:id="1389" w:author="◉‿◉" w:date="2020-05-07T08:52:00Z">
        <w:r>
          <w:rPr/>
          <w:t>.</w:t>
        </w:r>
      </w:ins>
      <w:ins w:id="1390" w:author="◉‿◉" w:date="2020-05-07T08:52:00Z">
        <w:r>
          <w:rPr>
            <w:rFonts w:hint="eastAsia"/>
          </w:rPr>
          <w:t>4 添加云组态</w:t>
        </w:r>
      </w:ins>
      <w:ins w:id="1391" w:author="◉‿◉" w:date="2020-05-07T08:52:00Z">
        <w:r>
          <w:rPr/>
          <w:tab/>
        </w:r>
      </w:ins>
      <w:ins w:id="1392" w:author="◉‿◉" w:date="2020-05-07T08:52:00Z">
        <w:r>
          <w:rPr/>
          <w:fldChar w:fldCharType="begin"/>
        </w:r>
      </w:ins>
      <w:ins w:id="1393" w:author="◉‿◉" w:date="2020-05-07T08:52:00Z">
        <w:r>
          <w:rPr/>
          <w:instrText xml:space="preserve"> PAGEREF _Toc21357 </w:instrText>
        </w:r>
      </w:ins>
      <w:ins w:id="1394" w:author="◉‿◉" w:date="2020-05-07T08:52:00Z">
        <w:r>
          <w:rPr/>
          <w:fldChar w:fldCharType="separate"/>
        </w:r>
      </w:ins>
      <w:ins w:id="1395" w:author="◉‿◉" w:date="2020-05-07T08:52:00Z">
        <w:r>
          <w:rPr/>
          <w:t>28</w:t>
        </w:r>
      </w:ins>
      <w:ins w:id="1396" w:author="◉‿◉" w:date="2020-05-07T08:52:00Z">
        <w:r>
          <w:rPr/>
          <w:fldChar w:fldCharType="end"/>
        </w:r>
      </w:ins>
      <w:ins w:id="1397" w:author="◉‿◉" w:date="2020-05-07T08:52:00Z">
        <w:r>
          <w:rPr/>
          <w:fldChar w:fldCharType="end"/>
        </w:r>
      </w:ins>
    </w:p>
    <w:p>
      <w:pPr>
        <w:pStyle w:val="24"/>
        <w:tabs>
          <w:tab w:val="right" w:leader="dot" w:pos="9354"/>
          <w:tab w:val="clear" w:pos="9348"/>
        </w:tabs>
        <w:ind w:left="480"/>
        <w:rPr>
          <w:ins w:id="1398" w:author="◉‿◉" w:date="2020-05-07T08:52:00Z"/>
        </w:rPr>
      </w:pPr>
      <w:ins w:id="1399" w:author="◉‿◉" w:date="2020-05-07T08:52:00Z">
        <w:r>
          <w:rPr/>
          <w:fldChar w:fldCharType="begin"/>
        </w:r>
      </w:ins>
      <w:ins w:id="1400" w:author="◉‿◉" w:date="2020-05-07T08:52:00Z">
        <w:r>
          <w:rPr/>
          <w:instrText xml:space="preserve"> HYPERLINK \l _Toc30070 </w:instrText>
        </w:r>
      </w:ins>
      <w:ins w:id="1401" w:author="◉‿◉" w:date="2020-05-07T08:52:00Z">
        <w:r>
          <w:rPr/>
          <w:fldChar w:fldCharType="separate"/>
        </w:r>
      </w:ins>
      <w:ins w:id="1402" w:author="◉‿◉" w:date="2020-05-07T08:52:00Z">
        <w:r>
          <w:rPr>
            <w:rFonts w:hint="eastAsia"/>
          </w:rPr>
          <w:t>4.6 安防模块设计</w:t>
        </w:r>
      </w:ins>
      <w:ins w:id="1403" w:author="◉‿◉" w:date="2020-05-07T08:52:00Z">
        <w:r>
          <w:rPr/>
          <w:tab/>
        </w:r>
      </w:ins>
      <w:ins w:id="1404" w:author="◉‿◉" w:date="2020-05-07T08:52:00Z">
        <w:r>
          <w:rPr/>
          <w:fldChar w:fldCharType="begin"/>
        </w:r>
      </w:ins>
      <w:ins w:id="1405" w:author="◉‿◉" w:date="2020-05-07T08:52:00Z">
        <w:r>
          <w:rPr/>
          <w:instrText xml:space="preserve"> PAGEREF _Toc30070 </w:instrText>
        </w:r>
      </w:ins>
      <w:ins w:id="1406" w:author="◉‿◉" w:date="2020-05-07T08:52:00Z">
        <w:r>
          <w:rPr/>
          <w:fldChar w:fldCharType="separate"/>
        </w:r>
      </w:ins>
      <w:ins w:id="1407" w:author="◉‿◉" w:date="2020-05-07T08:52:00Z">
        <w:r>
          <w:rPr/>
          <w:t>29</w:t>
        </w:r>
      </w:ins>
      <w:ins w:id="1408" w:author="◉‿◉" w:date="2020-05-07T08:52:00Z">
        <w:r>
          <w:rPr/>
          <w:fldChar w:fldCharType="end"/>
        </w:r>
      </w:ins>
      <w:ins w:id="1409" w:author="◉‿◉" w:date="2020-05-07T08:52:00Z">
        <w:r>
          <w:rPr/>
          <w:fldChar w:fldCharType="end"/>
        </w:r>
      </w:ins>
    </w:p>
    <w:p>
      <w:pPr>
        <w:pStyle w:val="21"/>
        <w:tabs>
          <w:tab w:val="right" w:leader="dot" w:pos="9354"/>
          <w:tab w:val="clear" w:pos="9348"/>
        </w:tabs>
        <w:rPr>
          <w:ins w:id="1410" w:author="◉‿◉" w:date="2020-05-07T08:52:00Z"/>
        </w:rPr>
      </w:pPr>
      <w:ins w:id="1411" w:author="◉‿◉" w:date="2020-05-07T08:52:00Z">
        <w:r>
          <w:rPr/>
          <w:fldChar w:fldCharType="begin"/>
        </w:r>
      </w:ins>
      <w:ins w:id="1412" w:author="◉‿◉" w:date="2020-05-07T08:52:00Z">
        <w:r>
          <w:rPr/>
          <w:instrText xml:space="preserve"> HYPERLINK \l _Toc11661 </w:instrText>
        </w:r>
      </w:ins>
      <w:ins w:id="1413" w:author="◉‿◉" w:date="2020-05-07T08:52:00Z">
        <w:r>
          <w:rPr/>
          <w:fldChar w:fldCharType="separate"/>
        </w:r>
      </w:ins>
      <w:ins w:id="1414" w:author="◉‿◉" w:date="2020-05-07T08:52:00Z">
        <w:r>
          <w:rPr>
            <w:rFonts w:hint="eastAsia"/>
          </w:rPr>
          <w:t>第5章 系统的测试</w:t>
        </w:r>
      </w:ins>
      <w:ins w:id="1415" w:author="◉‿◉" w:date="2020-05-07T08:52:00Z">
        <w:r>
          <w:rPr/>
          <w:tab/>
        </w:r>
      </w:ins>
      <w:ins w:id="1416" w:author="◉‿◉" w:date="2020-05-07T08:52:00Z">
        <w:r>
          <w:rPr/>
          <w:fldChar w:fldCharType="begin"/>
        </w:r>
      </w:ins>
      <w:ins w:id="1417" w:author="◉‿◉" w:date="2020-05-07T08:52:00Z">
        <w:r>
          <w:rPr/>
          <w:instrText xml:space="preserve"> PAGEREF _Toc11661 </w:instrText>
        </w:r>
      </w:ins>
      <w:ins w:id="1418" w:author="◉‿◉" w:date="2020-05-07T08:52:00Z">
        <w:r>
          <w:rPr/>
          <w:fldChar w:fldCharType="separate"/>
        </w:r>
      </w:ins>
      <w:ins w:id="1419" w:author="◉‿◉" w:date="2020-05-07T08:52:00Z">
        <w:r>
          <w:rPr/>
          <w:t>31</w:t>
        </w:r>
      </w:ins>
      <w:ins w:id="1420" w:author="◉‿◉" w:date="2020-05-07T08:52:00Z">
        <w:r>
          <w:rPr/>
          <w:fldChar w:fldCharType="end"/>
        </w:r>
      </w:ins>
      <w:ins w:id="1421" w:author="◉‿◉" w:date="2020-05-07T08:52:00Z">
        <w:r>
          <w:rPr/>
          <w:fldChar w:fldCharType="end"/>
        </w:r>
      </w:ins>
    </w:p>
    <w:p>
      <w:pPr>
        <w:pStyle w:val="24"/>
        <w:tabs>
          <w:tab w:val="right" w:leader="dot" w:pos="9354"/>
          <w:tab w:val="clear" w:pos="9348"/>
        </w:tabs>
        <w:ind w:left="480"/>
        <w:rPr>
          <w:ins w:id="1422" w:author="◉‿◉" w:date="2020-05-07T08:52:00Z"/>
        </w:rPr>
      </w:pPr>
      <w:ins w:id="1423" w:author="◉‿◉" w:date="2020-05-07T08:52:00Z">
        <w:r>
          <w:rPr/>
          <w:fldChar w:fldCharType="begin"/>
        </w:r>
      </w:ins>
      <w:ins w:id="1424" w:author="◉‿◉" w:date="2020-05-07T08:52:00Z">
        <w:r>
          <w:rPr/>
          <w:instrText xml:space="preserve"> HYPERLINK \l _Toc7270 </w:instrText>
        </w:r>
      </w:ins>
      <w:ins w:id="1425" w:author="◉‿◉" w:date="2020-05-07T08:52:00Z">
        <w:r>
          <w:rPr/>
          <w:fldChar w:fldCharType="separate"/>
        </w:r>
      </w:ins>
      <w:ins w:id="1426" w:author="◉‿◉" w:date="2020-05-07T08:52:00Z">
        <w:r>
          <w:rPr>
            <w:rFonts w:hint="eastAsia"/>
          </w:rPr>
          <w:t>5.1 系统测试</w:t>
        </w:r>
      </w:ins>
      <w:ins w:id="1427" w:author="◉‿◉" w:date="2020-05-07T08:52:00Z">
        <w:r>
          <w:rPr/>
          <w:tab/>
        </w:r>
      </w:ins>
      <w:ins w:id="1428" w:author="◉‿◉" w:date="2020-05-07T08:52:00Z">
        <w:r>
          <w:rPr/>
          <w:fldChar w:fldCharType="begin"/>
        </w:r>
      </w:ins>
      <w:ins w:id="1429" w:author="◉‿◉" w:date="2020-05-07T08:52:00Z">
        <w:r>
          <w:rPr/>
          <w:instrText xml:space="preserve"> PAGEREF _Toc7270 </w:instrText>
        </w:r>
      </w:ins>
      <w:ins w:id="1430" w:author="◉‿◉" w:date="2020-05-07T08:52:00Z">
        <w:r>
          <w:rPr/>
          <w:fldChar w:fldCharType="separate"/>
        </w:r>
      </w:ins>
      <w:ins w:id="1431" w:author="◉‿◉" w:date="2020-05-07T08:52:00Z">
        <w:r>
          <w:rPr/>
          <w:t>31</w:t>
        </w:r>
      </w:ins>
      <w:ins w:id="1432" w:author="◉‿◉" w:date="2020-05-07T08:52:00Z">
        <w:r>
          <w:rPr/>
          <w:fldChar w:fldCharType="end"/>
        </w:r>
      </w:ins>
      <w:ins w:id="1433" w:author="◉‿◉" w:date="2020-05-07T08:52:00Z">
        <w:r>
          <w:rPr/>
          <w:fldChar w:fldCharType="end"/>
        </w:r>
      </w:ins>
    </w:p>
    <w:p>
      <w:pPr>
        <w:pStyle w:val="16"/>
        <w:tabs>
          <w:tab w:val="right" w:leader="dot" w:pos="9354"/>
        </w:tabs>
        <w:ind w:left="960"/>
        <w:rPr>
          <w:ins w:id="1434" w:author="◉‿◉" w:date="2020-05-07T08:52:00Z"/>
        </w:rPr>
      </w:pPr>
      <w:ins w:id="1435" w:author="◉‿◉" w:date="2020-05-07T08:52:00Z">
        <w:r>
          <w:rPr/>
          <w:fldChar w:fldCharType="begin"/>
        </w:r>
      </w:ins>
      <w:ins w:id="1436" w:author="◉‿◉" w:date="2020-05-07T08:52:00Z">
        <w:r>
          <w:rPr/>
          <w:instrText xml:space="preserve"> HYPERLINK \l _Toc30064 </w:instrText>
        </w:r>
      </w:ins>
      <w:ins w:id="1437" w:author="◉‿◉" w:date="2020-05-07T08:52:00Z">
        <w:r>
          <w:rPr/>
          <w:fldChar w:fldCharType="separate"/>
        </w:r>
      </w:ins>
      <w:ins w:id="1438" w:author="◉‿◉" w:date="2020-05-07T08:52:00Z">
        <w:r>
          <w:rPr>
            <w:rFonts w:hint="eastAsia"/>
          </w:rPr>
          <w:t>5</w:t>
        </w:r>
      </w:ins>
      <w:ins w:id="1439" w:author="◉‿◉" w:date="2020-05-07T08:52:00Z">
        <w:r>
          <w:rPr/>
          <w:t>.</w:t>
        </w:r>
      </w:ins>
      <w:ins w:id="1440" w:author="◉‿◉" w:date="2020-05-07T08:52:00Z">
        <w:r>
          <w:rPr>
            <w:rFonts w:hint="eastAsia"/>
          </w:rPr>
          <w:t>1</w:t>
        </w:r>
      </w:ins>
      <w:ins w:id="1441" w:author="◉‿◉" w:date="2020-05-07T08:52:00Z">
        <w:r>
          <w:rPr/>
          <w:t>.1</w:t>
        </w:r>
      </w:ins>
      <w:ins w:id="1442" w:author="◉‿◉" w:date="2020-05-07T08:52:00Z">
        <w:r>
          <w:rPr>
            <w:rFonts w:hint="eastAsia"/>
          </w:rPr>
          <w:t xml:space="preserve"> 窗帘控制测试</w:t>
        </w:r>
      </w:ins>
      <w:ins w:id="1443" w:author="◉‿◉" w:date="2020-05-07T08:52:00Z">
        <w:r>
          <w:rPr/>
          <w:tab/>
        </w:r>
      </w:ins>
      <w:ins w:id="1444" w:author="◉‿◉" w:date="2020-05-07T08:52:00Z">
        <w:r>
          <w:rPr/>
          <w:fldChar w:fldCharType="begin"/>
        </w:r>
      </w:ins>
      <w:ins w:id="1445" w:author="◉‿◉" w:date="2020-05-07T08:52:00Z">
        <w:r>
          <w:rPr/>
          <w:instrText xml:space="preserve"> PAGEREF _Toc30064 </w:instrText>
        </w:r>
      </w:ins>
      <w:ins w:id="1446" w:author="◉‿◉" w:date="2020-05-07T08:52:00Z">
        <w:r>
          <w:rPr/>
          <w:fldChar w:fldCharType="separate"/>
        </w:r>
      </w:ins>
      <w:ins w:id="1447" w:author="◉‿◉" w:date="2020-05-07T08:52:00Z">
        <w:r>
          <w:rPr/>
          <w:t>31</w:t>
        </w:r>
      </w:ins>
      <w:ins w:id="1448" w:author="◉‿◉" w:date="2020-05-07T08:52:00Z">
        <w:r>
          <w:rPr/>
          <w:fldChar w:fldCharType="end"/>
        </w:r>
      </w:ins>
      <w:ins w:id="1449" w:author="◉‿◉" w:date="2020-05-07T08:52:00Z">
        <w:r>
          <w:rPr/>
          <w:fldChar w:fldCharType="end"/>
        </w:r>
      </w:ins>
    </w:p>
    <w:p>
      <w:pPr>
        <w:pStyle w:val="16"/>
        <w:tabs>
          <w:tab w:val="right" w:leader="dot" w:pos="9354"/>
        </w:tabs>
        <w:ind w:left="960"/>
        <w:rPr>
          <w:ins w:id="1450" w:author="◉‿◉" w:date="2020-05-07T08:52:00Z"/>
        </w:rPr>
      </w:pPr>
      <w:ins w:id="1451" w:author="◉‿◉" w:date="2020-05-07T08:52:00Z">
        <w:r>
          <w:rPr/>
          <w:fldChar w:fldCharType="begin"/>
        </w:r>
      </w:ins>
      <w:ins w:id="1452" w:author="◉‿◉" w:date="2020-05-07T08:52:00Z">
        <w:r>
          <w:rPr/>
          <w:instrText xml:space="preserve"> HYPERLINK \l _Toc30913 </w:instrText>
        </w:r>
      </w:ins>
      <w:ins w:id="1453" w:author="◉‿◉" w:date="2020-05-07T08:52:00Z">
        <w:r>
          <w:rPr/>
          <w:fldChar w:fldCharType="separate"/>
        </w:r>
      </w:ins>
      <w:ins w:id="1454" w:author="◉‿◉" w:date="2020-05-07T08:52:00Z">
        <w:r>
          <w:rPr>
            <w:rFonts w:hint="eastAsia"/>
          </w:rPr>
          <w:t>5</w:t>
        </w:r>
      </w:ins>
      <w:ins w:id="1455" w:author="◉‿◉" w:date="2020-05-07T08:52:00Z">
        <w:r>
          <w:rPr/>
          <w:t>.</w:t>
        </w:r>
      </w:ins>
      <w:ins w:id="1456" w:author="◉‿◉" w:date="2020-05-07T08:52:00Z">
        <w:r>
          <w:rPr>
            <w:rFonts w:hint="eastAsia"/>
          </w:rPr>
          <w:t>1</w:t>
        </w:r>
      </w:ins>
      <w:ins w:id="1457" w:author="◉‿◉" w:date="2020-05-07T08:52:00Z">
        <w:r>
          <w:rPr/>
          <w:t>.</w:t>
        </w:r>
      </w:ins>
      <w:ins w:id="1458" w:author="◉‿◉" w:date="2020-05-07T08:52:00Z">
        <w:r>
          <w:rPr>
            <w:rFonts w:hint="eastAsia"/>
          </w:rPr>
          <w:t>2 WIFI通信测试</w:t>
        </w:r>
      </w:ins>
      <w:ins w:id="1459" w:author="◉‿◉" w:date="2020-05-07T08:52:00Z">
        <w:r>
          <w:rPr/>
          <w:tab/>
        </w:r>
      </w:ins>
      <w:ins w:id="1460" w:author="◉‿◉" w:date="2020-05-07T08:52:00Z">
        <w:r>
          <w:rPr/>
          <w:fldChar w:fldCharType="begin"/>
        </w:r>
      </w:ins>
      <w:ins w:id="1461" w:author="◉‿◉" w:date="2020-05-07T08:52:00Z">
        <w:r>
          <w:rPr/>
          <w:instrText xml:space="preserve"> PAGEREF _Toc30913 </w:instrText>
        </w:r>
      </w:ins>
      <w:ins w:id="1462" w:author="◉‿◉" w:date="2020-05-07T08:52:00Z">
        <w:r>
          <w:rPr/>
          <w:fldChar w:fldCharType="separate"/>
        </w:r>
      </w:ins>
      <w:ins w:id="1463" w:author="◉‿◉" w:date="2020-05-07T08:52:00Z">
        <w:r>
          <w:rPr/>
          <w:t>31</w:t>
        </w:r>
      </w:ins>
      <w:ins w:id="1464" w:author="◉‿◉" w:date="2020-05-07T08:52:00Z">
        <w:r>
          <w:rPr/>
          <w:fldChar w:fldCharType="end"/>
        </w:r>
      </w:ins>
      <w:ins w:id="1465" w:author="◉‿◉" w:date="2020-05-07T08:52:00Z">
        <w:r>
          <w:rPr/>
          <w:fldChar w:fldCharType="end"/>
        </w:r>
      </w:ins>
    </w:p>
    <w:p>
      <w:pPr>
        <w:pStyle w:val="16"/>
        <w:tabs>
          <w:tab w:val="right" w:leader="dot" w:pos="9354"/>
        </w:tabs>
        <w:ind w:left="960"/>
        <w:rPr>
          <w:ins w:id="1466" w:author="◉‿◉" w:date="2020-05-07T08:52:00Z"/>
        </w:rPr>
      </w:pPr>
      <w:ins w:id="1467" w:author="◉‿◉" w:date="2020-05-07T08:52:00Z">
        <w:r>
          <w:rPr/>
          <w:fldChar w:fldCharType="begin"/>
        </w:r>
      </w:ins>
      <w:ins w:id="1468" w:author="◉‿◉" w:date="2020-05-07T08:52:00Z">
        <w:r>
          <w:rPr/>
          <w:instrText xml:space="preserve"> HYPERLINK \l _Toc1525 </w:instrText>
        </w:r>
      </w:ins>
      <w:ins w:id="1469" w:author="◉‿◉" w:date="2020-05-07T08:52:00Z">
        <w:r>
          <w:rPr/>
          <w:fldChar w:fldCharType="separate"/>
        </w:r>
      </w:ins>
      <w:ins w:id="1470" w:author="◉‿◉" w:date="2020-05-07T08:52:00Z">
        <w:r>
          <w:rPr>
            <w:rFonts w:hint="eastAsia"/>
          </w:rPr>
          <w:t>5</w:t>
        </w:r>
      </w:ins>
      <w:ins w:id="1471" w:author="◉‿◉" w:date="2020-05-07T08:52:00Z">
        <w:r>
          <w:rPr/>
          <w:t>.</w:t>
        </w:r>
      </w:ins>
      <w:ins w:id="1472" w:author="◉‿◉" w:date="2020-05-07T08:52:00Z">
        <w:r>
          <w:rPr>
            <w:rFonts w:hint="eastAsia"/>
          </w:rPr>
          <w:t>1</w:t>
        </w:r>
      </w:ins>
      <w:ins w:id="1473" w:author="◉‿◉" w:date="2020-05-07T08:52:00Z">
        <w:r>
          <w:rPr/>
          <w:t>.</w:t>
        </w:r>
      </w:ins>
      <w:ins w:id="1474" w:author="◉‿◉" w:date="2020-05-07T08:52:00Z">
        <w:r>
          <w:rPr>
            <w:rFonts w:hint="eastAsia"/>
          </w:rPr>
          <w:t>3 TFTLCD显示与触摸控制测试</w:t>
        </w:r>
      </w:ins>
      <w:ins w:id="1475" w:author="◉‿◉" w:date="2020-05-07T08:52:00Z">
        <w:r>
          <w:rPr/>
          <w:tab/>
        </w:r>
      </w:ins>
      <w:ins w:id="1476" w:author="◉‿◉" w:date="2020-05-07T08:52:00Z">
        <w:r>
          <w:rPr/>
          <w:fldChar w:fldCharType="begin"/>
        </w:r>
      </w:ins>
      <w:ins w:id="1477" w:author="◉‿◉" w:date="2020-05-07T08:52:00Z">
        <w:r>
          <w:rPr/>
          <w:instrText xml:space="preserve"> PAGEREF _Toc1525 </w:instrText>
        </w:r>
      </w:ins>
      <w:ins w:id="1478" w:author="◉‿◉" w:date="2020-05-07T08:52:00Z">
        <w:r>
          <w:rPr/>
          <w:fldChar w:fldCharType="separate"/>
        </w:r>
      </w:ins>
      <w:ins w:id="1479" w:author="◉‿◉" w:date="2020-05-07T08:52:00Z">
        <w:r>
          <w:rPr/>
          <w:t>32</w:t>
        </w:r>
      </w:ins>
      <w:ins w:id="1480" w:author="◉‿◉" w:date="2020-05-07T08:52:00Z">
        <w:r>
          <w:rPr/>
          <w:fldChar w:fldCharType="end"/>
        </w:r>
      </w:ins>
      <w:ins w:id="1481" w:author="◉‿◉" w:date="2020-05-07T08:52:00Z">
        <w:r>
          <w:rPr/>
          <w:fldChar w:fldCharType="end"/>
        </w:r>
      </w:ins>
    </w:p>
    <w:p>
      <w:pPr>
        <w:pStyle w:val="16"/>
        <w:tabs>
          <w:tab w:val="right" w:leader="dot" w:pos="9354"/>
        </w:tabs>
        <w:ind w:left="960"/>
        <w:rPr>
          <w:ins w:id="1482" w:author="◉‿◉" w:date="2020-05-07T08:52:00Z"/>
        </w:rPr>
      </w:pPr>
      <w:ins w:id="1483" w:author="◉‿◉" w:date="2020-05-07T08:52:00Z">
        <w:r>
          <w:rPr/>
          <w:fldChar w:fldCharType="begin"/>
        </w:r>
      </w:ins>
      <w:ins w:id="1484" w:author="◉‿◉" w:date="2020-05-07T08:52:00Z">
        <w:r>
          <w:rPr/>
          <w:instrText xml:space="preserve"> HYPERLINK \l _Toc4502 </w:instrText>
        </w:r>
      </w:ins>
      <w:ins w:id="1485" w:author="◉‿◉" w:date="2020-05-07T08:52:00Z">
        <w:r>
          <w:rPr/>
          <w:fldChar w:fldCharType="separate"/>
        </w:r>
      </w:ins>
      <w:ins w:id="1486" w:author="◉‿◉" w:date="2020-05-07T08:52:00Z">
        <w:r>
          <w:rPr>
            <w:rFonts w:hint="eastAsia"/>
          </w:rPr>
          <w:t>5</w:t>
        </w:r>
      </w:ins>
      <w:ins w:id="1487" w:author="◉‿◉" w:date="2020-05-07T08:52:00Z">
        <w:r>
          <w:rPr/>
          <w:t>.</w:t>
        </w:r>
      </w:ins>
      <w:ins w:id="1488" w:author="◉‿◉" w:date="2020-05-07T08:52:00Z">
        <w:r>
          <w:rPr>
            <w:rFonts w:hint="eastAsia"/>
          </w:rPr>
          <w:t>1</w:t>
        </w:r>
      </w:ins>
      <w:ins w:id="1489" w:author="◉‿◉" w:date="2020-05-07T08:52:00Z">
        <w:r>
          <w:rPr/>
          <w:t>.</w:t>
        </w:r>
      </w:ins>
      <w:ins w:id="1490" w:author="◉‿◉" w:date="2020-05-07T08:52:00Z">
        <w:r>
          <w:rPr>
            <w:rFonts w:hint="eastAsia"/>
          </w:rPr>
          <w:t>4 TLINK触发器测试</w:t>
        </w:r>
      </w:ins>
      <w:ins w:id="1491" w:author="◉‿◉" w:date="2020-05-07T08:52:00Z">
        <w:r>
          <w:rPr/>
          <w:tab/>
        </w:r>
      </w:ins>
      <w:ins w:id="1492" w:author="◉‿◉" w:date="2020-05-07T08:52:00Z">
        <w:r>
          <w:rPr/>
          <w:fldChar w:fldCharType="begin"/>
        </w:r>
      </w:ins>
      <w:ins w:id="1493" w:author="◉‿◉" w:date="2020-05-07T08:52:00Z">
        <w:r>
          <w:rPr/>
          <w:instrText xml:space="preserve"> PAGEREF _Toc4502 </w:instrText>
        </w:r>
      </w:ins>
      <w:ins w:id="1494" w:author="◉‿◉" w:date="2020-05-07T08:52:00Z">
        <w:r>
          <w:rPr/>
          <w:fldChar w:fldCharType="separate"/>
        </w:r>
      </w:ins>
      <w:ins w:id="1495" w:author="◉‿◉" w:date="2020-05-07T08:52:00Z">
        <w:r>
          <w:rPr/>
          <w:t>33</w:t>
        </w:r>
      </w:ins>
      <w:ins w:id="1496" w:author="◉‿◉" w:date="2020-05-07T08:52:00Z">
        <w:r>
          <w:rPr/>
          <w:fldChar w:fldCharType="end"/>
        </w:r>
      </w:ins>
      <w:ins w:id="1497" w:author="◉‿◉" w:date="2020-05-07T08:52:00Z">
        <w:r>
          <w:rPr/>
          <w:fldChar w:fldCharType="end"/>
        </w:r>
      </w:ins>
    </w:p>
    <w:p>
      <w:pPr>
        <w:pStyle w:val="21"/>
        <w:tabs>
          <w:tab w:val="right" w:leader="dot" w:pos="9354"/>
          <w:tab w:val="clear" w:pos="9348"/>
        </w:tabs>
        <w:rPr>
          <w:ins w:id="1498" w:author="◉‿◉" w:date="2020-05-07T08:52:00Z"/>
        </w:rPr>
      </w:pPr>
      <w:ins w:id="1499" w:author="◉‿◉" w:date="2020-05-07T08:52:00Z">
        <w:r>
          <w:rPr/>
          <w:fldChar w:fldCharType="begin"/>
        </w:r>
      </w:ins>
      <w:ins w:id="1500" w:author="◉‿◉" w:date="2020-05-07T08:52:00Z">
        <w:r>
          <w:rPr/>
          <w:instrText xml:space="preserve"> HYPERLINK \l _Toc10988 </w:instrText>
        </w:r>
      </w:ins>
      <w:ins w:id="1501" w:author="◉‿◉" w:date="2020-05-07T08:52:00Z">
        <w:r>
          <w:rPr/>
          <w:fldChar w:fldCharType="separate"/>
        </w:r>
      </w:ins>
      <w:ins w:id="1502" w:author="◉‿◉" w:date="2020-05-07T08:52:00Z">
        <w:r>
          <w:rPr>
            <w:rFonts w:hint="eastAsia"/>
          </w:rPr>
          <w:t>第6章 总结和展望</w:t>
        </w:r>
      </w:ins>
      <w:ins w:id="1503" w:author="◉‿◉" w:date="2020-05-07T08:52:00Z">
        <w:r>
          <w:rPr/>
          <w:tab/>
        </w:r>
      </w:ins>
      <w:ins w:id="1504" w:author="◉‿◉" w:date="2020-05-07T08:52:00Z">
        <w:r>
          <w:rPr/>
          <w:fldChar w:fldCharType="begin"/>
        </w:r>
      </w:ins>
      <w:ins w:id="1505" w:author="◉‿◉" w:date="2020-05-07T08:52:00Z">
        <w:r>
          <w:rPr/>
          <w:instrText xml:space="preserve"> PAGEREF _Toc10988 </w:instrText>
        </w:r>
      </w:ins>
      <w:ins w:id="1506" w:author="◉‿◉" w:date="2020-05-07T08:52:00Z">
        <w:r>
          <w:rPr/>
          <w:fldChar w:fldCharType="separate"/>
        </w:r>
      </w:ins>
      <w:ins w:id="1507" w:author="◉‿◉" w:date="2020-05-07T08:52:00Z">
        <w:r>
          <w:rPr/>
          <w:t>35</w:t>
        </w:r>
      </w:ins>
      <w:ins w:id="1508" w:author="◉‿◉" w:date="2020-05-07T08:52:00Z">
        <w:r>
          <w:rPr/>
          <w:fldChar w:fldCharType="end"/>
        </w:r>
      </w:ins>
      <w:ins w:id="1509" w:author="◉‿◉" w:date="2020-05-07T08:52:00Z">
        <w:r>
          <w:rPr/>
          <w:fldChar w:fldCharType="end"/>
        </w:r>
      </w:ins>
    </w:p>
    <w:p>
      <w:pPr>
        <w:pStyle w:val="24"/>
        <w:tabs>
          <w:tab w:val="right" w:leader="dot" w:pos="9354"/>
          <w:tab w:val="clear" w:pos="9348"/>
        </w:tabs>
        <w:ind w:left="480"/>
        <w:rPr>
          <w:ins w:id="1510" w:author="◉‿◉" w:date="2020-05-07T08:52:00Z"/>
        </w:rPr>
      </w:pPr>
      <w:ins w:id="1511" w:author="◉‿◉" w:date="2020-05-07T08:52:00Z">
        <w:r>
          <w:rPr/>
          <w:fldChar w:fldCharType="begin"/>
        </w:r>
      </w:ins>
      <w:ins w:id="1512" w:author="◉‿◉" w:date="2020-05-07T08:52:00Z">
        <w:r>
          <w:rPr/>
          <w:instrText xml:space="preserve"> HYPERLINK \l _Toc26733 </w:instrText>
        </w:r>
      </w:ins>
      <w:ins w:id="1513" w:author="◉‿◉" w:date="2020-05-07T08:52:00Z">
        <w:r>
          <w:rPr/>
          <w:fldChar w:fldCharType="separate"/>
        </w:r>
      </w:ins>
      <w:ins w:id="1514" w:author="◉‿◉" w:date="2020-05-07T08:52:00Z">
        <w:r>
          <w:rPr>
            <w:rFonts w:hint="eastAsia"/>
          </w:rPr>
          <w:t>6.1 本文总结</w:t>
        </w:r>
      </w:ins>
      <w:ins w:id="1515" w:author="◉‿◉" w:date="2020-05-07T08:52:00Z">
        <w:r>
          <w:rPr/>
          <w:tab/>
        </w:r>
      </w:ins>
      <w:ins w:id="1516" w:author="◉‿◉" w:date="2020-05-07T08:52:00Z">
        <w:r>
          <w:rPr/>
          <w:fldChar w:fldCharType="begin"/>
        </w:r>
      </w:ins>
      <w:ins w:id="1517" w:author="◉‿◉" w:date="2020-05-07T08:52:00Z">
        <w:r>
          <w:rPr/>
          <w:instrText xml:space="preserve"> PAGEREF _Toc26733 </w:instrText>
        </w:r>
      </w:ins>
      <w:ins w:id="1518" w:author="◉‿◉" w:date="2020-05-07T08:52:00Z">
        <w:r>
          <w:rPr/>
          <w:fldChar w:fldCharType="separate"/>
        </w:r>
      </w:ins>
      <w:ins w:id="1519" w:author="◉‿◉" w:date="2020-05-07T08:52:00Z">
        <w:r>
          <w:rPr/>
          <w:t>35</w:t>
        </w:r>
      </w:ins>
      <w:ins w:id="1520" w:author="◉‿◉" w:date="2020-05-07T08:52:00Z">
        <w:r>
          <w:rPr/>
          <w:fldChar w:fldCharType="end"/>
        </w:r>
      </w:ins>
      <w:ins w:id="1521" w:author="◉‿◉" w:date="2020-05-07T08:52:00Z">
        <w:r>
          <w:rPr/>
          <w:fldChar w:fldCharType="end"/>
        </w:r>
      </w:ins>
    </w:p>
    <w:p>
      <w:pPr>
        <w:pStyle w:val="16"/>
        <w:tabs>
          <w:tab w:val="right" w:leader="dot" w:pos="9354"/>
        </w:tabs>
        <w:ind w:left="960"/>
        <w:rPr>
          <w:ins w:id="1522" w:author="◉‿◉" w:date="2020-05-07T08:52:00Z"/>
        </w:rPr>
      </w:pPr>
      <w:ins w:id="1523" w:author="◉‿◉" w:date="2020-05-07T08:52:00Z">
        <w:r>
          <w:rPr/>
          <w:fldChar w:fldCharType="begin"/>
        </w:r>
      </w:ins>
      <w:ins w:id="1524" w:author="◉‿◉" w:date="2020-05-07T08:52:00Z">
        <w:r>
          <w:rPr/>
          <w:instrText xml:space="preserve"> HYPERLINK \l _Toc6354 </w:instrText>
        </w:r>
      </w:ins>
      <w:ins w:id="1525" w:author="◉‿◉" w:date="2020-05-07T08:52:00Z">
        <w:r>
          <w:rPr/>
          <w:fldChar w:fldCharType="separate"/>
        </w:r>
      </w:ins>
      <w:ins w:id="1526" w:author="◉‿◉" w:date="2020-05-07T08:52:00Z">
        <w:r>
          <w:rPr>
            <w:rFonts w:hint="eastAsia"/>
          </w:rPr>
          <w:t>6</w:t>
        </w:r>
      </w:ins>
      <w:ins w:id="1527" w:author="◉‿◉" w:date="2020-05-07T08:52:00Z">
        <w:r>
          <w:rPr/>
          <w:t>.</w:t>
        </w:r>
      </w:ins>
      <w:ins w:id="1528" w:author="◉‿◉" w:date="2020-05-07T08:52:00Z">
        <w:r>
          <w:rPr>
            <w:rFonts w:hint="eastAsia"/>
          </w:rPr>
          <w:t>1</w:t>
        </w:r>
      </w:ins>
      <w:ins w:id="1529" w:author="◉‿◉" w:date="2020-05-07T08:52:00Z">
        <w:r>
          <w:rPr/>
          <w:t>.1</w:t>
        </w:r>
      </w:ins>
      <w:ins w:id="1530" w:author="◉‿◉" w:date="2020-05-07T08:52:00Z">
        <w:r>
          <w:rPr>
            <w:rFonts w:hint="eastAsia"/>
          </w:rPr>
          <w:t xml:space="preserve"> 设计心得体会</w:t>
        </w:r>
      </w:ins>
      <w:ins w:id="1531" w:author="◉‿◉" w:date="2020-05-07T08:52:00Z">
        <w:r>
          <w:rPr/>
          <w:tab/>
        </w:r>
      </w:ins>
      <w:ins w:id="1532" w:author="◉‿◉" w:date="2020-05-07T08:52:00Z">
        <w:r>
          <w:rPr/>
          <w:fldChar w:fldCharType="begin"/>
        </w:r>
      </w:ins>
      <w:ins w:id="1533" w:author="◉‿◉" w:date="2020-05-07T08:52:00Z">
        <w:r>
          <w:rPr/>
          <w:instrText xml:space="preserve"> PAGEREF _Toc6354 </w:instrText>
        </w:r>
      </w:ins>
      <w:ins w:id="1534" w:author="◉‿◉" w:date="2020-05-07T08:52:00Z">
        <w:r>
          <w:rPr/>
          <w:fldChar w:fldCharType="separate"/>
        </w:r>
      </w:ins>
      <w:ins w:id="1535" w:author="◉‿◉" w:date="2020-05-07T08:52:00Z">
        <w:r>
          <w:rPr/>
          <w:t>36</w:t>
        </w:r>
      </w:ins>
      <w:ins w:id="1536" w:author="◉‿◉" w:date="2020-05-07T08:52:00Z">
        <w:r>
          <w:rPr/>
          <w:fldChar w:fldCharType="end"/>
        </w:r>
      </w:ins>
      <w:ins w:id="1537" w:author="◉‿◉" w:date="2020-05-07T08:52:00Z">
        <w:r>
          <w:rPr/>
          <w:fldChar w:fldCharType="end"/>
        </w:r>
      </w:ins>
    </w:p>
    <w:p>
      <w:pPr>
        <w:pStyle w:val="16"/>
        <w:tabs>
          <w:tab w:val="right" w:leader="dot" w:pos="9354"/>
        </w:tabs>
        <w:ind w:left="960"/>
        <w:rPr>
          <w:ins w:id="1538" w:author="◉‿◉" w:date="2020-05-07T08:52:00Z"/>
        </w:rPr>
      </w:pPr>
      <w:ins w:id="1539" w:author="◉‿◉" w:date="2020-05-07T08:52:00Z">
        <w:r>
          <w:rPr/>
          <w:fldChar w:fldCharType="begin"/>
        </w:r>
      </w:ins>
      <w:ins w:id="1540" w:author="◉‿◉" w:date="2020-05-07T08:52:00Z">
        <w:r>
          <w:rPr/>
          <w:instrText xml:space="preserve"> HYPERLINK \l _Toc31897 </w:instrText>
        </w:r>
      </w:ins>
      <w:ins w:id="1541" w:author="◉‿◉" w:date="2020-05-07T08:52:00Z">
        <w:r>
          <w:rPr/>
          <w:fldChar w:fldCharType="separate"/>
        </w:r>
      </w:ins>
      <w:ins w:id="1542" w:author="◉‿◉" w:date="2020-05-07T08:52:00Z">
        <w:r>
          <w:rPr>
            <w:rFonts w:hint="eastAsia"/>
          </w:rPr>
          <w:t>6</w:t>
        </w:r>
      </w:ins>
      <w:ins w:id="1543" w:author="◉‿◉" w:date="2020-05-07T08:52:00Z">
        <w:r>
          <w:rPr/>
          <w:t>.</w:t>
        </w:r>
      </w:ins>
      <w:ins w:id="1544" w:author="◉‿◉" w:date="2020-05-07T08:52:00Z">
        <w:r>
          <w:rPr>
            <w:rFonts w:hint="eastAsia"/>
          </w:rPr>
          <w:t>1</w:t>
        </w:r>
      </w:ins>
      <w:ins w:id="1545" w:author="◉‿◉" w:date="2020-05-07T08:52:00Z">
        <w:r>
          <w:rPr/>
          <w:t>.</w:t>
        </w:r>
      </w:ins>
      <w:ins w:id="1546" w:author="◉‿◉" w:date="2020-05-07T08:52:00Z">
        <w:r>
          <w:rPr>
            <w:rFonts w:hint="eastAsia"/>
          </w:rPr>
          <w:t>2 存在的问题及待改进地方</w:t>
        </w:r>
      </w:ins>
      <w:ins w:id="1547" w:author="◉‿◉" w:date="2020-05-07T08:52:00Z">
        <w:r>
          <w:rPr/>
          <w:tab/>
        </w:r>
      </w:ins>
      <w:ins w:id="1548" w:author="◉‿◉" w:date="2020-05-07T08:52:00Z">
        <w:r>
          <w:rPr/>
          <w:fldChar w:fldCharType="begin"/>
        </w:r>
      </w:ins>
      <w:ins w:id="1549" w:author="◉‿◉" w:date="2020-05-07T08:52:00Z">
        <w:r>
          <w:rPr/>
          <w:instrText xml:space="preserve"> PAGEREF _Toc31897 </w:instrText>
        </w:r>
      </w:ins>
      <w:ins w:id="1550" w:author="◉‿◉" w:date="2020-05-07T08:52:00Z">
        <w:r>
          <w:rPr/>
          <w:fldChar w:fldCharType="separate"/>
        </w:r>
      </w:ins>
      <w:ins w:id="1551" w:author="◉‿◉" w:date="2020-05-07T08:52:00Z">
        <w:r>
          <w:rPr/>
          <w:t>37</w:t>
        </w:r>
      </w:ins>
      <w:ins w:id="1552" w:author="◉‿◉" w:date="2020-05-07T08:52:00Z">
        <w:r>
          <w:rPr/>
          <w:fldChar w:fldCharType="end"/>
        </w:r>
      </w:ins>
      <w:ins w:id="1553" w:author="◉‿◉" w:date="2020-05-07T08:52:00Z">
        <w:r>
          <w:rPr/>
          <w:fldChar w:fldCharType="end"/>
        </w:r>
      </w:ins>
    </w:p>
    <w:p>
      <w:pPr>
        <w:pStyle w:val="24"/>
        <w:tabs>
          <w:tab w:val="right" w:leader="dot" w:pos="9354"/>
          <w:tab w:val="clear" w:pos="9348"/>
        </w:tabs>
        <w:ind w:left="480"/>
        <w:rPr>
          <w:ins w:id="1554" w:author="◉‿◉" w:date="2020-05-07T08:52:00Z"/>
        </w:rPr>
      </w:pPr>
      <w:ins w:id="1555" w:author="◉‿◉" w:date="2020-05-07T08:52:00Z">
        <w:r>
          <w:rPr/>
          <w:fldChar w:fldCharType="begin"/>
        </w:r>
      </w:ins>
      <w:ins w:id="1556" w:author="◉‿◉" w:date="2020-05-07T08:52:00Z">
        <w:r>
          <w:rPr/>
          <w:instrText xml:space="preserve"> HYPERLINK \l _Toc9038 </w:instrText>
        </w:r>
      </w:ins>
      <w:ins w:id="1557" w:author="◉‿◉" w:date="2020-05-07T08:52:00Z">
        <w:r>
          <w:rPr/>
          <w:fldChar w:fldCharType="separate"/>
        </w:r>
      </w:ins>
      <w:ins w:id="1558" w:author="◉‿◉" w:date="2020-05-07T08:52:00Z">
        <w:r>
          <w:rPr>
            <w:rFonts w:hint="eastAsia"/>
          </w:rPr>
          <w:t>6.2 未来展望</w:t>
        </w:r>
      </w:ins>
      <w:ins w:id="1559" w:author="◉‿◉" w:date="2020-05-07T08:52:00Z">
        <w:r>
          <w:rPr/>
          <w:tab/>
        </w:r>
      </w:ins>
      <w:ins w:id="1560" w:author="◉‿◉" w:date="2020-05-07T08:52:00Z">
        <w:r>
          <w:rPr/>
          <w:fldChar w:fldCharType="begin"/>
        </w:r>
      </w:ins>
      <w:ins w:id="1561" w:author="◉‿◉" w:date="2020-05-07T08:52:00Z">
        <w:r>
          <w:rPr/>
          <w:instrText xml:space="preserve"> PAGEREF _Toc9038 </w:instrText>
        </w:r>
      </w:ins>
      <w:ins w:id="1562" w:author="◉‿◉" w:date="2020-05-07T08:52:00Z">
        <w:r>
          <w:rPr/>
          <w:fldChar w:fldCharType="separate"/>
        </w:r>
      </w:ins>
      <w:ins w:id="1563" w:author="◉‿◉" w:date="2020-05-07T08:52:00Z">
        <w:r>
          <w:rPr/>
          <w:t>37</w:t>
        </w:r>
      </w:ins>
      <w:ins w:id="1564" w:author="◉‿◉" w:date="2020-05-07T08:52:00Z">
        <w:r>
          <w:rPr/>
          <w:fldChar w:fldCharType="end"/>
        </w:r>
      </w:ins>
      <w:ins w:id="1565" w:author="◉‿◉" w:date="2020-05-07T08:52:00Z">
        <w:r>
          <w:rPr/>
          <w:fldChar w:fldCharType="end"/>
        </w:r>
      </w:ins>
    </w:p>
    <w:p>
      <w:pPr>
        <w:pStyle w:val="21"/>
        <w:tabs>
          <w:tab w:val="right" w:leader="dot" w:pos="9354"/>
          <w:tab w:val="clear" w:pos="9348"/>
        </w:tabs>
        <w:rPr>
          <w:ins w:id="1566" w:author="◉‿◉" w:date="2020-05-07T08:52:00Z"/>
        </w:rPr>
      </w:pPr>
      <w:ins w:id="1567" w:author="◉‿◉" w:date="2020-05-07T08:52:00Z">
        <w:r>
          <w:rPr/>
          <w:fldChar w:fldCharType="begin"/>
        </w:r>
      </w:ins>
      <w:ins w:id="1568" w:author="◉‿◉" w:date="2020-05-07T08:52:00Z">
        <w:r>
          <w:rPr/>
          <w:instrText xml:space="preserve"> HYPERLINK \l _Toc26179 </w:instrText>
        </w:r>
      </w:ins>
      <w:ins w:id="1569" w:author="◉‿◉" w:date="2020-05-07T08:52:00Z">
        <w:r>
          <w:rPr/>
          <w:fldChar w:fldCharType="separate"/>
        </w:r>
      </w:ins>
      <w:ins w:id="1570" w:author="◉‿◉" w:date="2020-05-07T08:52:00Z">
        <w:r>
          <w:rPr>
            <w:rFonts w:hint="eastAsia"/>
            <w:szCs w:val="24"/>
          </w:rPr>
          <w:t>参考文献</w:t>
        </w:r>
      </w:ins>
      <w:ins w:id="1571" w:author="◉‿◉" w:date="2020-05-07T08:52:00Z">
        <w:r>
          <w:rPr/>
          <w:tab/>
        </w:r>
      </w:ins>
      <w:ins w:id="1572" w:author="◉‿◉" w:date="2020-05-07T08:52:00Z">
        <w:r>
          <w:rPr/>
          <w:fldChar w:fldCharType="begin"/>
        </w:r>
      </w:ins>
      <w:ins w:id="1573" w:author="◉‿◉" w:date="2020-05-07T08:52:00Z">
        <w:r>
          <w:rPr/>
          <w:instrText xml:space="preserve"> PAGEREF _Toc26179 </w:instrText>
        </w:r>
      </w:ins>
      <w:ins w:id="1574" w:author="◉‿◉" w:date="2020-05-07T08:52:00Z">
        <w:r>
          <w:rPr/>
          <w:fldChar w:fldCharType="separate"/>
        </w:r>
      </w:ins>
      <w:ins w:id="1575" w:author="◉‿◉" w:date="2020-05-07T08:52:00Z">
        <w:r>
          <w:rPr/>
          <w:t>38</w:t>
        </w:r>
      </w:ins>
      <w:ins w:id="1576" w:author="◉‿◉" w:date="2020-05-07T08:52:00Z">
        <w:r>
          <w:rPr/>
          <w:fldChar w:fldCharType="end"/>
        </w:r>
      </w:ins>
      <w:ins w:id="1577" w:author="◉‿◉" w:date="2020-05-07T08:52:00Z">
        <w:r>
          <w:rPr/>
          <w:fldChar w:fldCharType="end"/>
        </w:r>
      </w:ins>
    </w:p>
    <w:p>
      <w:pPr>
        <w:pStyle w:val="21"/>
        <w:tabs>
          <w:tab w:val="right" w:leader="dot" w:pos="9354"/>
          <w:tab w:val="clear" w:pos="9348"/>
        </w:tabs>
        <w:rPr>
          <w:ins w:id="1578" w:author="◉‿◉" w:date="2020-05-07T08:52:00Z"/>
        </w:rPr>
      </w:pPr>
      <w:ins w:id="1579" w:author="◉‿◉" w:date="2020-05-07T08:52:00Z">
        <w:r>
          <w:rPr/>
          <w:fldChar w:fldCharType="begin"/>
        </w:r>
      </w:ins>
      <w:ins w:id="1580" w:author="◉‿◉" w:date="2020-05-07T08:52:00Z">
        <w:r>
          <w:rPr/>
          <w:instrText xml:space="preserve"> HYPERLINK \l _Toc12440 </w:instrText>
        </w:r>
      </w:ins>
      <w:ins w:id="1581" w:author="◉‿◉" w:date="2020-05-07T08:52:00Z">
        <w:r>
          <w:rPr/>
          <w:fldChar w:fldCharType="separate"/>
        </w:r>
      </w:ins>
      <w:ins w:id="1582" w:author="◉‿◉" w:date="2020-05-07T08:52:00Z">
        <w:r>
          <w:rPr>
            <w:rFonts w:hint="eastAsia"/>
            <w:szCs w:val="30"/>
          </w:rPr>
          <w:t>致谢</w:t>
        </w:r>
      </w:ins>
      <w:ins w:id="1583" w:author="◉‿◉" w:date="2020-05-07T08:52:00Z">
        <w:r>
          <w:rPr/>
          <w:tab/>
        </w:r>
      </w:ins>
      <w:ins w:id="1584" w:author="◉‿◉" w:date="2020-05-07T08:52:00Z">
        <w:r>
          <w:rPr/>
          <w:fldChar w:fldCharType="begin"/>
        </w:r>
      </w:ins>
      <w:ins w:id="1585" w:author="◉‿◉" w:date="2020-05-07T08:52:00Z">
        <w:r>
          <w:rPr/>
          <w:instrText xml:space="preserve"> PAGEREF _Toc12440 </w:instrText>
        </w:r>
      </w:ins>
      <w:ins w:id="1586" w:author="◉‿◉" w:date="2020-05-07T08:52:00Z">
        <w:r>
          <w:rPr/>
          <w:fldChar w:fldCharType="separate"/>
        </w:r>
      </w:ins>
      <w:ins w:id="1587" w:author="◉‿◉" w:date="2020-05-07T08:52:00Z">
        <w:r>
          <w:rPr/>
          <w:t>39</w:t>
        </w:r>
      </w:ins>
      <w:ins w:id="1588" w:author="◉‿◉" w:date="2020-05-07T08:52:00Z">
        <w:r>
          <w:rPr/>
          <w:fldChar w:fldCharType="end"/>
        </w:r>
      </w:ins>
      <w:ins w:id="1589" w:author="◉‿◉" w:date="2020-05-07T08:52:00Z">
        <w:r>
          <w:rPr/>
          <w:fldChar w:fldCharType="end"/>
        </w:r>
      </w:ins>
    </w:p>
    <w:p>
      <w:pPr>
        <w:tabs>
          <w:tab w:val="right" w:leader="dot" w:pos="9356"/>
        </w:tabs>
        <w:sectPr>
          <w:headerReference r:id="rId12" w:type="first"/>
          <w:headerReference r:id="rId11" w:type="default"/>
          <w:pgSz w:w="11906" w:h="16838"/>
          <w:pgMar w:top="1418" w:right="1134" w:bottom="1418" w:left="1134" w:header="851" w:footer="992" w:gutter="284"/>
          <w:pgNumType w:fmt="upperRoman"/>
          <w:cols w:space="720" w:num="1"/>
          <w:docGrid w:linePitch="312" w:charSpace="0"/>
        </w:sectPr>
      </w:pPr>
      <w:r>
        <w:rPr>
          <w:b/>
        </w:rPr>
        <w:fldChar w:fldCharType="end"/>
      </w:r>
    </w:p>
    <w:p>
      <w:pPr>
        <w:pStyle w:val="36"/>
        <w:spacing w:before="240" w:after="240"/>
        <w:rPr>
          <w:rFonts w:ascii="黑体" w:hAnsi="黑体" w:eastAsia="黑体"/>
          <w:b w:val="0"/>
          <w:sz w:val="30"/>
          <w:szCs w:val="30"/>
        </w:rPr>
      </w:pPr>
      <w:commentRangeStart w:id="3"/>
      <w:r>
        <w:rPr>
          <w:rFonts w:hint="eastAsia" w:ascii="黑体" w:hAnsi="黑体" w:eastAsia="黑体"/>
          <w:b w:val="0"/>
          <w:sz w:val="30"/>
          <w:szCs w:val="30"/>
        </w:rPr>
        <w:t>图目录</w:t>
      </w:r>
      <w:commentRangeEnd w:id="3"/>
      <w:r>
        <w:rPr>
          <w:rStyle w:val="33"/>
          <w:b w:val="0"/>
        </w:rPr>
        <w:commentReference w:id="3"/>
      </w:r>
    </w:p>
    <w:p>
      <w:pPr>
        <w:pStyle w:val="23"/>
        <w:tabs>
          <w:tab w:val="right" w:leader="dot" w:pos="9344"/>
        </w:tabs>
        <w:rPr>
          <w:del w:id="1590" w:author="◉‿◉" w:date="2020-05-08T20:26:00Z"/>
          <w:rFonts w:ascii="Calibri" w:hAnsi="Calibri"/>
          <w:sz w:val="21"/>
          <w:szCs w:val="22"/>
        </w:rPr>
      </w:pPr>
      <w:r>
        <w:rPr>
          <w:rFonts w:ascii="宋体" w:hAnsi="宋体"/>
        </w:rPr>
        <w:fldChar w:fldCharType="begin"/>
      </w:r>
      <w:r>
        <w:rPr>
          <w:rFonts w:ascii="宋体" w:hAnsi="宋体"/>
        </w:rPr>
        <w:instrText xml:space="preserve"> TOC \h \z \t "论文图注" \c </w:instrText>
      </w:r>
      <w:r>
        <w:rPr>
          <w:rFonts w:ascii="宋体" w:hAnsi="宋体"/>
        </w:rPr>
        <w:fldChar w:fldCharType="separate"/>
      </w:r>
      <w:del w:id="1591" w:author="◉‿◉" w:date="2020-05-08T20:26:00Z">
        <w:r>
          <w:rPr>
            <w:rStyle w:val="32"/>
          </w:rPr>
          <w:fldChar w:fldCharType="begin"/>
        </w:r>
      </w:del>
      <w:del w:id="1592" w:author="◉‿◉" w:date="2020-05-08T20:26:00Z">
        <w:r>
          <w:rPr>
            <w:rStyle w:val="32"/>
          </w:rPr>
          <w:delInstrText xml:space="preserve"> </w:delInstrText>
        </w:r>
      </w:del>
      <w:del w:id="1593" w:author="◉‿◉" w:date="2020-05-08T20:26:00Z">
        <w:r>
          <w:rPr/>
          <w:delInstrText xml:space="preserve">HYPERLINK \l "_Toc510621461"</w:delInstrText>
        </w:r>
      </w:del>
      <w:del w:id="1594" w:author="◉‿◉" w:date="2020-05-08T20:26:00Z">
        <w:r>
          <w:rPr>
            <w:rStyle w:val="32"/>
          </w:rPr>
          <w:delInstrText xml:space="preserve"> </w:delInstrText>
        </w:r>
      </w:del>
      <w:del w:id="1595" w:author="◉‿◉" w:date="2020-05-08T20:26:00Z">
        <w:r>
          <w:rPr>
            <w:rStyle w:val="32"/>
          </w:rPr>
          <w:fldChar w:fldCharType="separate"/>
        </w:r>
      </w:del>
      <w:del w:id="1596" w:author="◉‿◉" w:date="2020-05-08T20:26:00Z">
        <w:r>
          <w:rPr>
            <w:rStyle w:val="32"/>
            <w:rFonts w:hint="eastAsia"/>
          </w:rPr>
          <w:delText>图</w:delText>
        </w:r>
      </w:del>
      <w:del w:id="1597" w:author="◉‿◉" w:date="2020-05-08T20:26:00Z">
        <w:r>
          <w:rPr>
            <w:rStyle w:val="32"/>
          </w:rPr>
          <w:delText xml:space="preserve">1-1 </w:delText>
        </w:r>
      </w:del>
      <w:del w:id="1598" w:author="◉‿◉" w:date="2020-05-08T20:26:00Z">
        <w:r>
          <w:rPr>
            <w:rStyle w:val="32"/>
          </w:rPr>
          <w:fldChar w:fldCharType="begin"/>
        </w:r>
      </w:del>
      <w:del w:id="1599" w:author="◉‿◉" w:date="2020-05-08T20:26:00Z">
        <w:r>
          <w:rPr>
            <w:rStyle w:val="32"/>
          </w:rPr>
          <w:delInstrText xml:space="preserve"> </w:delInstrText>
        </w:r>
      </w:del>
      <w:del w:id="1600" w:author="◉‿◉" w:date="2020-05-08T20:26:00Z">
        <w:r>
          <w:rPr>
            <w:rStyle w:val="32"/>
            <w:rFonts w:hint="eastAsia"/>
          </w:rPr>
          <w:delInstrText xml:space="preserve">MACROBUTTON  AcceptAllChangesShown [单击此处添加图标题]</w:delInstrText>
        </w:r>
      </w:del>
      <w:del w:id="1601" w:author="◉‿◉" w:date="2020-05-08T20:26:00Z">
        <w:r>
          <w:rPr>
            <w:rStyle w:val="32"/>
          </w:rPr>
          <w:delInstrText xml:space="preserve"> </w:delInstrText>
        </w:r>
      </w:del>
      <w:del w:id="1602" w:author="◉‿◉" w:date="2020-05-08T20:26:00Z">
        <w:r>
          <w:rPr>
            <w:rStyle w:val="32"/>
          </w:rPr>
          <w:fldChar w:fldCharType="end"/>
        </w:r>
      </w:del>
      <w:del w:id="1603" w:author="◉‿◉" w:date="2020-05-08T20:26:00Z">
        <w:r>
          <w:rPr/>
          <w:tab/>
        </w:r>
      </w:del>
      <w:del w:id="1604" w:author="◉‿◉" w:date="2020-05-08T20:26:00Z">
        <w:r>
          <w:rPr/>
          <w:fldChar w:fldCharType="begin"/>
        </w:r>
      </w:del>
      <w:del w:id="1605" w:author="◉‿◉" w:date="2020-05-08T20:26:00Z">
        <w:r>
          <w:rPr/>
          <w:delInstrText xml:space="preserve"> PAGEREF _Toc510621461 \h </w:delInstrText>
        </w:r>
      </w:del>
      <w:del w:id="1606" w:author="◉‿◉" w:date="2020-05-08T20:26:00Z">
        <w:r>
          <w:rPr/>
          <w:fldChar w:fldCharType="separate"/>
        </w:r>
      </w:del>
      <w:del w:id="1607" w:author="◉‿◉" w:date="2020-05-08T20:26:00Z">
        <w:r>
          <w:rPr/>
          <w:delText>1</w:delText>
        </w:r>
      </w:del>
      <w:del w:id="1608" w:author="◉‿◉" w:date="2020-05-08T20:26:00Z">
        <w:r>
          <w:rPr/>
          <w:fldChar w:fldCharType="end"/>
        </w:r>
      </w:del>
      <w:del w:id="1609" w:author="◉‿◉" w:date="2020-05-08T20:26:00Z">
        <w:r>
          <w:rPr>
            <w:rStyle w:val="32"/>
          </w:rPr>
          <w:fldChar w:fldCharType="end"/>
        </w:r>
      </w:del>
    </w:p>
    <w:p>
      <w:pPr>
        <w:pStyle w:val="23"/>
        <w:tabs>
          <w:tab w:val="right" w:leader="dot" w:pos="9344"/>
        </w:tabs>
        <w:rPr>
          <w:del w:id="1610" w:author="◉‿◉" w:date="2020-05-08T20:26:00Z"/>
          <w:rFonts w:ascii="Calibri" w:hAnsi="Calibri"/>
          <w:sz w:val="21"/>
          <w:szCs w:val="22"/>
        </w:rPr>
      </w:pPr>
      <w:del w:id="1611" w:author="◉‿◉" w:date="2020-05-08T20:26:00Z">
        <w:r>
          <w:rPr>
            <w:rStyle w:val="32"/>
          </w:rPr>
          <w:fldChar w:fldCharType="begin"/>
        </w:r>
      </w:del>
      <w:del w:id="1612" w:author="◉‿◉" w:date="2020-05-08T20:26:00Z">
        <w:r>
          <w:rPr>
            <w:rStyle w:val="32"/>
          </w:rPr>
          <w:delInstrText xml:space="preserve"> </w:delInstrText>
        </w:r>
      </w:del>
      <w:del w:id="1613" w:author="◉‿◉" w:date="2020-05-08T20:26:00Z">
        <w:r>
          <w:rPr/>
          <w:delInstrText xml:space="preserve">HYPERLINK \l "_Toc510621462"</w:delInstrText>
        </w:r>
      </w:del>
      <w:del w:id="1614" w:author="◉‿◉" w:date="2020-05-08T20:26:00Z">
        <w:r>
          <w:rPr>
            <w:rStyle w:val="32"/>
          </w:rPr>
          <w:delInstrText xml:space="preserve"> </w:delInstrText>
        </w:r>
      </w:del>
      <w:del w:id="1615" w:author="◉‿◉" w:date="2020-05-08T20:26:00Z">
        <w:r>
          <w:rPr>
            <w:rStyle w:val="32"/>
          </w:rPr>
          <w:fldChar w:fldCharType="separate"/>
        </w:r>
      </w:del>
      <w:del w:id="1616" w:author="◉‿◉" w:date="2020-05-08T20:26:00Z">
        <w:r>
          <w:rPr>
            <w:rStyle w:val="32"/>
            <w:rFonts w:hint="eastAsia"/>
          </w:rPr>
          <w:delText>图</w:delText>
        </w:r>
      </w:del>
      <w:del w:id="1617" w:author="◉‿◉" w:date="2020-05-08T20:26:00Z">
        <w:r>
          <w:rPr>
            <w:rStyle w:val="32"/>
          </w:rPr>
          <w:delText xml:space="preserve">1-2 </w:delText>
        </w:r>
      </w:del>
      <w:del w:id="1618" w:author="◉‿◉" w:date="2020-05-08T20:26:00Z">
        <w:r>
          <w:rPr>
            <w:rStyle w:val="32"/>
          </w:rPr>
          <w:fldChar w:fldCharType="begin"/>
        </w:r>
      </w:del>
      <w:del w:id="1619" w:author="◉‿◉" w:date="2020-05-08T20:26:00Z">
        <w:r>
          <w:rPr>
            <w:rStyle w:val="32"/>
          </w:rPr>
          <w:delInstrText xml:space="preserve"> </w:delInstrText>
        </w:r>
      </w:del>
      <w:del w:id="1620" w:author="◉‿◉" w:date="2020-05-08T20:26:00Z">
        <w:r>
          <w:rPr>
            <w:rStyle w:val="32"/>
            <w:rFonts w:hint="eastAsia"/>
          </w:rPr>
          <w:delInstrText xml:space="preserve">MACROBUTTON  AcceptAllChangesShown [单击此处添加图标题]</w:delInstrText>
        </w:r>
      </w:del>
      <w:del w:id="1621" w:author="◉‿◉" w:date="2020-05-08T20:26:00Z">
        <w:r>
          <w:rPr>
            <w:rStyle w:val="32"/>
          </w:rPr>
          <w:delInstrText xml:space="preserve"> </w:delInstrText>
        </w:r>
      </w:del>
      <w:del w:id="1622" w:author="◉‿◉" w:date="2020-05-08T20:26:00Z">
        <w:r>
          <w:rPr>
            <w:rStyle w:val="32"/>
          </w:rPr>
          <w:fldChar w:fldCharType="end"/>
        </w:r>
      </w:del>
      <w:del w:id="1623" w:author="◉‿◉" w:date="2020-05-08T20:26:00Z">
        <w:r>
          <w:rPr/>
          <w:tab/>
        </w:r>
      </w:del>
      <w:del w:id="1624" w:author="◉‿◉" w:date="2020-05-08T20:26:00Z">
        <w:r>
          <w:rPr/>
          <w:fldChar w:fldCharType="begin"/>
        </w:r>
      </w:del>
      <w:del w:id="1625" w:author="◉‿◉" w:date="2020-05-08T20:26:00Z">
        <w:r>
          <w:rPr/>
          <w:delInstrText xml:space="preserve"> PAGEREF _Toc510621462 \h </w:delInstrText>
        </w:r>
      </w:del>
      <w:del w:id="1626" w:author="◉‿◉" w:date="2020-05-08T20:26:00Z">
        <w:r>
          <w:rPr/>
          <w:fldChar w:fldCharType="separate"/>
        </w:r>
      </w:del>
      <w:del w:id="1627" w:author="◉‿◉" w:date="2020-05-08T20:26:00Z">
        <w:r>
          <w:rPr/>
          <w:delText>2</w:delText>
        </w:r>
      </w:del>
      <w:del w:id="1628" w:author="◉‿◉" w:date="2020-05-08T20:26:00Z">
        <w:r>
          <w:rPr/>
          <w:fldChar w:fldCharType="end"/>
        </w:r>
      </w:del>
      <w:del w:id="1629" w:author="◉‿◉" w:date="2020-05-08T20:26:00Z">
        <w:r>
          <w:rPr>
            <w:rStyle w:val="32"/>
          </w:rPr>
          <w:fldChar w:fldCharType="end"/>
        </w:r>
      </w:del>
    </w:p>
    <w:p>
      <w:pPr>
        <w:pStyle w:val="23"/>
        <w:tabs>
          <w:tab w:val="right" w:leader="dot" w:pos="9344"/>
        </w:tabs>
        <w:rPr>
          <w:del w:id="1630" w:author="◉‿◉" w:date="2020-05-08T20:26:00Z"/>
          <w:rFonts w:ascii="Calibri" w:hAnsi="Calibri"/>
          <w:sz w:val="21"/>
          <w:szCs w:val="22"/>
        </w:rPr>
      </w:pPr>
      <w:del w:id="1631" w:author="◉‿◉" w:date="2020-05-08T20:26:00Z">
        <w:r>
          <w:rPr>
            <w:rStyle w:val="32"/>
          </w:rPr>
          <w:fldChar w:fldCharType="begin"/>
        </w:r>
      </w:del>
      <w:del w:id="1632" w:author="◉‿◉" w:date="2020-05-08T20:26:00Z">
        <w:r>
          <w:rPr>
            <w:rStyle w:val="32"/>
          </w:rPr>
          <w:delInstrText xml:space="preserve"> </w:delInstrText>
        </w:r>
      </w:del>
      <w:del w:id="1633" w:author="◉‿◉" w:date="2020-05-08T20:26:00Z">
        <w:r>
          <w:rPr/>
          <w:delInstrText xml:space="preserve">HYPERLINK \l "_Toc510621463"</w:delInstrText>
        </w:r>
      </w:del>
      <w:del w:id="1634" w:author="◉‿◉" w:date="2020-05-08T20:26:00Z">
        <w:r>
          <w:rPr>
            <w:rStyle w:val="32"/>
          </w:rPr>
          <w:delInstrText xml:space="preserve"> </w:delInstrText>
        </w:r>
      </w:del>
      <w:del w:id="1635" w:author="◉‿◉" w:date="2020-05-08T20:26:00Z">
        <w:r>
          <w:rPr>
            <w:rStyle w:val="32"/>
          </w:rPr>
          <w:fldChar w:fldCharType="separate"/>
        </w:r>
      </w:del>
      <w:del w:id="1636" w:author="◉‿◉" w:date="2020-05-08T20:26:00Z">
        <w:r>
          <w:rPr>
            <w:rStyle w:val="32"/>
            <w:rFonts w:hint="eastAsia"/>
          </w:rPr>
          <w:delText>图</w:delText>
        </w:r>
      </w:del>
      <w:del w:id="1637" w:author="◉‿◉" w:date="2020-05-08T20:26:00Z">
        <w:r>
          <w:rPr>
            <w:rStyle w:val="32"/>
          </w:rPr>
          <w:delText xml:space="preserve">2-1 </w:delText>
        </w:r>
      </w:del>
      <w:del w:id="1638" w:author="◉‿◉" w:date="2020-05-08T20:26:00Z">
        <w:r>
          <w:rPr>
            <w:rStyle w:val="32"/>
          </w:rPr>
          <w:fldChar w:fldCharType="begin"/>
        </w:r>
      </w:del>
      <w:del w:id="1639" w:author="◉‿◉" w:date="2020-05-08T20:26:00Z">
        <w:r>
          <w:rPr>
            <w:rStyle w:val="32"/>
          </w:rPr>
          <w:delInstrText xml:space="preserve"> </w:delInstrText>
        </w:r>
      </w:del>
      <w:del w:id="1640" w:author="◉‿◉" w:date="2020-05-08T20:26:00Z">
        <w:r>
          <w:rPr>
            <w:rStyle w:val="32"/>
            <w:rFonts w:hint="eastAsia"/>
          </w:rPr>
          <w:delInstrText xml:space="preserve">MACROBUTTON  AcceptAllChangesShown [单击此处添加图标题]</w:delInstrText>
        </w:r>
      </w:del>
      <w:del w:id="1641" w:author="◉‿◉" w:date="2020-05-08T20:26:00Z">
        <w:r>
          <w:rPr>
            <w:rStyle w:val="32"/>
          </w:rPr>
          <w:delInstrText xml:space="preserve"> </w:delInstrText>
        </w:r>
      </w:del>
      <w:del w:id="1642" w:author="◉‿◉" w:date="2020-05-08T20:26:00Z">
        <w:r>
          <w:rPr>
            <w:rStyle w:val="32"/>
          </w:rPr>
          <w:fldChar w:fldCharType="end"/>
        </w:r>
      </w:del>
      <w:del w:id="1643" w:author="◉‿◉" w:date="2020-05-08T20:26:00Z">
        <w:r>
          <w:rPr/>
          <w:tab/>
        </w:r>
      </w:del>
      <w:del w:id="1644" w:author="◉‿◉" w:date="2020-05-08T20:26:00Z">
        <w:r>
          <w:rPr/>
          <w:fldChar w:fldCharType="begin"/>
        </w:r>
      </w:del>
      <w:del w:id="1645" w:author="◉‿◉" w:date="2020-05-08T20:26:00Z">
        <w:r>
          <w:rPr/>
          <w:delInstrText xml:space="preserve"> PAGEREF _Toc510621463 \h </w:delInstrText>
        </w:r>
      </w:del>
      <w:del w:id="1646" w:author="◉‿◉" w:date="2020-05-08T20:26:00Z">
        <w:r>
          <w:rPr/>
          <w:fldChar w:fldCharType="separate"/>
        </w:r>
      </w:del>
      <w:del w:id="1647" w:author="◉‿◉" w:date="2020-05-08T20:26:00Z">
        <w:r>
          <w:rPr/>
          <w:delText>3</w:delText>
        </w:r>
      </w:del>
      <w:del w:id="1648" w:author="◉‿◉" w:date="2020-05-08T20:26:00Z">
        <w:r>
          <w:rPr/>
          <w:fldChar w:fldCharType="end"/>
        </w:r>
      </w:del>
      <w:del w:id="1649" w:author="◉‿◉" w:date="2020-05-08T20:26:00Z">
        <w:r>
          <w:rPr>
            <w:rStyle w:val="32"/>
          </w:rPr>
          <w:fldChar w:fldCharType="end"/>
        </w:r>
      </w:del>
    </w:p>
    <w:p>
      <w:pPr>
        <w:pStyle w:val="23"/>
        <w:tabs>
          <w:tab w:val="right" w:leader="dot" w:pos="9344"/>
        </w:tabs>
        <w:rPr>
          <w:del w:id="1650" w:author="◉‿◉" w:date="2020-05-08T20:26:00Z"/>
          <w:rFonts w:ascii="Calibri" w:hAnsi="Calibri"/>
          <w:sz w:val="21"/>
          <w:szCs w:val="22"/>
        </w:rPr>
      </w:pPr>
      <w:del w:id="1651" w:author="◉‿◉" w:date="2020-05-08T20:26:00Z">
        <w:r>
          <w:rPr>
            <w:rStyle w:val="32"/>
          </w:rPr>
          <w:fldChar w:fldCharType="begin"/>
        </w:r>
      </w:del>
      <w:del w:id="1652" w:author="◉‿◉" w:date="2020-05-08T20:26:00Z">
        <w:r>
          <w:rPr>
            <w:rStyle w:val="32"/>
          </w:rPr>
          <w:delInstrText xml:space="preserve"> </w:delInstrText>
        </w:r>
      </w:del>
      <w:del w:id="1653" w:author="◉‿◉" w:date="2020-05-08T20:26:00Z">
        <w:r>
          <w:rPr/>
          <w:delInstrText xml:space="preserve">HYPERLINK \l "_Toc510621464"</w:delInstrText>
        </w:r>
      </w:del>
      <w:del w:id="1654" w:author="◉‿◉" w:date="2020-05-08T20:26:00Z">
        <w:r>
          <w:rPr>
            <w:rStyle w:val="32"/>
          </w:rPr>
          <w:delInstrText xml:space="preserve"> </w:delInstrText>
        </w:r>
      </w:del>
      <w:del w:id="1655" w:author="◉‿◉" w:date="2020-05-08T20:26:00Z">
        <w:r>
          <w:rPr>
            <w:rStyle w:val="32"/>
          </w:rPr>
          <w:fldChar w:fldCharType="separate"/>
        </w:r>
      </w:del>
      <w:del w:id="1656" w:author="◉‿◉" w:date="2020-05-08T20:26:00Z">
        <w:r>
          <w:rPr>
            <w:rStyle w:val="32"/>
            <w:rFonts w:hint="eastAsia"/>
          </w:rPr>
          <w:delText>图</w:delText>
        </w:r>
      </w:del>
      <w:del w:id="1657" w:author="◉‿◉" w:date="2020-05-08T20:26:00Z">
        <w:r>
          <w:rPr>
            <w:rStyle w:val="32"/>
          </w:rPr>
          <w:delText xml:space="preserve">3-1 </w:delText>
        </w:r>
      </w:del>
      <w:del w:id="1658" w:author="◉‿◉" w:date="2020-05-08T20:26:00Z">
        <w:r>
          <w:rPr>
            <w:rStyle w:val="32"/>
          </w:rPr>
          <w:fldChar w:fldCharType="begin"/>
        </w:r>
      </w:del>
      <w:del w:id="1659" w:author="◉‿◉" w:date="2020-05-08T20:26:00Z">
        <w:r>
          <w:rPr>
            <w:rStyle w:val="32"/>
          </w:rPr>
          <w:delInstrText xml:space="preserve"> </w:delInstrText>
        </w:r>
      </w:del>
      <w:del w:id="1660" w:author="◉‿◉" w:date="2020-05-08T20:26:00Z">
        <w:r>
          <w:rPr>
            <w:rStyle w:val="32"/>
            <w:rFonts w:hint="eastAsia"/>
          </w:rPr>
          <w:delInstrText xml:space="preserve">MACROBUTTON  AcceptAllChangesShown [单击此处添加图标题]</w:delInstrText>
        </w:r>
      </w:del>
      <w:del w:id="1661" w:author="◉‿◉" w:date="2020-05-08T20:26:00Z">
        <w:r>
          <w:rPr>
            <w:rStyle w:val="32"/>
          </w:rPr>
          <w:delInstrText xml:space="preserve"> </w:delInstrText>
        </w:r>
      </w:del>
      <w:del w:id="1662" w:author="◉‿◉" w:date="2020-05-08T20:26:00Z">
        <w:r>
          <w:rPr>
            <w:rStyle w:val="32"/>
          </w:rPr>
          <w:fldChar w:fldCharType="end"/>
        </w:r>
      </w:del>
      <w:del w:id="1663" w:author="◉‿◉" w:date="2020-05-08T20:26:00Z">
        <w:r>
          <w:rPr/>
          <w:tab/>
        </w:r>
      </w:del>
      <w:del w:id="1664" w:author="◉‿◉" w:date="2020-05-08T20:26:00Z">
        <w:r>
          <w:rPr/>
          <w:fldChar w:fldCharType="begin"/>
        </w:r>
      </w:del>
      <w:del w:id="1665" w:author="◉‿◉" w:date="2020-05-08T20:26:00Z">
        <w:r>
          <w:rPr/>
          <w:delInstrText xml:space="preserve"> PAGEREF _Toc510621464 \h </w:delInstrText>
        </w:r>
      </w:del>
      <w:del w:id="1666" w:author="◉‿◉" w:date="2020-05-08T20:26:00Z">
        <w:r>
          <w:rPr/>
          <w:fldChar w:fldCharType="separate"/>
        </w:r>
      </w:del>
      <w:del w:id="1667" w:author="◉‿◉" w:date="2020-05-08T20:26:00Z">
        <w:r>
          <w:rPr/>
          <w:delText>5</w:delText>
        </w:r>
      </w:del>
      <w:del w:id="1668" w:author="◉‿◉" w:date="2020-05-08T20:26:00Z">
        <w:r>
          <w:rPr/>
          <w:fldChar w:fldCharType="end"/>
        </w:r>
      </w:del>
      <w:del w:id="1669" w:author="◉‿◉" w:date="2020-05-08T20:26:00Z">
        <w:r>
          <w:rPr>
            <w:rStyle w:val="32"/>
          </w:rPr>
          <w:fldChar w:fldCharType="end"/>
        </w:r>
      </w:del>
    </w:p>
    <w:p>
      <w:pPr>
        <w:pStyle w:val="23"/>
        <w:tabs>
          <w:tab w:val="right" w:leader="dot" w:pos="9344"/>
        </w:tabs>
        <w:rPr>
          <w:del w:id="1670" w:author="◉‿◉" w:date="2020-05-08T20:26:00Z"/>
          <w:rFonts w:ascii="Calibri" w:hAnsi="Calibri"/>
          <w:sz w:val="21"/>
          <w:szCs w:val="22"/>
        </w:rPr>
      </w:pPr>
      <w:del w:id="1671" w:author="◉‿◉" w:date="2020-05-08T20:26:00Z">
        <w:r>
          <w:rPr>
            <w:rStyle w:val="32"/>
          </w:rPr>
          <w:fldChar w:fldCharType="begin"/>
        </w:r>
      </w:del>
      <w:del w:id="1672" w:author="◉‿◉" w:date="2020-05-08T20:26:00Z">
        <w:r>
          <w:rPr>
            <w:rStyle w:val="32"/>
          </w:rPr>
          <w:delInstrText xml:space="preserve"> </w:delInstrText>
        </w:r>
      </w:del>
      <w:del w:id="1673" w:author="◉‿◉" w:date="2020-05-08T20:26:00Z">
        <w:r>
          <w:rPr/>
          <w:delInstrText xml:space="preserve">HYPERLINK \l "_Toc510621465"</w:delInstrText>
        </w:r>
      </w:del>
      <w:del w:id="1674" w:author="◉‿◉" w:date="2020-05-08T20:26:00Z">
        <w:r>
          <w:rPr>
            <w:rStyle w:val="32"/>
          </w:rPr>
          <w:delInstrText xml:space="preserve"> </w:delInstrText>
        </w:r>
      </w:del>
      <w:del w:id="1675" w:author="◉‿◉" w:date="2020-05-08T20:26:00Z">
        <w:r>
          <w:rPr>
            <w:rStyle w:val="32"/>
          </w:rPr>
          <w:fldChar w:fldCharType="separate"/>
        </w:r>
      </w:del>
      <w:del w:id="1676" w:author="◉‿◉" w:date="2020-05-08T20:26:00Z">
        <w:r>
          <w:rPr>
            <w:rStyle w:val="32"/>
            <w:rFonts w:hint="eastAsia"/>
          </w:rPr>
          <w:delText>图</w:delText>
        </w:r>
      </w:del>
      <w:del w:id="1677" w:author="◉‿◉" w:date="2020-05-08T20:26:00Z">
        <w:r>
          <w:rPr>
            <w:rStyle w:val="32"/>
          </w:rPr>
          <w:delText xml:space="preserve">4-1 </w:delText>
        </w:r>
      </w:del>
      <w:del w:id="1678" w:author="◉‿◉" w:date="2020-05-08T20:26:00Z">
        <w:r>
          <w:rPr>
            <w:rStyle w:val="32"/>
          </w:rPr>
          <w:fldChar w:fldCharType="begin"/>
        </w:r>
      </w:del>
      <w:del w:id="1679" w:author="◉‿◉" w:date="2020-05-08T20:26:00Z">
        <w:r>
          <w:rPr>
            <w:rStyle w:val="32"/>
          </w:rPr>
          <w:delInstrText xml:space="preserve"> </w:delInstrText>
        </w:r>
      </w:del>
      <w:del w:id="1680" w:author="◉‿◉" w:date="2020-05-08T20:26:00Z">
        <w:r>
          <w:rPr>
            <w:rStyle w:val="32"/>
            <w:rFonts w:hint="eastAsia"/>
          </w:rPr>
          <w:delInstrText xml:space="preserve">MACROBUTTON  AcceptAllChangesShown [单击此处添加图标题]</w:delInstrText>
        </w:r>
      </w:del>
      <w:del w:id="1681" w:author="◉‿◉" w:date="2020-05-08T20:26:00Z">
        <w:r>
          <w:rPr>
            <w:rStyle w:val="32"/>
          </w:rPr>
          <w:delInstrText xml:space="preserve"> </w:delInstrText>
        </w:r>
      </w:del>
      <w:del w:id="1682" w:author="◉‿◉" w:date="2020-05-08T20:26:00Z">
        <w:r>
          <w:rPr>
            <w:rStyle w:val="32"/>
          </w:rPr>
          <w:fldChar w:fldCharType="end"/>
        </w:r>
      </w:del>
      <w:del w:id="1683" w:author="◉‿◉" w:date="2020-05-08T20:26:00Z">
        <w:r>
          <w:rPr/>
          <w:tab/>
        </w:r>
      </w:del>
      <w:del w:id="1684" w:author="◉‿◉" w:date="2020-05-08T20:26:00Z">
        <w:r>
          <w:rPr/>
          <w:fldChar w:fldCharType="begin"/>
        </w:r>
      </w:del>
      <w:del w:id="1685" w:author="◉‿◉" w:date="2020-05-08T20:26:00Z">
        <w:r>
          <w:rPr/>
          <w:delInstrText xml:space="preserve"> PAGEREF _Toc510621465 \h </w:delInstrText>
        </w:r>
      </w:del>
      <w:del w:id="1686" w:author="◉‿◉" w:date="2020-05-08T20:26:00Z">
        <w:r>
          <w:rPr/>
          <w:fldChar w:fldCharType="separate"/>
        </w:r>
      </w:del>
      <w:del w:id="1687" w:author="◉‿◉" w:date="2020-05-08T20:26:00Z">
        <w:r>
          <w:rPr/>
          <w:delText>7</w:delText>
        </w:r>
      </w:del>
      <w:del w:id="1688" w:author="◉‿◉" w:date="2020-05-08T20:26:00Z">
        <w:r>
          <w:rPr/>
          <w:fldChar w:fldCharType="end"/>
        </w:r>
      </w:del>
      <w:del w:id="1689" w:author="◉‿◉" w:date="2020-05-08T20:26:00Z">
        <w:r>
          <w:rPr>
            <w:rStyle w:val="32"/>
          </w:rPr>
          <w:fldChar w:fldCharType="end"/>
        </w:r>
      </w:del>
    </w:p>
    <w:p>
      <w:pPr>
        <w:pStyle w:val="23"/>
        <w:tabs>
          <w:tab w:val="right" w:leader="dot" w:pos="9344"/>
        </w:tabs>
        <w:rPr>
          <w:del w:id="1690" w:author="◉‿◉" w:date="2020-05-08T20:26:00Z"/>
          <w:rFonts w:ascii="Calibri" w:hAnsi="Calibri"/>
          <w:sz w:val="21"/>
          <w:szCs w:val="22"/>
        </w:rPr>
      </w:pPr>
      <w:del w:id="1691" w:author="◉‿◉" w:date="2020-05-08T20:26:00Z">
        <w:r>
          <w:rPr>
            <w:rStyle w:val="32"/>
          </w:rPr>
          <w:fldChar w:fldCharType="begin"/>
        </w:r>
      </w:del>
      <w:del w:id="1692" w:author="◉‿◉" w:date="2020-05-08T20:26:00Z">
        <w:r>
          <w:rPr>
            <w:rStyle w:val="32"/>
          </w:rPr>
          <w:delInstrText xml:space="preserve"> </w:delInstrText>
        </w:r>
      </w:del>
      <w:del w:id="1693" w:author="◉‿◉" w:date="2020-05-08T20:26:00Z">
        <w:r>
          <w:rPr/>
          <w:delInstrText xml:space="preserve">HYPERLINK \l "_Toc510621466"</w:delInstrText>
        </w:r>
      </w:del>
      <w:del w:id="1694" w:author="◉‿◉" w:date="2020-05-08T20:26:00Z">
        <w:r>
          <w:rPr>
            <w:rStyle w:val="32"/>
          </w:rPr>
          <w:delInstrText xml:space="preserve"> </w:delInstrText>
        </w:r>
      </w:del>
      <w:del w:id="1695" w:author="◉‿◉" w:date="2020-05-08T20:26:00Z">
        <w:r>
          <w:rPr>
            <w:rStyle w:val="32"/>
          </w:rPr>
          <w:fldChar w:fldCharType="separate"/>
        </w:r>
      </w:del>
      <w:del w:id="1696" w:author="◉‿◉" w:date="2020-05-08T20:26:00Z">
        <w:r>
          <w:rPr>
            <w:rStyle w:val="32"/>
            <w:rFonts w:hint="eastAsia"/>
          </w:rPr>
          <w:delText>图</w:delText>
        </w:r>
      </w:del>
      <w:del w:id="1697" w:author="◉‿◉" w:date="2020-05-08T20:26:00Z">
        <w:r>
          <w:rPr>
            <w:rStyle w:val="32"/>
          </w:rPr>
          <w:delText xml:space="preserve">5-1 </w:delText>
        </w:r>
      </w:del>
      <w:del w:id="1698" w:author="◉‿◉" w:date="2020-05-08T20:26:00Z">
        <w:r>
          <w:rPr>
            <w:rStyle w:val="32"/>
          </w:rPr>
          <w:fldChar w:fldCharType="begin"/>
        </w:r>
      </w:del>
      <w:del w:id="1699" w:author="◉‿◉" w:date="2020-05-08T20:26:00Z">
        <w:r>
          <w:rPr>
            <w:rStyle w:val="32"/>
          </w:rPr>
          <w:delInstrText xml:space="preserve"> </w:delInstrText>
        </w:r>
      </w:del>
      <w:del w:id="1700" w:author="◉‿◉" w:date="2020-05-08T20:26:00Z">
        <w:r>
          <w:rPr>
            <w:rStyle w:val="32"/>
            <w:rFonts w:hint="eastAsia"/>
          </w:rPr>
          <w:delInstrText xml:space="preserve">MACROBUTTON  AcceptAllChangesShown [单击此处添加图标题]</w:delInstrText>
        </w:r>
      </w:del>
      <w:del w:id="1701" w:author="◉‿◉" w:date="2020-05-08T20:26:00Z">
        <w:r>
          <w:rPr>
            <w:rStyle w:val="32"/>
          </w:rPr>
          <w:delInstrText xml:space="preserve"> </w:delInstrText>
        </w:r>
      </w:del>
      <w:del w:id="1702" w:author="◉‿◉" w:date="2020-05-08T20:26:00Z">
        <w:r>
          <w:rPr>
            <w:rStyle w:val="32"/>
          </w:rPr>
          <w:fldChar w:fldCharType="end"/>
        </w:r>
      </w:del>
      <w:del w:id="1703" w:author="◉‿◉" w:date="2020-05-08T20:26:00Z">
        <w:r>
          <w:rPr/>
          <w:tab/>
        </w:r>
      </w:del>
      <w:del w:id="1704" w:author="◉‿◉" w:date="2020-05-08T20:26:00Z">
        <w:r>
          <w:rPr/>
          <w:fldChar w:fldCharType="begin"/>
        </w:r>
      </w:del>
      <w:del w:id="1705" w:author="◉‿◉" w:date="2020-05-08T20:26:00Z">
        <w:r>
          <w:rPr/>
          <w:delInstrText xml:space="preserve"> PAGEREF _Toc510621466 \h </w:delInstrText>
        </w:r>
      </w:del>
      <w:del w:id="1706" w:author="◉‿◉" w:date="2020-05-08T20:26:00Z">
        <w:r>
          <w:rPr/>
          <w:fldChar w:fldCharType="separate"/>
        </w:r>
      </w:del>
      <w:del w:id="1707" w:author="◉‿◉" w:date="2020-05-08T20:26:00Z">
        <w:r>
          <w:rPr/>
          <w:delText>9</w:delText>
        </w:r>
      </w:del>
      <w:del w:id="1708" w:author="◉‿◉" w:date="2020-05-08T20:26:00Z">
        <w:r>
          <w:rPr/>
          <w:fldChar w:fldCharType="end"/>
        </w:r>
      </w:del>
      <w:del w:id="1709" w:author="◉‿◉" w:date="2020-05-08T20:26:00Z">
        <w:r>
          <w:rPr>
            <w:rStyle w:val="32"/>
          </w:rPr>
          <w:fldChar w:fldCharType="end"/>
        </w:r>
      </w:del>
    </w:p>
    <w:p>
      <w:pPr>
        <w:pStyle w:val="23"/>
        <w:tabs>
          <w:tab w:val="right" w:leader="dot" w:pos="9344"/>
        </w:tabs>
        <w:rPr>
          <w:del w:id="1710" w:author="◉‿◉" w:date="2020-05-08T20:26:00Z"/>
          <w:rFonts w:ascii="Calibri" w:hAnsi="Calibri"/>
          <w:sz w:val="21"/>
          <w:szCs w:val="22"/>
        </w:rPr>
      </w:pPr>
      <w:del w:id="1711" w:author="◉‿◉" w:date="2020-05-08T20:26:00Z">
        <w:r>
          <w:rPr>
            <w:rStyle w:val="32"/>
          </w:rPr>
          <w:fldChar w:fldCharType="begin"/>
        </w:r>
      </w:del>
      <w:del w:id="1712" w:author="◉‿◉" w:date="2020-05-08T20:26:00Z">
        <w:r>
          <w:rPr>
            <w:rStyle w:val="32"/>
          </w:rPr>
          <w:delInstrText xml:space="preserve"> </w:delInstrText>
        </w:r>
      </w:del>
      <w:del w:id="1713" w:author="◉‿◉" w:date="2020-05-08T20:26:00Z">
        <w:r>
          <w:rPr/>
          <w:delInstrText xml:space="preserve">HYPERLINK \l "_Toc510621467"</w:delInstrText>
        </w:r>
      </w:del>
      <w:del w:id="1714" w:author="◉‿◉" w:date="2020-05-08T20:26:00Z">
        <w:r>
          <w:rPr>
            <w:rStyle w:val="32"/>
          </w:rPr>
          <w:delInstrText xml:space="preserve"> </w:delInstrText>
        </w:r>
      </w:del>
      <w:del w:id="1715" w:author="◉‿◉" w:date="2020-05-08T20:26:00Z">
        <w:r>
          <w:rPr>
            <w:rStyle w:val="32"/>
          </w:rPr>
          <w:fldChar w:fldCharType="separate"/>
        </w:r>
      </w:del>
      <w:del w:id="1716" w:author="◉‿◉" w:date="2020-05-08T20:26:00Z">
        <w:r>
          <w:rPr>
            <w:rStyle w:val="32"/>
            <w:rFonts w:hint="eastAsia"/>
          </w:rPr>
          <w:delText>图</w:delText>
        </w:r>
      </w:del>
      <w:del w:id="1717" w:author="◉‿◉" w:date="2020-05-08T20:26:00Z">
        <w:r>
          <w:rPr>
            <w:rStyle w:val="32"/>
          </w:rPr>
          <w:delText xml:space="preserve">6-1 </w:delText>
        </w:r>
      </w:del>
      <w:del w:id="1718" w:author="◉‿◉" w:date="2020-05-08T20:26:00Z">
        <w:r>
          <w:rPr>
            <w:rStyle w:val="32"/>
          </w:rPr>
          <w:fldChar w:fldCharType="begin"/>
        </w:r>
      </w:del>
      <w:del w:id="1719" w:author="◉‿◉" w:date="2020-05-08T20:26:00Z">
        <w:r>
          <w:rPr>
            <w:rStyle w:val="32"/>
          </w:rPr>
          <w:delInstrText xml:space="preserve"> </w:delInstrText>
        </w:r>
      </w:del>
      <w:del w:id="1720" w:author="◉‿◉" w:date="2020-05-08T20:26:00Z">
        <w:r>
          <w:rPr>
            <w:rStyle w:val="32"/>
            <w:rFonts w:hint="eastAsia"/>
          </w:rPr>
          <w:delInstrText xml:space="preserve">MACROBUTTON  AcceptAllChangesShown [单击此处添加图标题]</w:delInstrText>
        </w:r>
      </w:del>
      <w:del w:id="1721" w:author="◉‿◉" w:date="2020-05-08T20:26:00Z">
        <w:r>
          <w:rPr>
            <w:rStyle w:val="32"/>
          </w:rPr>
          <w:delInstrText xml:space="preserve"> </w:delInstrText>
        </w:r>
      </w:del>
      <w:del w:id="1722" w:author="◉‿◉" w:date="2020-05-08T20:26:00Z">
        <w:r>
          <w:rPr>
            <w:rStyle w:val="32"/>
          </w:rPr>
          <w:fldChar w:fldCharType="end"/>
        </w:r>
      </w:del>
      <w:del w:id="1723" w:author="◉‿◉" w:date="2020-05-08T20:26:00Z">
        <w:r>
          <w:rPr/>
          <w:tab/>
        </w:r>
      </w:del>
      <w:del w:id="1724" w:author="◉‿◉" w:date="2020-05-08T20:26:00Z">
        <w:r>
          <w:rPr/>
          <w:fldChar w:fldCharType="begin"/>
        </w:r>
      </w:del>
      <w:del w:id="1725" w:author="◉‿◉" w:date="2020-05-08T20:26:00Z">
        <w:r>
          <w:rPr/>
          <w:delInstrText xml:space="preserve"> PAGEREF _Toc510621467 \h </w:delInstrText>
        </w:r>
      </w:del>
      <w:del w:id="1726" w:author="◉‿◉" w:date="2020-05-08T20:26:00Z">
        <w:r>
          <w:rPr/>
          <w:fldChar w:fldCharType="separate"/>
        </w:r>
      </w:del>
      <w:del w:id="1727" w:author="◉‿◉" w:date="2020-05-08T20:26:00Z">
        <w:r>
          <w:rPr/>
          <w:delText>11</w:delText>
        </w:r>
      </w:del>
      <w:del w:id="1728" w:author="◉‿◉" w:date="2020-05-08T20:26:00Z">
        <w:r>
          <w:rPr/>
          <w:fldChar w:fldCharType="end"/>
        </w:r>
      </w:del>
      <w:del w:id="1729" w:author="◉‿◉" w:date="2020-05-08T20:26:00Z">
        <w:r>
          <w:rPr>
            <w:rStyle w:val="32"/>
          </w:rPr>
          <w:fldChar w:fldCharType="end"/>
        </w:r>
      </w:del>
    </w:p>
    <w:p>
      <w:pPr>
        <w:pStyle w:val="23"/>
        <w:tabs>
          <w:tab w:val="right" w:leader="dot" w:pos="9354"/>
        </w:tabs>
        <w:rPr>
          <w:ins w:id="1730" w:author="◉‿◉" w:date="2020-05-07T08:53:00Z"/>
          <w:del w:id="1731" w:author="◉‿◉" w:date="2020-05-08T20:26:00Z"/>
        </w:rPr>
      </w:pPr>
      <w:ins w:id="1732" w:author="◉‿◉" w:date="2020-05-07T08:53:00Z">
        <w:del w:id="1733" w:author="◉‿◉" w:date="2020-05-08T20:26:00Z">
          <w:r>
            <w:rPr>
              <w:rFonts w:ascii="宋体" w:hAnsi="宋体"/>
            </w:rPr>
            <w:fldChar w:fldCharType="begin"/>
          </w:r>
        </w:del>
      </w:ins>
      <w:ins w:id="1734" w:author="◉‿◉" w:date="2020-05-07T08:53:00Z">
        <w:del w:id="1735" w:author="◉‿◉" w:date="2020-05-08T20:26:00Z">
          <w:r>
            <w:rPr>
              <w:rFonts w:ascii="宋体" w:hAnsi="宋体"/>
            </w:rPr>
            <w:delInstrText xml:space="preserve"> HYPERLINK \l _Toc9328 </w:delInstrText>
          </w:r>
        </w:del>
      </w:ins>
      <w:ins w:id="1736" w:author="◉‿◉" w:date="2020-05-07T08:53:00Z">
        <w:del w:id="1737" w:author="◉‿◉" w:date="2020-05-08T20:26:00Z">
          <w:r>
            <w:rPr>
              <w:rFonts w:ascii="宋体" w:hAnsi="宋体"/>
            </w:rPr>
            <w:fldChar w:fldCharType="separate"/>
          </w:r>
        </w:del>
      </w:ins>
      <w:ins w:id="1738" w:author="◉‿◉" w:date="2020-05-07T08:53:00Z">
        <w:del w:id="1739" w:author="◉‿◉" w:date="2020-05-08T20:26:00Z">
          <w:r>
            <w:rPr>
              <w:rFonts w:hint="eastAsia"/>
            </w:rPr>
            <w:delText>图2-1 基于STM32的智能窗帘实现方案</w:delText>
          </w:r>
        </w:del>
      </w:ins>
      <w:ins w:id="1740" w:author="◉‿◉" w:date="2020-05-07T08:53:00Z">
        <w:del w:id="1741" w:author="◉‿◉" w:date="2020-05-08T20:26:00Z">
          <w:r>
            <w:rPr/>
            <w:tab/>
          </w:r>
        </w:del>
      </w:ins>
      <w:ins w:id="1742" w:author="◉‿◉" w:date="2020-05-07T08:53:00Z">
        <w:del w:id="1743" w:author="◉‿◉" w:date="2020-05-08T20:26:00Z">
          <w:r>
            <w:rPr/>
            <w:fldChar w:fldCharType="begin"/>
          </w:r>
        </w:del>
      </w:ins>
      <w:ins w:id="1744" w:author="◉‿◉" w:date="2020-05-07T08:53:00Z">
        <w:del w:id="1745" w:author="◉‿◉" w:date="2020-05-08T20:26:00Z">
          <w:r>
            <w:rPr/>
            <w:delInstrText xml:space="preserve"> PAGEREF _Toc9328 </w:delInstrText>
          </w:r>
        </w:del>
      </w:ins>
      <w:ins w:id="1746" w:author="◉‿◉" w:date="2020-05-07T08:53:00Z">
        <w:del w:id="1747" w:author="◉‿◉" w:date="2020-05-08T20:26:00Z">
          <w:r>
            <w:rPr/>
            <w:fldChar w:fldCharType="separate"/>
          </w:r>
        </w:del>
      </w:ins>
      <w:ins w:id="1748" w:author="◉‿◉" w:date="2020-05-07T08:53:00Z">
        <w:del w:id="1749" w:author="◉‿◉" w:date="2020-05-08T20:26:00Z">
          <w:r>
            <w:rPr/>
            <w:delText>4</w:delText>
          </w:r>
        </w:del>
      </w:ins>
      <w:ins w:id="1750" w:author="◉‿◉" w:date="2020-05-07T08:53:00Z">
        <w:del w:id="1751" w:author="◉‿◉" w:date="2020-05-08T20:26:00Z">
          <w:r>
            <w:rPr/>
            <w:fldChar w:fldCharType="end"/>
          </w:r>
        </w:del>
      </w:ins>
      <w:ins w:id="1752" w:author="◉‿◉" w:date="2020-05-07T08:53:00Z">
        <w:del w:id="1753" w:author="◉‿◉" w:date="2020-05-08T20:26:00Z">
          <w:r>
            <w:rPr>
              <w:rFonts w:ascii="宋体" w:hAnsi="宋体"/>
            </w:rPr>
            <w:fldChar w:fldCharType="end"/>
          </w:r>
        </w:del>
      </w:ins>
    </w:p>
    <w:p>
      <w:pPr>
        <w:pStyle w:val="23"/>
        <w:tabs>
          <w:tab w:val="right" w:leader="dot" w:pos="9354"/>
        </w:tabs>
        <w:rPr>
          <w:ins w:id="1754" w:author="◉‿◉" w:date="2020-05-07T08:53:00Z"/>
          <w:del w:id="1755" w:author="◉‿◉" w:date="2020-05-08T20:26:00Z"/>
        </w:rPr>
      </w:pPr>
      <w:ins w:id="1756" w:author="◉‿◉" w:date="2020-05-07T08:53:00Z">
        <w:del w:id="1757" w:author="◉‿◉" w:date="2020-05-08T20:26:00Z">
          <w:r>
            <w:rPr>
              <w:rFonts w:ascii="宋体" w:hAnsi="宋体"/>
            </w:rPr>
            <w:fldChar w:fldCharType="begin"/>
          </w:r>
        </w:del>
      </w:ins>
      <w:ins w:id="1758" w:author="◉‿◉" w:date="2020-05-07T08:53:00Z">
        <w:del w:id="1759" w:author="◉‿◉" w:date="2020-05-08T20:26:00Z">
          <w:r>
            <w:rPr>
              <w:rFonts w:ascii="宋体" w:hAnsi="宋体"/>
            </w:rPr>
            <w:delInstrText xml:space="preserve"> HYPERLINK \l _Toc11524 </w:delInstrText>
          </w:r>
        </w:del>
      </w:ins>
      <w:ins w:id="1760" w:author="◉‿◉" w:date="2020-05-07T08:53:00Z">
        <w:del w:id="1761" w:author="◉‿◉" w:date="2020-05-08T20:26:00Z">
          <w:r>
            <w:rPr>
              <w:rFonts w:ascii="宋体" w:hAnsi="宋体"/>
            </w:rPr>
            <w:fldChar w:fldCharType="separate"/>
          </w:r>
        </w:del>
      </w:ins>
      <w:ins w:id="1762" w:author="◉‿◉" w:date="2020-05-07T08:53:00Z">
        <w:del w:id="1763" w:author="◉‿◉" w:date="2020-05-08T20:26:00Z">
          <w:r>
            <w:rPr>
              <w:rFonts w:hint="eastAsia"/>
            </w:rPr>
            <w:delText>图3-1 智能窗帘系统原理图</w:delText>
          </w:r>
        </w:del>
      </w:ins>
      <w:ins w:id="1764" w:author="◉‿◉" w:date="2020-05-07T08:53:00Z">
        <w:del w:id="1765" w:author="◉‿◉" w:date="2020-05-08T20:26:00Z">
          <w:r>
            <w:rPr/>
            <w:tab/>
          </w:r>
        </w:del>
      </w:ins>
      <w:ins w:id="1766" w:author="◉‿◉" w:date="2020-05-07T08:53:00Z">
        <w:del w:id="1767" w:author="◉‿◉" w:date="2020-05-08T20:26:00Z">
          <w:r>
            <w:rPr/>
            <w:fldChar w:fldCharType="begin"/>
          </w:r>
        </w:del>
      </w:ins>
      <w:ins w:id="1768" w:author="◉‿◉" w:date="2020-05-07T08:53:00Z">
        <w:del w:id="1769" w:author="◉‿◉" w:date="2020-05-08T20:26:00Z">
          <w:r>
            <w:rPr/>
            <w:delInstrText xml:space="preserve"> PAGEREF _Toc11524 </w:delInstrText>
          </w:r>
        </w:del>
      </w:ins>
      <w:ins w:id="1770" w:author="◉‿◉" w:date="2020-05-07T08:53:00Z">
        <w:del w:id="1771" w:author="◉‿◉" w:date="2020-05-08T20:26:00Z">
          <w:r>
            <w:rPr/>
            <w:fldChar w:fldCharType="separate"/>
          </w:r>
        </w:del>
      </w:ins>
      <w:ins w:id="1772" w:author="◉‿◉" w:date="2020-05-07T08:53:00Z">
        <w:del w:id="1773" w:author="◉‿◉" w:date="2020-05-08T20:26:00Z">
          <w:r>
            <w:rPr/>
            <w:delText>5</w:delText>
          </w:r>
        </w:del>
      </w:ins>
      <w:ins w:id="1774" w:author="◉‿◉" w:date="2020-05-07T08:53:00Z">
        <w:del w:id="1775" w:author="◉‿◉" w:date="2020-05-08T20:26:00Z">
          <w:r>
            <w:rPr/>
            <w:fldChar w:fldCharType="end"/>
          </w:r>
        </w:del>
      </w:ins>
      <w:ins w:id="1776" w:author="◉‿◉" w:date="2020-05-07T08:53:00Z">
        <w:del w:id="1777" w:author="◉‿◉" w:date="2020-05-08T20:26:00Z">
          <w:r>
            <w:rPr>
              <w:rFonts w:ascii="宋体" w:hAnsi="宋体"/>
            </w:rPr>
            <w:fldChar w:fldCharType="end"/>
          </w:r>
        </w:del>
      </w:ins>
    </w:p>
    <w:p>
      <w:pPr>
        <w:pStyle w:val="23"/>
        <w:tabs>
          <w:tab w:val="right" w:leader="dot" w:pos="9354"/>
        </w:tabs>
        <w:rPr>
          <w:ins w:id="1778" w:author="◉‿◉" w:date="2020-05-07T08:53:00Z"/>
          <w:del w:id="1779" w:author="◉‿◉" w:date="2020-05-08T20:26:00Z"/>
        </w:rPr>
      </w:pPr>
      <w:ins w:id="1780" w:author="◉‿◉" w:date="2020-05-07T08:53:00Z">
        <w:del w:id="1781" w:author="◉‿◉" w:date="2020-05-08T20:26:00Z">
          <w:r>
            <w:rPr>
              <w:rFonts w:ascii="宋体" w:hAnsi="宋体"/>
            </w:rPr>
            <w:fldChar w:fldCharType="begin"/>
          </w:r>
        </w:del>
      </w:ins>
      <w:ins w:id="1782" w:author="◉‿◉" w:date="2020-05-07T08:53:00Z">
        <w:del w:id="1783" w:author="◉‿◉" w:date="2020-05-08T20:26:00Z">
          <w:r>
            <w:rPr>
              <w:rFonts w:ascii="宋体" w:hAnsi="宋体"/>
            </w:rPr>
            <w:delInstrText xml:space="preserve"> HYPERLINK \l _Toc11836 </w:delInstrText>
          </w:r>
        </w:del>
      </w:ins>
      <w:ins w:id="1784" w:author="◉‿◉" w:date="2020-05-07T08:53:00Z">
        <w:del w:id="1785" w:author="◉‿◉" w:date="2020-05-08T20:26:00Z">
          <w:r>
            <w:rPr>
              <w:rFonts w:ascii="宋体" w:hAnsi="宋体"/>
            </w:rPr>
            <w:fldChar w:fldCharType="separate"/>
          </w:r>
        </w:del>
      </w:ins>
      <w:ins w:id="1786" w:author="◉‿◉" w:date="2020-05-07T08:53:00Z">
        <w:del w:id="1787" w:author="◉‿◉" w:date="2020-05-08T20:26:00Z">
          <w:r>
            <w:rPr>
              <w:rFonts w:hint="eastAsia"/>
            </w:rPr>
            <w:delText>图3-2 STM32F407GT6主控板</w:delText>
          </w:r>
        </w:del>
      </w:ins>
      <w:ins w:id="1788" w:author="◉‿◉" w:date="2020-05-07T08:53:00Z">
        <w:del w:id="1789" w:author="◉‿◉" w:date="2020-05-08T20:26:00Z">
          <w:r>
            <w:rPr/>
            <w:tab/>
          </w:r>
        </w:del>
      </w:ins>
      <w:ins w:id="1790" w:author="◉‿◉" w:date="2020-05-07T08:53:00Z">
        <w:del w:id="1791" w:author="◉‿◉" w:date="2020-05-08T20:26:00Z">
          <w:r>
            <w:rPr/>
            <w:fldChar w:fldCharType="begin"/>
          </w:r>
        </w:del>
      </w:ins>
      <w:ins w:id="1792" w:author="◉‿◉" w:date="2020-05-07T08:53:00Z">
        <w:del w:id="1793" w:author="◉‿◉" w:date="2020-05-08T20:26:00Z">
          <w:r>
            <w:rPr/>
            <w:delInstrText xml:space="preserve"> PAGEREF _Toc11836 </w:delInstrText>
          </w:r>
        </w:del>
      </w:ins>
      <w:ins w:id="1794" w:author="◉‿◉" w:date="2020-05-07T08:53:00Z">
        <w:del w:id="1795" w:author="◉‿◉" w:date="2020-05-08T20:26:00Z">
          <w:r>
            <w:rPr/>
            <w:fldChar w:fldCharType="separate"/>
          </w:r>
        </w:del>
      </w:ins>
      <w:ins w:id="1796" w:author="◉‿◉" w:date="2020-05-07T08:53:00Z">
        <w:del w:id="1797" w:author="◉‿◉" w:date="2020-05-08T20:26:00Z">
          <w:r>
            <w:rPr/>
            <w:delText>6</w:delText>
          </w:r>
        </w:del>
      </w:ins>
      <w:ins w:id="1798" w:author="◉‿◉" w:date="2020-05-07T08:53:00Z">
        <w:del w:id="1799" w:author="◉‿◉" w:date="2020-05-08T20:26:00Z">
          <w:r>
            <w:rPr/>
            <w:fldChar w:fldCharType="end"/>
          </w:r>
        </w:del>
      </w:ins>
      <w:ins w:id="1800" w:author="◉‿◉" w:date="2020-05-07T08:53:00Z">
        <w:del w:id="1801" w:author="◉‿◉" w:date="2020-05-08T20:26:00Z">
          <w:r>
            <w:rPr>
              <w:rFonts w:ascii="宋体" w:hAnsi="宋体"/>
            </w:rPr>
            <w:fldChar w:fldCharType="end"/>
          </w:r>
        </w:del>
      </w:ins>
    </w:p>
    <w:p>
      <w:pPr>
        <w:pStyle w:val="23"/>
        <w:tabs>
          <w:tab w:val="right" w:leader="dot" w:pos="9354"/>
        </w:tabs>
        <w:rPr>
          <w:ins w:id="1802" w:author="◉‿◉" w:date="2020-05-07T08:53:00Z"/>
          <w:del w:id="1803" w:author="◉‿◉" w:date="2020-05-08T20:26:00Z"/>
        </w:rPr>
      </w:pPr>
      <w:ins w:id="1804" w:author="◉‿◉" w:date="2020-05-07T08:53:00Z">
        <w:del w:id="1805" w:author="◉‿◉" w:date="2020-05-08T20:26:00Z">
          <w:r>
            <w:rPr>
              <w:rFonts w:ascii="宋体" w:hAnsi="宋体"/>
            </w:rPr>
            <w:fldChar w:fldCharType="begin"/>
          </w:r>
        </w:del>
      </w:ins>
      <w:ins w:id="1806" w:author="◉‿◉" w:date="2020-05-07T08:53:00Z">
        <w:del w:id="1807" w:author="◉‿◉" w:date="2020-05-08T20:26:00Z">
          <w:r>
            <w:rPr>
              <w:rFonts w:ascii="宋体" w:hAnsi="宋体"/>
            </w:rPr>
            <w:delInstrText xml:space="preserve"> HYPERLINK \l _Toc25704 </w:delInstrText>
          </w:r>
        </w:del>
      </w:ins>
      <w:ins w:id="1808" w:author="◉‿◉" w:date="2020-05-07T08:53:00Z">
        <w:del w:id="1809" w:author="◉‿◉" w:date="2020-05-08T20:26:00Z">
          <w:r>
            <w:rPr>
              <w:rFonts w:ascii="宋体" w:hAnsi="宋体"/>
            </w:rPr>
            <w:fldChar w:fldCharType="separate"/>
          </w:r>
        </w:del>
      </w:ins>
      <w:ins w:id="1810" w:author="◉‿◉" w:date="2020-05-07T08:53:00Z">
        <w:del w:id="1811" w:author="◉‿◉" w:date="2020-05-08T20:26:00Z">
          <w:r>
            <w:rPr>
              <w:rFonts w:hint="eastAsia"/>
            </w:rPr>
            <w:delText>图3-3 L298N电机驱动模块</w:delText>
          </w:r>
        </w:del>
      </w:ins>
      <w:ins w:id="1812" w:author="◉‿◉" w:date="2020-05-07T08:53:00Z">
        <w:del w:id="1813" w:author="◉‿◉" w:date="2020-05-08T20:26:00Z">
          <w:r>
            <w:rPr/>
            <w:tab/>
          </w:r>
        </w:del>
      </w:ins>
      <w:ins w:id="1814" w:author="◉‿◉" w:date="2020-05-07T08:53:00Z">
        <w:del w:id="1815" w:author="◉‿◉" w:date="2020-05-08T20:26:00Z">
          <w:r>
            <w:rPr/>
            <w:fldChar w:fldCharType="begin"/>
          </w:r>
        </w:del>
      </w:ins>
      <w:ins w:id="1816" w:author="◉‿◉" w:date="2020-05-07T08:53:00Z">
        <w:del w:id="1817" w:author="◉‿◉" w:date="2020-05-08T20:26:00Z">
          <w:r>
            <w:rPr/>
            <w:delInstrText xml:space="preserve"> PAGEREF _Toc25704 </w:delInstrText>
          </w:r>
        </w:del>
      </w:ins>
      <w:ins w:id="1818" w:author="◉‿◉" w:date="2020-05-07T08:53:00Z">
        <w:del w:id="1819" w:author="◉‿◉" w:date="2020-05-08T20:26:00Z">
          <w:r>
            <w:rPr/>
            <w:fldChar w:fldCharType="separate"/>
          </w:r>
        </w:del>
      </w:ins>
      <w:ins w:id="1820" w:author="◉‿◉" w:date="2020-05-07T08:53:00Z">
        <w:del w:id="1821" w:author="◉‿◉" w:date="2020-05-08T20:26:00Z">
          <w:r>
            <w:rPr/>
            <w:delText>7</w:delText>
          </w:r>
        </w:del>
      </w:ins>
      <w:ins w:id="1822" w:author="◉‿◉" w:date="2020-05-07T08:53:00Z">
        <w:del w:id="1823" w:author="◉‿◉" w:date="2020-05-08T20:26:00Z">
          <w:r>
            <w:rPr/>
            <w:fldChar w:fldCharType="end"/>
          </w:r>
        </w:del>
      </w:ins>
      <w:ins w:id="1824" w:author="◉‿◉" w:date="2020-05-07T08:53:00Z">
        <w:del w:id="1825" w:author="◉‿◉" w:date="2020-05-08T20:26:00Z">
          <w:r>
            <w:rPr>
              <w:rFonts w:ascii="宋体" w:hAnsi="宋体"/>
            </w:rPr>
            <w:fldChar w:fldCharType="end"/>
          </w:r>
        </w:del>
      </w:ins>
    </w:p>
    <w:p>
      <w:pPr>
        <w:pStyle w:val="23"/>
        <w:tabs>
          <w:tab w:val="right" w:leader="dot" w:pos="9354"/>
        </w:tabs>
        <w:rPr>
          <w:ins w:id="1826" w:author="◉‿◉" w:date="2020-05-07T08:53:00Z"/>
          <w:del w:id="1827" w:author="◉‿◉" w:date="2020-05-08T20:26:00Z"/>
        </w:rPr>
      </w:pPr>
      <w:ins w:id="1828" w:author="◉‿◉" w:date="2020-05-07T08:53:00Z">
        <w:del w:id="1829" w:author="◉‿◉" w:date="2020-05-08T20:26:00Z">
          <w:r>
            <w:rPr>
              <w:rFonts w:ascii="宋体" w:hAnsi="宋体"/>
            </w:rPr>
            <w:fldChar w:fldCharType="begin"/>
          </w:r>
        </w:del>
      </w:ins>
      <w:ins w:id="1830" w:author="◉‿◉" w:date="2020-05-07T08:53:00Z">
        <w:del w:id="1831" w:author="◉‿◉" w:date="2020-05-08T20:26:00Z">
          <w:r>
            <w:rPr>
              <w:rFonts w:ascii="宋体" w:hAnsi="宋体"/>
            </w:rPr>
            <w:delInstrText xml:space="preserve"> HYPERLINK \l _Toc7161 </w:delInstrText>
          </w:r>
        </w:del>
      </w:ins>
      <w:ins w:id="1832" w:author="◉‿◉" w:date="2020-05-07T08:53:00Z">
        <w:del w:id="1833" w:author="◉‿◉" w:date="2020-05-08T20:26:00Z">
          <w:r>
            <w:rPr>
              <w:rFonts w:ascii="宋体" w:hAnsi="宋体"/>
            </w:rPr>
            <w:fldChar w:fldCharType="separate"/>
          </w:r>
        </w:del>
      </w:ins>
      <w:ins w:id="1834" w:author="◉‿◉" w:date="2020-05-07T08:53:00Z">
        <w:del w:id="1835" w:author="◉‿◉" w:date="2020-05-08T20:26:00Z">
          <w:r>
            <w:rPr>
              <w:rFonts w:hint="eastAsia"/>
            </w:rPr>
            <w:delText>图3-4 光敏电阻传感器模块</w:delText>
          </w:r>
        </w:del>
      </w:ins>
      <w:ins w:id="1836" w:author="◉‿◉" w:date="2020-05-07T08:53:00Z">
        <w:del w:id="1837" w:author="◉‿◉" w:date="2020-05-08T20:26:00Z">
          <w:r>
            <w:rPr/>
            <w:tab/>
          </w:r>
        </w:del>
      </w:ins>
      <w:ins w:id="1838" w:author="◉‿◉" w:date="2020-05-07T08:53:00Z">
        <w:del w:id="1839" w:author="◉‿◉" w:date="2020-05-08T20:26:00Z">
          <w:r>
            <w:rPr/>
            <w:fldChar w:fldCharType="begin"/>
          </w:r>
        </w:del>
      </w:ins>
      <w:ins w:id="1840" w:author="◉‿◉" w:date="2020-05-07T08:53:00Z">
        <w:del w:id="1841" w:author="◉‿◉" w:date="2020-05-08T20:26:00Z">
          <w:r>
            <w:rPr/>
            <w:delInstrText xml:space="preserve"> PAGEREF _Toc7161 </w:delInstrText>
          </w:r>
        </w:del>
      </w:ins>
      <w:ins w:id="1842" w:author="◉‿◉" w:date="2020-05-07T08:53:00Z">
        <w:del w:id="1843" w:author="◉‿◉" w:date="2020-05-08T20:26:00Z">
          <w:r>
            <w:rPr/>
            <w:fldChar w:fldCharType="separate"/>
          </w:r>
        </w:del>
      </w:ins>
      <w:ins w:id="1844" w:author="◉‿◉" w:date="2020-05-07T08:53:00Z">
        <w:del w:id="1845" w:author="◉‿◉" w:date="2020-05-08T20:26:00Z">
          <w:r>
            <w:rPr/>
            <w:delText>7</w:delText>
          </w:r>
        </w:del>
      </w:ins>
      <w:ins w:id="1846" w:author="◉‿◉" w:date="2020-05-07T08:53:00Z">
        <w:del w:id="1847" w:author="◉‿◉" w:date="2020-05-08T20:26:00Z">
          <w:r>
            <w:rPr/>
            <w:fldChar w:fldCharType="end"/>
          </w:r>
        </w:del>
      </w:ins>
      <w:ins w:id="1848" w:author="◉‿◉" w:date="2020-05-07T08:53:00Z">
        <w:del w:id="1849" w:author="◉‿◉" w:date="2020-05-08T20:26:00Z">
          <w:r>
            <w:rPr>
              <w:rFonts w:ascii="宋体" w:hAnsi="宋体"/>
            </w:rPr>
            <w:fldChar w:fldCharType="end"/>
          </w:r>
        </w:del>
      </w:ins>
    </w:p>
    <w:p>
      <w:pPr>
        <w:pStyle w:val="23"/>
        <w:tabs>
          <w:tab w:val="right" w:leader="dot" w:pos="9354"/>
        </w:tabs>
        <w:rPr>
          <w:ins w:id="1850" w:author="◉‿◉" w:date="2020-05-07T08:53:00Z"/>
          <w:del w:id="1851" w:author="◉‿◉" w:date="2020-05-08T20:26:00Z"/>
        </w:rPr>
      </w:pPr>
      <w:ins w:id="1852" w:author="◉‿◉" w:date="2020-05-07T08:53:00Z">
        <w:del w:id="1853" w:author="◉‿◉" w:date="2020-05-08T20:26:00Z">
          <w:r>
            <w:rPr>
              <w:rFonts w:ascii="宋体" w:hAnsi="宋体"/>
            </w:rPr>
            <w:fldChar w:fldCharType="begin"/>
          </w:r>
        </w:del>
      </w:ins>
      <w:ins w:id="1854" w:author="◉‿◉" w:date="2020-05-07T08:53:00Z">
        <w:del w:id="1855" w:author="◉‿◉" w:date="2020-05-08T20:26:00Z">
          <w:r>
            <w:rPr>
              <w:rFonts w:ascii="宋体" w:hAnsi="宋体"/>
            </w:rPr>
            <w:delInstrText xml:space="preserve"> HYPERLINK \l _Toc29494 </w:delInstrText>
          </w:r>
        </w:del>
      </w:ins>
      <w:ins w:id="1856" w:author="◉‿◉" w:date="2020-05-07T08:53:00Z">
        <w:del w:id="1857" w:author="◉‿◉" w:date="2020-05-08T20:26:00Z">
          <w:r>
            <w:rPr>
              <w:rFonts w:ascii="宋体" w:hAnsi="宋体"/>
            </w:rPr>
            <w:fldChar w:fldCharType="separate"/>
          </w:r>
        </w:del>
      </w:ins>
      <w:ins w:id="1858" w:author="◉‿◉" w:date="2020-05-07T08:53:00Z">
        <w:del w:id="1859" w:author="◉‿◉" w:date="2020-05-08T20:26:00Z">
          <w:r>
            <w:rPr>
              <w:rFonts w:hint="eastAsia"/>
            </w:rPr>
            <w:delText>图3-5 DHT11温湿度传感器模块</w:delText>
          </w:r>
        </w:del>
      </w:ins>
      <w:ins w:id="1860" w:author="◉‿◉" w:date="2020-05-07T08:53:00Z">
        <w:del w:id="1861" w:author="◉‿◉" w:date="2020-05-08T20:26:00Z">
          <w:r>
            <w:rPr/>
            <w:tab/>
          </w:r>
        </w:del>
      </w:ins>
      <w:ins w:id="1862" w:author="◉‿◉" w:date="2020-05-07T08:53:00Z">
        <w:del w:id="1863" w:author="◉‿◉" w:date="2020-05-08T20:26:00Z">
          <w:r>
            <w:rPr/>
            <w:fldChar w:fldCharType="begin"/>
          </w:r>
        </w:del>
      </w:ins>
      <w:ins w:id="1864" w:author="◉‿◉" w:date="2020-05-07T08:53:00Z">
        <w:del w:id="1865" w:author="◉‿◉" w:date="2020-05-08T20:26:00Z">
          <w:r>
            <w:rPr/>
            <w:delInstrText xml:space="preserve"> PAGEREF _Toc29494 </w:delInstrText>
          </w:r>
        </w:del>
      </w:ins>
      <w:ins w:id="1866" w:author="◉‿◉" w:date="2020-05-07T08:53:00Z">
        <w:del w:id="1867" w:author="◉‿◉" w:date="2020-05-08T20:26:00Z">
          <w:r>
            <w:rPr/>
            <w:fldChar w:fldCharType="separate"/>
          </w:r>
        </w:del>
      </w:ins>
      <w:ins w:id="1868" w:author="◉‿◉" w:date="2020-05-07T08:53:00Z">
        <w:del w:id="1869" w:author="◉‿◉" w:date="2020-05-08T20:26:00Z">
          <w:r>
            <w:rPr/>
            <w:delText>8</w:delText>
          </w:r>
        </w:del>
      </w:ins>
      <w:ins w:id="1870" w:author="◉‿◉" w:date="2020-05-07T08:53:00Z">
        <w:del w:id="1871" w:author="◉‿◉" w:date="2020-05-08T20:26:00Z">
          <w:r>
            <w:rPr/>
            <w:fldChar w:fldCharType="end"/>
          </w:r>
        </w:del>
      </w:ins>
      <w:ins w:id="1872" w:author="◉‿◉" w:date="2020-05-07T08:53:00Z">
        <w:del w:id="1873" w:author="◉‿◉" w:date="2020-05-08T20:26:00Z">
          <w:r>
            <w:rPr>
              <w:rFonts w:ascii="宋体" w:hAnsi="宋体"/>
            </w:rPr>
            <w:fldChar w:fldCharType="end"/>
          </w:r>
        </w:del>
      </w:ins>
    </w:p>
    <w:p>
      <w:pPr>
        <w:pStyle w:val="23"/>
        <w:tabs>
          <w:tab w:val="right" w:leader="dot" w:pos="9354"/>
        </w:tabs>
        <w:rPr>
          <w:ins w:id="1874" w:author="◉‿◉" w:date="2020-05-07T08:53:00Z"/>
          <w:del w:id="1875" w:author="◉‿◉" w:date="2020-05-08T20:26:00Z"/>
        </w:rPr>
      </w:pPr>
      <w:ins w:id="1876" w:author="◉‿◉" w:date="2020-05-07T08:53:00Z">
        <w:del w:id="1877" w:author="◉‿◉" w:date="2020-05-08T20:26:00Z">
          <w:r>
            <w:rPr>
              <w:rFonts w:ascii="宋体" w:hAnsi="宋体"/>
            </w:rPr>
            <w:fldChar w:fldCharType="begin"/>
          </w:r>
        </w:del>
      </w:ins>
      <w:ins w:id="1878" w:author="◉‿◉" w:date="2020-05-07T08:53:00Z">
        <w:del w:id="1879" w:author="◉‿◉" w:date="2020-05-08T20:26:00Z">
          <w:r>
            <w:rPr>
              <w:rFonts w:ascii="宋体" w:hAnsi="宋体"/>
            </w:rPr>
            <w:delInstrText xml:space="preserve"> HYPERLINK \l _Toc3872 </w:delInstrText>
          </w:r>
        </w:del>
      </w:ins>
      <w:ins w:id="1880" w:author="◉‿◉" w:date="2020-05-07T08:53:00Z">
        <w:del w:id="1881" w:author="◉‿◉" w:date="2020-05-08T20:26:00Z">
          <w:r>
            <w:rPr>
              <w:rFonts w:ascii="宋体" w:hAnsi="宋体"/>
            </w:rPr>
            <w:fldChar w:fldCharType="separate"/>
          </w:r>
        </w:del>
      </w:ins>
      <w:ins w:id="1882" w:author="◉‿◉" w:date="2020-05-07T08:53:00Z">
        <w:del w:id="1883" w:author="◉‿◉" w:date="2020-05-08T20:26:00Z">
          <w:r>
            <w:rPr>
              <w:rFonts w:hint="eastAsia"/>
            </w:rPr>
            <w:delText>图3-6 ESP8266 WI-FI模块</w:delText>
          </w:r>
        </w:del>
      </w:ins>
      <w:ins w:id="1884" w:author="◉‿◉" w:date="2020-05-07T08:53:00Z">
        <w:del w:id="1885" w:author="◉‿◉" w:date="2020-05-08T20:26:00Z">
          <w:r>
            <w:rPr/>
            <w:tab/>
          </w:r>
        </w:del>
      </w:ins>
      <w:ins w:id="1886" w:author="◉‿◉" w:date="2020-05-07T08:53:00Z">
        <w:del w:id="1887" w:author="◉‿◉" w:date="2020-05-08T20:26:00Z">
          <w:r>
            <w:rPr/>
            <w:fldChar w:fldCharType="begin"/>
          </w:r>
        </w:del>
      </w:ins>
      <w:ins w:id="1888" w:author="◉‿◉" w:date="2020-05-07T08:53:00Z">
        <w:del w:id="1889" w:author="◉‿◉" w:date="2020-05-08T20:26:00Z">
          <w:r>
            <w:rPr/>
            <w:delInstrText xml:space="preserve"> PAGEREF _Toc3872 </w:delInstrText>
          </w:r>
        </w:del>
      </w:ins>
      <w:ins w:id="1890" w:author="◉‿◉" w:date="2020-05-07T08:53:00Z">
        <w:del w:id="1891" w:author="◉‿◉" w:date="2020-05-08T20:26:00Z">
          <w:r>
            <w:rPr/>
            <w:fldChar w:fldCharType="separate"/>
          </w:r>
        </w:del>
      </w:ins>
      <w:ins w:id="1892" w:author="◉‿◉" w:date="2020-05-07T08:53:00Z">
        <w:del w:id="1893" w:author="◉‿◉" w:date="2020-05-08T20:26:00Z">
          <w:r>
            <w:rPr/>
            <w:delText>8</w:delText>
          </w:r>
        </w:del>
      </w:ins>
      <w:ins w:id="1894" w:author="◉‿◉" w:date="2020-05-07T08:53:00Z">
        <w:del w:id="1895" w:author="◉‿◉" w:date="2020-05-08T20:26:00Z">
          <w:r>
            <w:rPr/>
            <w:fldChar w:fldCharType="end"/>
          </w:r>
        </w:del>
      </w:ins>
      <w:ins w:id="1896" w:author="◉‿◉" w:date="2020-05-07T08:53:00Z">
        <w:del w:id="1897" w:author="◉‿◉" w:date="2020-05-08T20:26:00Z">
          <w:r>
            <w:rPr>
              <w:rFonts w:ascii="宋体" w:hAnsi="宋体"/>
            </w:rPr>
            <w:fldChar w:fldCharType="end"/>
          </w:r>
        </w:del>
      </w:ins>
    </w:p>
    <w:p>
      <w:pPr>
        <w:pStyle w:val="23"/>
        <w:tabs>
          <w:tab w:val="right" w:leader="dot" w:pos="9354"/>
        </w:tabs>
        <w:rPr>
          <w:ins w:id="1898" w:author="◉‿◉" w:date="2020-05-07T08:53:00Z"/>
          <w:del w:id="1899" w:author="◉‿◉" w:date="2020-05-08T20:26:00Z"/>
        </w:rPr>
      </w:pPr>
      <w:ins w:id="1900" w:author="◉‿◉" w:date="2020-05-07T08:53:00Z">
        <w:del w:id="1901" w:author="◉‿◉" w:date="2020-05-08T20:26:00Z">
          <w:r>
            <w:rPr>
              <w:rFonts w:ascii="宋体" w:hAnsi="宋体"/>
            </w:rPr>
            <w:fldChar w:fldCharType="begin"/>
          </w:r>
        </w:del>
      </w:ins>
      <w:ins w:id="1902" w:author="◉‿◉" w:date="2020-05-07T08:53:00Z">
        <w:del w:id="1903" w:author="◉‿◉" w:date="2020-05-08T20:26:00Z">
          <w:r>
            <w:rPr>
              <w:rFonts w:ascii="宋体" w:hAnsi="宋体"/>
            </w:rPr>
            <w:delInstrText xml:space="preserve"> HYPERLINK \l _Toc17460 </w:delInstrText>
          </w:r>
        </w:del>
      </w:ins>
      <w:ins w:id="1904" w:author="◉‿◉" w:date="2020-05-07T08:53:00Z">
        <w:del w:id="1905" w:author="◉‿◉" w:date="2020-05-08T20:26:00Z">
          <w:r>
            <w:rPr>
              <w:rFonts w:ascii="宋体" w:hAnsi="宋体"/>
            </w:rPr>
            <w:fldChar w:fldCharType="separate"/>
          </w:r>
        </w:del>
      </w:ins>
      <w:ins w:id="1906" w:author="◉‿◉" w:date="2020-05-07T08:53:00Z">
        <w:del w:id="1907" w:author="◉‿◉" w:date="2020-05-08T20:26:00Z">
          <w:r>
            <w:rPr>
              <w:rFonts w:hint="eastAsia"/>
            </w:rPr>
            <w:delText>图3-7 蜂鸣器驱动电路</w:delText>
          </w:r>
        </w:del>
      </w:ins>
      <w:ins w:id="1908" w:author="◉‿◉" w:date="2020-05-07T08:53:00Z">
        <w:del w:id="1909" w:author="◉‿◉" w:date="2020-05-08T20:26:00Z">
          <w:r>
            <w:rPr/>
            <w:tab/>
          </w:r>
        </w:del>
      </w:ins>
      <w:ins w:id="1910" w:author="◉‿◉" w:date="2020-05-07T08:53:00Z">
        <w:del w:id="1911" w:author="◉‿◉" w:date="2020-05-08T20:26:00Z">
          <w:r>
            <w:rPr/>
            <w:fldChar w:fldCharType="begin"/>
          </w:r>
        </w:del>
      </w:ins>
      <w:ins w:id="1912" w:author="◉‿◉" w:date="2020-05-07T08:53:00Z">
        <w:del w:id="1913" w:author="◉‿◉" w:date="2020-05-08T20:26:00Z">
          <w:r>
            <w:rPr/>
            <w:delInstrText xml:space="preserve"> PAGEREF _Toc17460 </w:delInstrText>
          </w:r>
        </w:del>
      </w:ins>
      <w:ins w:id="1914" w:author="◉‿◉" w:date="2020-05-07T08:53:00Z">
        <w:del w:id="1915" w:author="◉‿◉" w:date="2020-05-08T20:26:00Z">
          <w:r>
            <w:rPr/>
            <w:fldChar w:fldCharType="separate"/>
          </w:r>
        </w:del>
      </w:ins>
      <w:ins w:id="1916" w:author="◉‿◉" w:date="2020-05-07T08:53:00Z">
        <w:del w:id="1917" w:author="◉‿◉" w:date="2020-05-08T20:26:00Z">
          <w:r>
            <w:rPr/>
            <w:delText>9</w:delText>
          </w:r>
        </w:del>
      </w:ins>
      <w:ins w:id="1918" w:author="◉‿◉" w:date="2020-05-07T08:53:00Z">
        <w:del w:id="1919" w:author="◉‿◉" w:date="2020-05-08T20:26:00Z">
          <w:r>
            <w:rPr/>
            <w:fldChar w:fldCharType="end"/>
          </w:r>
        </w:del>
      </w:ins>
      <w:ins w:id="1920" w:author="◉‿◉" w:date="2020-05-07T08:53:00Z">
        <w:del w:id="1921" w:author="◉‿◉" w:date="2020-05-08T20:26:00Z">
          <w:r>
            <w:rPr>
              <w:rFonts w:ascii="宋体" w:hAnsi="宋体"/>
            </w:rPr>
            <w:fldChar w:fldCharType="end"/>
          </w:r>
        </w:del>
      </w:ins>
    </w:p>
    <w:p>
      <w:pPr>
        <w:pStyle w:val="23"/>
        <w:tabs>
          <w:tab w:val="right" w:leader="dot" w:pos="9354"/>
        </w:tabs>
        <w:rPr>
          <w:ins w:id="1922" w:author="◉‿◉" w:date="2020-05-07T08:53:00Z"/>
          <w:del w:id="1923" w:author="◉‿◉" w:date="2020-05-08T20:26:00Z"/>
        </w:rPr>
      </w:pPr>
      <w:ins w:id="1924" w:author="◉‿◉" w:date="2020-05-07T08:53:00Z">
        <w:del w:id="1925" w:author="◉‿◉" w:date="2020-05-08T20:26:00Z">
          <w:r>
            <w:rPr>
              <w:rFonts w:ascii="宋体" w:hAnsi="宋体"/>
            </w:rPr>
            <w:fldChar w:fldCharType="begin"/>
          </w:r>
        </w:del>
      </w:ins>
      <w:ins w:id="1926" w:author="◉‿◉" w:date="2020-05-07T08:53:00Z">
        <w:del w:id="1927" w:author="◉‿◉" w:date="2020-05-08T20:26:00Z">
          <w:r>
            <w:rPr>
              <w:rFonts w:ascii="宋体" w:hAnsi="宋体"/>
            </w:rPr>
            <w:delInstrText xml:space="preserve"> HYPERLINK \l _Toc373 </w:delInstrText>
          </w:r>
        </w:del>
      </w:ins>
      <w:ins w:id="1928" w:author="◉‿◉" w:date="2020-05-07T08:53:00Z">
        <w:del w:id="1929" w:author="◉‿◉" w:date="2020-05-08T20:26:00Z">
          <w:r>
            <w:rPr>
              <w:rFonts w:ascii="宋体" w:hAnsi="宋体"/>
            </w:rPr>
            <w:fldChar w:fldCharType="separate"/>
          </w:r>
        </w:del>
      </w:ins>
      <w:ins w:id="1930" w:author="◉‿◉" w:date="2020-05-07T08:53:00Z">
        <w:del w:id="1931" w:author="◉‿◉" w:date="2020-05-08T20:26:00Z">
          <w:r>
            <w:rPr>
              <w:rFonts w:hint="eastAsia"/>
            </w:rPr>
            <w:delText>图3-8 HC-SR501人体红外感应模块</w:delText>
          </w:r>
        </w:del>
      </w:ins>
      <w:ins w:id="1932" w:author="◉‿◉" w:date="2020-05-07T08:53:00Z">
        <w:del w:id="1933" w:author="◉‿◉" w:date="2020-05-08T20:26:00Z">
          <w:r>
            <w:rPr/>
            <w:tab/>
          </w:r>
        </w:del>
      </w:ins>
      <w:ins w:id="1934" w:author="◉‿◉" w:date="2020-05-07T08:53:00Z">
        <w:del w:id="1935" w:author="◉‿◉" w:date="2020-05-08T20:26:00Z">
          <w:r>
            <w:rPr/>
            <w:fldChar w:fldCharType="begin"/>
          </w:r>
        </w:del>
      </w:ins>
      <w:ins w:id="1936" w:author="◉‿◉" w:date="2020-05-07T08:53:00Z">
        <w:del w:id="1937" w:author="◉‿◉" w:date="2020-05-08T20:26:00Z">
          <w:r>
            <w:rPr/>
            <w:delInstrText xml:space="preserve"> PAGEREF _Toc373 </w:delInstrText>
          </w:r>
        </w:del>
      </w:ins>
      <w:ins w:id="1938" w:author="◉‿◉" w:date="2020-05-07T08:53:00Z">
        <w:del w:id="1939" w:author="◉‿◉" w:date="2020-05-08T20:26:00Z">
          <w:r>
            <w:rPr/>
            <w:fldChar w:fldCharType="separate"/>
          </w:r>
        </w:del>
      </w:ins>
      <w:ins w:id="1940" w:author="◉‿◉" w:date="2020-05-07T08:53:00Z">
        <w:del w:id="1941" w:author="◉‿◉" w:date="2020-05-08T20:26:00Z">
          <w:r>
            <w:rPr/>
            <w:delText>9</w:delText>
          </w:r>
        </w:del>
      </w:ins>
      <w:ins w:id="1942" w:author="◉‿◉" w:date="2020-05-07T08:53:00Z">
        <w:del w:id="1943" w:author="◉‿◉" w:date="2020-05-08T20:26:00Z">
          <w:r>
            <w:rPr/>
            <w:fldChar w:fldCharType="end"/>
          </w:r>
        </w:del>
      </w:ins>
      <w:ins w:id="1944" w:author="◉‿◉" w:date="2020-05-07T08:53:00Z">
        <w:del w:id="1945" w:author="◉‿◉" w:date="2020-05-08T20:26:00Z">
          <w:r>
            <w:rPr>
              <w:rFonts w:ascii="宋体" w:hAnsi="宋体"/>
            </w:rPr>
            <w:fldChar w:fldCharType="end"/>
          </w:r>
        </w:del>
      </w:ins>
    </w:p>
    <w:p>
      <w:pPr>
        <w:pStyle w:val="23"/>
        <w:tabs>
          <w:tab w:val="right" w:leader="dot" w:pos="9354"/>
        </w:tabs>
        <w:rPr>
          <w:ins w:id="1946" w:author="◉‿◉" w:date="2020-05-07T08:53:00Z"/>
          <w:del w:id="1947" w:author="◉‿◉" w:date="2020-05-08T20:26:00Z"/>
        </w:rPr>
      </w:pPr>
      <w:ins w:id="1948" w:author="◉‿◉" w:date="2020-05-07T08:53:00Z">
        <w:del w:id="1949" w:author="◉‿◉" w:date="2020-05-08T20:26:00Z">
          <w:r>
            <w:rPr>
              <w:rFonts w:ascii="宋体" w:hAnsi="宋体"/>
            </w:rPr>
            <w:fldChar w:fldCharType="begin"/>
          </w:r>
        </w:del>
      </w:ins>
      <w:ins w:id="1950" w:author="◉‿◉" w:date="2020-05-07T08:53:00Z">
        <w:del w:id="1951" w:author="◉‿◉" w:date="2020-05-08T20:26:00Z">
          <w:r>
            <w:rPr>
              <w:rFonts w:ascii="宋体" w:hAnsi="宋体"/>
            </w:rPr>
            <w:delInstrText xml:space="preserve"> HYPERLINK \l _Toc3947 </w:delInstrText>
          </w:r>
        </w:del>
      </w:ins>
      <w:ins w:id="1952" w:author="◉‿◉" w:date="2020-05-07T08:53:00Z">
        <w:del w:id="1953" w:author="◉‿◉" w:date="2020-05-08T20:26:00Z">
          <w:r>
            <w:rPr>
              <w:rFonts w:ascii="宋体" w:hAnsi="宋体"/>
            </w:rPr>
            <w:fldChar w:fldCharType="separate"/>
          </w:r>
        </w:del>
      </w:ins>
      <w:ins w:id="1954" w:author="◉‿◉" w:date="2020-05-07T08:53:00Z">
        <w:del w:id="1955" w:author="◉‿◉" w:date="2020-05-08T20:26:00Z">
          <w:r>
            <w:rPr>
              <w:rFonts w:hint="eastAsia"/>
            </w:rPr>
            <w:delText>图4-1 软件主程序流程</w:delText>
          </w:r>
        </w:del>
      </w:ins>
      <w:ins w:id="1956" w:author="◉‿◉" w:date="2020-05-07T08:53:00Z">
        <w:del w:id="1957" w:author="◉‿◉" w:date="2020-05-08T20:26:00Z">
          <w:r>
            <w:rPr/>
            <w:tab/>
          </w:r>
        </w:del>
      </w:ins>
      <w:ins w:id="1958" w:author="◉‿◉" w:date="2020-05-07T08:53:00Z">
        <w:del w:id="1959" w:author="◉‿◉" w:date="2020-05-08T20:26:00Z">
          <w:r>
            <w:rPr/>
            <w:fldChar w:fldCharType="begin"/>
          </w:r>
        </w:del>
      </w:ins>
      <w:ins w:id="1960" w:author="◉‿◉" w:date="2020-05-07T08:53:00Z">
        <w:del w:id="1961" w:author="◉‿◉" w:date="2020-05-08T20:26:00Z">
          <w:r>
            <w:rPr/>
            <w:delInstrText xml:space="preserve"> PAGEREF _Toc3947 </w:delInstrText>
          </w:r>
        </w:del>
      </w:ins>
      <w:ins w:id="1962" w:author="◉‿◉" w:date="2020-05-07T08:53:00Z">
        <w:del w:id="1963" w:author="◉‿◉" w:date="2020-05-08T20:26:00Z">
          <w:r>
            <w:rPr/>
            <w:fldChar w:fldCharType="separate"/>
          </w:r>
        </w:del>
      </w:ins>
      <w:ins w:id="1964" w:author="◉‿◉" w:date="2020-05-07T08:53:00Z">
        <w:del w:id="1965" w:author="◉‿◉" w:date="2020-05-08T20:26:00Z">
          <w:r>
            <w:rPr/>
            <w:delText>10</w:delText>
          </w:r>
        </w:del>
      </w:ins>
      <w:ins w:id="1966" w:author="◉‿◉" w:date="2020-05-07T08:53:00Z">
        <w:del w:id="1967" w:author="◉‿◉" w:date="2020-05-08T20:26:00Z">
          <w:r>
            <w:rPr/>
            <w:fldChar w:fldCharType="end"/>
          </w:r>
        </w:del>
      </w:ins>
      <w:ins w:id="1968" w:author="◉‿◉" w:date="2020-05-07T08:53:00Z">
        <w:del w:id="1969" w:author="◉‿◉" w:date="2020-05-08T20:26:00Z">
          <w:r>
            <w:rPr>
              <w:rFonts w:ascii="宋体" w:hAnsi="宋体"/>
            </w:rPr>
            <w:fldChar w:fldCharType="end"/>
          </w:r>
        </w:del>
      </w:ins>
    </w:p>
    <w:p>
      <w:pPr>
        <w:pStyle w:val="23"/>
        <w:tabs>
          <w:tab w:val="right" w:leader="dot" w:pos="9354"/>
        </w:tabs>
        <w:rPr>
          <w:ins w:id="1970" w:author="◉‿◉" w:date="2020-05-07T08:53:00Z"/>
          <w:del w:id="1971" w:author="◉‿◉" w:date="2020-05-08T20:26:00Z"/>
        </w:rPr>
      </w:pPr>
      <w:ins w:id="1972" w:author="◉‿◉" w:date="2020-05-07T08:53:00Z">
        <w:del w:id="1973" w:author="◉‿◉" w:date="2020-05-08T20:26:00Z">
          <w:r>
            <w:rPr>
              <w:rFonts w:ascii="宋体" w:hAnsi="宋体"/>
            </w:rPr>
            <w:fldChar w:fldCharType="begin"/>
          </w:r>
        </w:del>
      </w:ins>
      <w:ins w:id="1974" w:author="◉‿◉" w:date="2020-05-07T08:53:00Z">
        <w:del w:id="1975" w:author="◉‿◉" w:date="2020-05-08T20:26:00Z">
          <w:r>
            <w:rPr>
              <w:rFonts w:ascii="宋体" w:hAnsi="宋体"/>
            </w:rPr>
            <w:delInstrText xml:space="preserve"> HYPERLINK \l _Toc17102 </w:delInstrText>
          </w:r>
        </w:del>
      </w:ins>
      <w:ins w:id="1976" w:author="◉‿◉" w:date="2020-05-07T08:53:00Z">
        <w:del w:id="1977" w:author="◉‿◉" w:date="2020-05-08T20:26:00Z">
          <w:r>
            <w:rPr>
              <w:rFonts w:ascii="宋体" w:hAnsi="宋体"/>
            </w:rPr>
            <w:fldChar w:fldCharType="separate"/>
          </w:r>
        </w:del>
      </w:ins>
      <w:ins w:id="1978" w:author="◉‿◉" w:date="2020-05-07T08:53:00Z">
        <w:del w:id="1979" w:author="◉‿◉" w:date="2020-05-08T20:26:00Z">
          <w:r>
            <w:rPr>
              <w:rFonts w:hint="eastAsia"/>
            </w:rPr>
            <w:delText>图4-2 Keil uVision5</w:delText>
          </w:r>
        </w:del>
      </w:ins>
      <w:ins w:id="1980" w:author="◉‿◉" w:date="2020-05-07T08:53:00Z">
        <w:del w:id="1981" w:author="◉‿◉" w:date="2020-05-08T20:26:00Z">
          <w:r>
            <w:rPr/>
            <w:tab/>
          </w:r>
        </w:del>
      </w:ins>
      <w:ins w:id="1982" w:author="◉‿◉" w:date="2020-05-07T08:53:00Z">
        <w:del w:id="1983" w:author="◉‿◉" w:date="2020-05-08T20:26:00Z">
          <w:r>
            <w:rPr/>
            <w:fldChar w:fldCharType="begin"/>
          </w:r>
        </w:del>
      </w:ins>
      <w:ins w:id="1984" w:author="◉‿◉" w:date="2020-05-07T08:53:00Z">
        <w:del w:id="1985" w:author="◉‿◉" w:date="2020-05-08T20:26:00Z">
          <w:r>
            <w:rPr/>
            <w:delInstrText xml:space="preserve"> PAGEREF _Toc17102 </w:delInstrText>
          </w:r>
        </w:del>
      </w:ins>
      <w:ins w:id="1986" w:author="◉‿◉" w:date="2020-05-07T08:53:00Z">
        <w:del w:id="1987" w:author="◉‿◉" w:date="2020-05-08T20:26:00Z">
          <w:r>
            <w:rPr/>
            <w:fldChar w:fldCharType="separate"/>
          </w:r>
        </w:del>
      </w:ins>
      <w:ins w:id="1988" w:author="◉‿◉" w:date="2020-05-07T08:53:00Z">
        <w:del w:id="1989" w:author="◉‿◉" w:date="2020-05-08T20:26:00Z">
          <w:r>
            <w:rPr/>
            <w:delText>11</w:delText>
          </w:r>
        </w:del>
      </w:ins>
      <w:ins w:id="1990" w:author="◉‿◉" w:date="2020-05-07T08:53:00Z">
        <w:del w:id="1991" w:author="◉‿◉" w:date="2020-05-08T20:26:00Z">
          <w:r>
            <w:rPr/>
            <w:fldChar w:fldCharType="end"/>
          </w:r>
        </w:del>
      </w:ins>
      <w:ins w:id="1992" w:author="◉‿◉" w:date="2020-05-07T08:53:00Z">
        <w:del w:id="1993" w:author="◉‿◉" w:date="2020-05-08T20:26:00Z">
          <w:r>
            <w:rPr>
              <w:rFonts w:ascii="宋体" w:hAnsi="宋体"/>
            </w:rPr>
            <w:fldChar w:fldCharType="end"/>
          </w:r>
        </w:del>
      </w:ins>
    </w:p>
    <w:p>
      <w:pPr>
        <w:pStyle w:val="23"/>
        <w:tabs>
          <w:tab w:val="right" w:leader="dot" w:pos="9354"/>
        </w:tabs>
        <w:rPr>
          <w:ins w:id="1994" w:author="◉‿◉" w:date="2020-05-07T08:53:00Z"/>
          <w:del w:id="1995" w:author="◉‿◉" w:date="2020-05-08T20:26:00Z"/>
        </w:rPr>
      </w:pPr>
      <w:ins w:id="1996" w:author="◉‿◉" w:date="2020-05-07T08:53:00Z">
        <w:del w:id="1997" w:author="◉‿◉" w:date="2020-05-08T20:26:00Z">
          <w:r>
            <w:rPr>
              <w:rFonts w:ascii="宋体" w:hAnsi="宋体"/>
            </w:rPr>
            <w:fldChar w:fldCharType="begin"/>
          </w:r>
        </w:del>
      </w:ins>
      <w:ins w:id="1998" w:author="◉‿◉" w:date="2020-05-07T08:53:00Z">
        <w:del w:id="1999" w:author="◉‿◉" w:date="2020-05-08T20:26:00Z">
          <w:r>
            <w:rPr>
              <w:rFonts w:ascii="宋体" w:hAnsi="宋体"/>
            </w:rPr>
            <w:delInstrText xml:space="preserve"> HYPERLINK \l _Toc17795 </w:delInstrText>
          </w:r>
        </w:del>
      </w:ins>
      <w:ins w:id="2000" w:author="◉‿◉" w:date="2020-05-07T08:53:00Z">
        <w:del w:id="2001" w:author="◉‿◉" w:date="2020-05-08T20:26:00Z">
          <w:r>
            <w:rPr>
              <w:rFonts w:ascii="宋体" w:hAnsi="宋体"/>
            </w:rPr>
            <w:fldChar w:fldCharType="separate"/>
          </w:r>
        </w:del>
      </w:ins>
      <w:ins w:id="2002" w:author="◉‿◉" w:date="2020-05-07T08:53:00Z">
        <w:del w:id="2003" w:author="◉‿◉" w:date="2020-05-08T20:26:00Z">
          <w:r>
            <w:rPr>
              <w:rFonts w:hint="eastAsia"/>
            </w:rPr>
            <w:delText>图4-3 开始信号时序</w:delText>
          </w:r>
        </w:del>
      </w:ins>
      <w:ins w:id="2004" w:author="◉‿◉" w:date="2020-05-07T08:53:00Z">
        <w:del w:id="2005" w:author="◉‿◉" w:date="2020-05-08T20:26:00Z">
          <w:r>
            <w:rPr/>
            <w:tab/>
          </w:r>
        </w:del>
      </w:ins>
      <w:ins w:id="2006" w:author="◉‿◉" w:date="2020-05-07T08:53:00Z">
        <w:del w:id="2007" w:author="◉‿◉" w:date="2020-05-08T20:26:00Z">
          <w:r>
            <w:rPr/>
            <w:fldChar w:fldCharType="begin"/>
          </w:r>
        </w:del>
      </w:ins>
      <w:ins w:id="2008" w:author="◉‿◉" w:date="2020-05-07T08:53:00Z">
        <w:del w:id="2009" w:author="◉‿◉" w:date="2020-05-08T20:26:00Z">
          <w:r>
            <w:rPr/>
            <w:delInstrText xml:space="preserve"> PAGEREF _Toc17795 </w:delInstrText>
          </w:r>
        </w:del>
      </w:ins>
      <w:ins w:id="2010" w:author="◉‿◉" w:date="2020-05-07T08:53:00Z">
        <w:del w:id="2011" w:author="◉‿◉" w:date="2020-05-08T20:26:00Z">
          <w:r>
            <w:rPr/>
            <w:fldChar w:fldCharType="separate"/>
          </w:r>
        </w:del>
      </w:ins>
      <w:ins w:id="2012" w:author="◉‿◉" w:date="2020-05-07T08:53:00Z">
        <w:del w:id="2013" w:author="◉‿◉" w:date="2020-05-08T20:26:00Z">
          <w:r>
            <w:rPr/>
            <w:delText>13</w:delText>
          </w:r>
        </w:del>
      </w:ins>
      <w:ins w:id="2014" w:author="◉‿◉" w:date="2020-05-07T08:53:00Z">
        <w:del w:id="2015" w:author="◉‿◉" w:date="2020-05-08T20:26:00Z">
          <w:r>
            <w:rPr/>
            <w:fldChar w:fldCharType="end"/>
          </w:r>
        </w:del>
      </w:ins>
      <w:ins w:id="2016" w:author="◉‿◉" w:date="2020-05-07T08:53:00Z">
        <w:del w:id="2017" w:author="◉‿◉" w:date="2020-05-08T20:26:00Z">
          <w:r>
            <w:rPr>
              <w:rFonts w:ascii="宋体" w:hAnsi="宋体"/>
            </w:rPr>
            <w:fldChar w:fldCharType="end"/>
          </w:r>
        </w:del>
      </w:ins>
    </w:p>
    <w:p>
      <w:pPr>
        <w:pStyle w:val="23"/>
        <w:tabs>
          <w:tab w:val="right" w:leader="dot" w:pos="9354"/>
        </w:tabs>
        <w:rPr>
          <w:ins w:id="2018" w:author="◉‿◉" w:date="2020-05-07T08:53:00Z"/>
          <w:del w:id="2019" w:author="◉‿◉" w:date="2020-05-08T20:26:00Z"/>
        </w:rPr>
      </w:pPr>
      <w:ins w:id="2020" w:author="◉‿◉" w:date="2020-05-07T08:53:00Z">
        <w:del w:id="2021" w:author="◉‿◉" w:date="2020-05-08T20:26:00Z">
          <w:r>
            <w:rPr>
              <w:rFonts w:ascii="宋体" w:hAnsi="宋体"/>
            </w:rPr>
            <w:fldChar w:fldCharType="begin"/>
          </w:r>
        </w:del>
      </w:ins>
      <w:ins w:id="2022" w:author="◉‿◉" w:date="2020-05-07T08:53:00Z">
        <w:del w:id="2023" w:author="◉‿◉" w:date="2020-05-08T20:26:00Z">
          <w:r>
            <w:rPr>
              <w:rFonts w:ascii="宋体" w:hAnsi="宋体"/>
            </w:rPr>
            <w:delInstrText xml:space="preserve"> HYPERLINK \l _Toc2231 </w:delInstrText>
          </w:r>
        </w:del>
      </w:ins>
      <w:ins w:id="2024" w:author="◉‿◉" w:date="2020-05-07T08:53:00Z">
        <w:del w:id="2025" w:author="◉‿◉" w:date="2020-05-08T20:26:00Z">
          <w:r>
            <w:rPr>
              <w:rFonts w:ascii="宋体" w:hAnsi="宋体"/>
            </w:rPr>
            <w:fldChar w:fldCharType="separate"/>
          </w:r>
        </w:del>
      </w:ins>
      <w:ins w:id="2026" w:author="◉‿◉" w:date="2020-05-07T08:53:00Z">
        <w:del w:id="2027" w:author="◉‿◉" w:date="2020-05-08T20:26:00Z">
          <w:r>
            <w:rPr>
              <w:rFonts w:hint="eastAsia"/>
            </w:rPr>
            <w:delText>图4-4 数据0传输时序</w:delText>
          </w:r>
        </w:del>
      </w:ins>
      <w:ins w:id="2028" w:author="◉‿◉" w:date="2020-05-07T08:53:00Z">
        <w:del w:id="2029" w:author="◉‿◉" w:date="2020-05-08T20:26:00Z">
          <w:r>
            <w:rPr/>
            <w:tab/>
          </w:r>
        </w:del>
      </w:ins>
      <w:ins w:id="2030" w:author="◉‿◉" w:date="2020-05-07T08:53:00Z">
        <w:del w:id="2031" w:author="◉‿◉" w:date="2020-05-08T20:26:00Z">
          <w:r>
            <w:rPr/>
            <w:fldChar w:fldCharType="begin"/>
          </w:r>
        </w:del>
      </w:ins>
      <w:ins w:id="2032" w:author="◉‿◉" w:date="2020-05-07T08:53:00Z">
        <w:del w:id="2033" w:author="◉‿◉" w:date="2020-05-08T20:26:00Z">
          <w:r>
            <w:rPr/>
            <w:delInstrText xml:space="preserve"> PAGEREF _Toc2231 </w:delInstrText>
          </w:r>
        </w:del>
      </w:ins>
      <w:ins w:id="2034" w:author="◉‿◉" w:date="2020-05-07T08:53:00Z">
        <w:del w:id="2035" w:author="◉‿◉" w:date="2020-05-08T20:26:00Z">
          <w:r>
            <w:rPr/>
            <w:fldChar w:fldCharType="separate"/>
          </w:r>
        </w:del>
      </w:ins>
      <w:ins w:id="2036" w:author="◉‿◉" w:date="2020-05-07T08:53:00Z">
        <w:del w:id="2037" w:author="◉‿◉" w:date="2020-05-08T20:26:00Z">
          <w:r>
            <w:rPr/>
            <w:delText>13</w:delText>
          </w:r>
        </w:del>
      </w:ins>
      <w:ins w:id="2038" w:author="◉‿◉" w:date="2020-05-07T08:53:00Z">
        <w:del w:id="2039" w:author="◉‿◉" w:date="2020-05-08T20:26:00Z">
          <w:r>
            <w:rPr/>
            <w:fldChar w:fldCharType="end"/>
          </w:r>
        </w:del>
      </w:ins>
      <w:ins w:id="2040" w:author="◉‿◉" w:date="2020-05-07T08:53:00Z">
        <w:del w:id="2041" w:author="◉‿◉" w:date="2020-05-08T20:26:00Z">
          <w:r>
            <w:rPr>
              <w:rFonts w:ascii="宋体" w:hAnsi="宋体"/>
            </w:rPr>
            <w:fldChar w:fldCharType="end"/>
          </w:r>
        </w:del>
      </w:ins>
    </w:p>
    <w:p>
      <w:pPr>
        <w:pStyle w:val="23"/>
        <w:tabs>
          <w:tab w:val="right" w:leader="dot" w:pos="9354"/>
        </w:tabs>
        <w:rPr>
          <w:ins w:id="2042" w:author="◉‿◉" w:date="2020-05-07T08:53:00Z"/>
          <w:del w:id="2043" w:author="◉‿◉" w:date="2020-05-08T20:26:00Z"/>
        </w:rPr>
      </w:pPr>
      <w:ins w:id="2044" w:author="◉‿◉" w:date="2020-05-07T08:53:00Z">
        <w:del w:id="2045" w:author="◉‿◉" w:date="2020-05-08T20:26:00Z">
          <w:r>
            <w:rPr>
              <w:rFonts w:ascii="宋体" w:hAnsi="宋体"/>
            </w:rPr>
            <w:fldChar w:fldCharType="begin"/>
          </w:r>
        </w:del>
      </w:ins>
      <w:ins w:id="2046" w:author="◉‿◉" w:date="2020-05-07T08:53:00Z">
        <w:del w:id="2047" w:author="◉‿◉" w:date="2020-05-08T20:26:00Z">
          <w:r>
            <w:rPr>
              <w:rFonts w:ascii="宋体" w:hAnsi="宋体"/>
            </w:rPr>
            <w:delInstrText xml:space="preserve"> HYPERLINK \l _Toc14167 </w:delInstrText>
          </w:r>
        </w:del>
      </w:ins>
      <w:ins w:id="2048" w:author="◉‿◉" w:date="2020-05-07T08:53:00Z">
        <w:del w:id="2049" w:author="◉‿◉" w:date="2020-05-08T20:26:00Z">
          <w:r>
            <w:rPr>
              <w:rFonts w:ascii="宋体" w:hAnsi="宋体"/>
            </w:rPr>
            <w:fldChar w:fldCharType="separate"/>
          </w:r>
        </w:del>
      </w:ins>
      <w:ins w:id="2050" w:author="◉‿◉" w:date="2020-05-07T08:53:00Z">
        <w:del w:id="2051" w:author="◉‿◉" w:date="2020-05-08T20:26:00Z">
          <w:r>
            <w:rPr>
              <w:rFonts w:hint="eastAsia"/>
            </w:rPr>
            <w:delText>图4-5 数据1传输时序</w:delText>
          </w:r>
        </w:del>
      </w:ins>
      <w:ins w:id="2052" w:author="◉‿◉" w:date="2020-05-07T08:53:00Z">
        <w:del w:id="2053" w:author="◉‿◉" w:date="2020-05-08T20:26:00Z">
          <w:r>
            <w:rPr/>
            <w:tab/>
          </w:r>
        </w:del>
      </w:ins>
      <w:ins w:id="2054" w:author="◉‿◉" w:date="2020-05-07T08:53:00Z">
        <w:del w:id="2055" w:author="◉‿◉" w:date="2020-05-08T20:26:00Z">
          <w:r>
            <w:rPr/>
            <w:fldChar w:fldCharType="begin"/>
          </w:r>
        </w:del>
      </w:ins>
      <w:ins w:id="2056" w:author="◉‿◉" w:date="2020-05-07T08:53:00Z">
        <w:del w:id="2057" w:author="◉‿◉" w:date="2020-05-08T20:26:00Z">
          <w:r>
            <w:rPr/>
            <w:delInstrText xml:space="preserve"> PAGEREF _Toc14167 </w:delInstrText>
          </w:r>
        </w:del>
      </w:ins>
      <w:ins w:id="2058" w:author="◉‿◉" w:date="2020-05-07T08:53:00Z">
        <w:del w:id="2059" w:author="◉‿◉" w:date="2020-05-08T20:26:00Z">
          <w:r>
            <w:rPr/>
            <w:fldChar w:fldCharType="separate"/>
          </w:r>
        </w:del>
      </w:ins>
      <w:ins w:id="2060" w:author="◉‿◉" w:date="2020-05-07T08:53:00Z">
        <w:del w:id="2061" w:author="◉‿◉" w:date="2020-05-08T20:26:00Z">
          <w:r>
            <w:rPr/>
            <w:delText>13</w:delText>
          </w:r>
        </w:del>
      </w:ins>
      <w:ins w:id="2062" w:author="◉‿◉" w:date="2020-05-07T08:53:00Z">
        <w:del w:id="2063" w:author="◉‿◉" w:date="2020-05-08T20:26:00Z">
          <w:r>
            <w:rPr/>
            <w:fldChar w:fldCharType="end"/>
          </w:r>
        </w:del>
      </w:ins>
      <w:ins w:id="2064" w:author="◉‿◉" w:date="2020-05-07T08:53:00Z">
        <w:del w:id="2065" w:author="◉‿◉" w:date="2020-05-08T20:26:00Z">
          <w:r>
            <w:rPr>
              <w:rFonts w:ascii="宋体" w:hAnsi="宋体"/>
            </w:rPr>
            <w:fldChar w:fldCharType="end"/>
          </w:r>
        </w:del>
      </w:ins>
    </w:p>
    <w:p>
      <w:pPr>
        <w:pStyle w:val="23"/>
        <w:tabs>
          <w:tab w:val="right" w:leader="dot" w:pos="9354"/>
        </w:tabs>
        <w:rPr>
          <w:ins w:id="2066" w:author="◉‿◉" w:date="2020-05-07T08:53:00Z"/>
          <w:del w:id="2067" w:author="◉‿◉" w:date="2020-05-08T20:26:00Z"/>
        </w:rPr>
      </w:pPr>
      <w:ins w:id="2068" w:author="◉‿◉" w:date="2020-05-07T08:53:00Z">
        <w:del w:id="2069" w:author="◉‿◉" w:date="2020-05-08T20:26:00Z">
          <w:r>
            <w:rPr>
              <w:rFonts w:ascii="宋体" w:hAnsi="宋体"/>
            </w:rPr>
            <w:fldChar w:fldCharType="begin"/>
          </w:r>
        </w:del>
      </w:ins>
      <w:ins w:id="2070" w:author="◉‿◉" w:date="2020-05-07T08:53:00Z">
        <w:del w:id="2071" w:author="◉‿◉" w:date="2020-05-08T20:26:00Z">
          <w:r>
            <w:rPr>
              <w:rFonts w:ascii="宋体" w:hAnsi="宋体"/>
            </w:rPr>
            <w:delInstrText xml:space="preserve"> HYPERLINK \l _Toc29741 </w:delInstrText>
          </w:r>
        </w:del>
      </w:ins>
      <w:ins w:id="2072" w:author="◉‿◉" w:date="2020-05-07T08:53:00Z">
        <w:del w:id="2073" w:author="◉‿◉" w:date="2020-05-08T20:26:00Z">
          <w:r>
            <w:rPr>
              <w:rFonts w:ascii="宋体" w:hAnsi="宋体"/>
            </w:rPr>
            <w:fldChar w:fldCharType="separate"/>
          </w:r>
        </w:del>
      </w:ins>
      <w:ins w:id="2074" w:author="◉‿◉" w:date="2020-05-07T08:53:00Z">
        <w:del w:id="2075" w:author="◉‿◉" w:date="2020-05-08T20:26:00Z">
          <w:r>
            <w:rPr>
              <w:rFonts w:hint="eastAsia"/>
            </w:rPr>
            <w:delText>图4-6 传感器采集数据流程</w:delText>
          </w:r>
        </w:del>
      </w:ins>
      <w:ins w:id="2076" w:author="◉‿◉" w:date="2020-05-07T08:53:00Z">
        <w:del w:id="2077" w:author="◉‿◉" w:date="2020-05-08T20:26:00Z">
          <w:r>
            <w:rPr/>
            <w:tab/>
          </w:r>
        </w:del>
      </w:ins>
      <w:ins w:id="2078" w:author="◉‿◉" w:date="2020-05-07T08:53:00Z">
        <w:del w:id="2079" w:author="◉‿◉" w:date="2020-05-08T20:26:00Z">
          <w:r>
            <w:rPr/>
            <w:fldChar w:fldCharType="begin"/>
          </w:r>
        </w:del>
      </w:ins>
      <w:ins w:id="2080" w:author="◉‿◉" w:date="2020-05-07T08:53:00Z">
        <w:del w:id="2081" w:author="◉‿◉" w:date="2020-05-08T20:26:00Z">
          <w:r>
            <w:rPr/>
            <w:delInstrText xml:space="preserve"> PAGEREF _Toc29741 </w:delInstrText>
          </w:r>
        </w:del>
      </w:ins>
      <w:ins w:id="2082" w:author="◉‿◉" w:date="2020-05-07T08:53:00Z">
        <w:del w:id="2083" w:author="◉‿◉" w:date="2020-05-08T20:26:00Z">
          <w:r>
            <w:rPr/>
            <w:fldChar w:fldCharType="separate"/>
          </w:r>
        </w:del>
      </w:ins>
      <w:ins w:id="2084" w:author="◉‿◉" w:date="2020-05-07T08:53:00Z">
        <w:del w:id="2085" w:author="◉‿◉" w:date="2020-05-08T20:26:00Z">
          <w:r>
            <w:rPr/>
            <w:delText>14</w:delText>
          </w:r>
        </w:del>
      </w:ins>
      <w:ins w:id="2086" w:author="◉‿◉" w:date="2020-05-07T08:53:00Z">
        <w:del w:id="2087" w:author="◉‿◉" w:date="2020-05-08T20:26:00Z">
          <w:r>
            <w:rPr/>
            <w:fldChar w:fldCharType="end"/>
          </w:r>
        </w:del>
      </w:ins>
      <w:ins w:id="2088" w:author="◉‿◉" w:date="2020-05-07T08:53:00Z">
        <w:del w:id="2089" w:author="◉‿◉" w:date="2020-05-08T20:26:00Z">
          <w:r>
            <w:rPr>
              <w:rFonts w:ascii="宋体" w:hAnsi="宋体"/>
            </w:rPr>
            <w:fldChar w:fldCharType="end"/>
          </w:r>
        </w:del>
      </w:ins>
    </w:p>
    <w:p>
      <w:pPr>
        <w:pStyle w:val="23"/>
        <w:tabs>
          <w:tab w:val="right" w:leader="dot" w:pos="9354"/>
        </w:tabs>
        <w:rPr>
          <w:ins w:id="2090" w:author="◉‿◉" w:date="2020-05-07T08:53:00Z"/>
          <w:del w:id="2091" w:author="◉‿◉" w:date="2020-05-08T20:26:00Z"/>
        </w:rPr>
      </w:pPr>
      <w:ins w:id="2092" w:author="◉‿◉" w:date="2020-05-07T08:53:00Z">
        <w:del w:id="2093" w:author="◉‿◉" w:date="2020-05-08T20:26:00Z">
          <w:r>
            <w:rPr>
              <w:rFonts w:ascii="宋体" w:hAnsi="宋体"/>
            </w:rPr>
            <w:fldChar w:fldCharType="begin"/>
          </w:r>
        </w:del>
      </w:ins>
      <w:ins w:id="2094" w:author="◉‿◉" w:date="2020-05-07T08:53:00Z">
        <w:del w:id="2095" w:author="◉‿◉" w:date="2020-05-08T20:26:00Z">
          <w:r>
            <w:rPr>
              <w:rFonts w:ascii="宋体" w:hAnsi="宋体"/>
            </w:rPr>
            <w:delInstrText xml:space="preserve"> HYPERLINK \l _Toc3895 </w:delInstrText>
          </w:r>
        </w:del>
      </w:ins>
      <w:ins w:id="2096" w:author="◉‿◉" w:date="2020-05-07T08:53:00Z">
        <w:del w:id="2097" w:author="◉‿◉" w:date="2020-05-08T20:26:00Z">
          <w:r>
            <w:rPr>
              <w:rFonts w:ascii="宋体" w:hAnsi="宋体"/>
            </w:rPr>
            <w:fldChar w:fldCharType="separate"/>
          </w:r>
        </w:del>
      </w:ins>
      <w:ins w:id="2098" w:author="◉‿◉" w:date="2020-05-07T08:53:00Z">
        <w:del w:id="2099" w:author="◉‿◉" w:date="2020-05-08T20:26:00Z">
          <w:r>
            <w:rPr>
              <w:rFonts w:hint="eastAsia"/>
            </w:rPr>
            <w:delText>图4-7 LCD初始化流程</w:delText>
          </w:r>
        </w:del>
      </w:ins>
      <w:ins w:id="2100" w:author="◉‿◉" w:date="2020-05-07T08:53:00Z">
        <w:del w:id="2101" w:author="◉‿◉" w:date="2020-05-08T20:26:00Z">
          <w:r>
            <w:rPr/>
            <w:tab/>
          </w:r>
        </w:del>
      </w:ins>
      <w:ins w:id="2102" w:author="◉‿◉" w:date="2020-05-07T08:53:00Z">
        <w:del w:id="2103" w:author="◉‿◉" w:date="2020-05-08T20:26:00Z">
          <w:r>
            <w:rPr/>
            <w:fldChar w:fldCharType="begin"/>
          </w:r>
        </w:del>
      </w:ins>
      <w:ins w:id="2104" w:author="◉‿◉" w:date="2020-05-07T08:53:00Z">
        <w:del w:id="2105" w:author="◉‿◉" w:date="2020-05-08T20:26:00Z">
          <w:r>
            <w:rPr/>
            <w:delInstrText xml:space="preserve"> PAGEREF _Toc3895 </w:delInstrText>
          </w:r>
        </w:del>
      </w:ins>
      <w:ins w:id="2106" w:author="◉‿◉" w:date="2020-05-07T08:53:00Z">
        <w:del w:id="2107" w:author="◉‿◉" w:date="2020-05-08T20:26:00Z">
          <w:r>
            <w:rPr/>
            <w:fldChar w:fldCharType="separate"/>
          </w:r>
        </w:del>
      </w:ins>
      <w:ins w:id="2108" w:author="◉‿◉" w:date="2020-05-07T08:53:00Z">
        <w:del w:id="2109" w:author="◉‿◉" w:date="2020-05-08T20:26:00Z">
          <w:r>
            <w:rPr/>
            <w:delText>15</w:delText>
          </w:r>
        </w:del>
      </w:ins>
      <w:ins w:id="2110" w:author="◉‿◉" w:date="2020-05-07T08:53:00Z">
        <w:del w:id="2111" w:author="◉‿◉" w:date="2020-05-08T20:26:00Z">
          <w:r>
            <w:rPr/>
            <w:fldChar w:fldCharType="end"/>
          </w:r>
        </w:del>
      </w:ins>
      <w:ins w:id="2112" w:author="◉‿◉" w:date="2020-05-07T08:53:00Z">
        <w:del w:id="2113" w:author="◉‿◉" w:date="2020-05-08T20:26:00Z">
          <w:r>
            <w:rPr>
              <w:rFonts w:ascii="宋体" w:hAnsi="宋体"/>
            </w:rPr>
            <w:fldChar w:fldCharType="end"/>
          </w:r>
        </w:del>
      </w:ins>
    </w:p>
    <w:p>
      <w:pPr>
        <w:pStyle w:val="23"/>
        <w:tabs>
          <w:tab w:val="right" w:leader="dot" w:pos="9354"/>
        </w:tabs>
        <w:rPr>
          <w:ins w:id="2114" w:author="◉‿◉" w:date="2020-05-07T08:53:00Z"/>
          <w:del w:id="2115" w:author="◉‿◉" w:date="2020-05-08T20:26:00Z"/>
        </w:rPr>
      </w:pPr>
      <w:ins w:id="2116" w:author="◉‿◉" w:date="2020-05-07T08:53:00Z">
        <w:del w:id="2117" w:author="◉‿◉" w:date="2020-05-08T20:26:00Z">
          <w:r>
            <w:rPr>
              <w:rFonts w:ascii="宋体" w:hAnsi="宋体"/>
            </w:rPr>
            <w:fldChar w:fldCharType="begin"/>
          </w:r>
        </w:del>
      </w:ins>
      <w:ins w:id="2118" w:author="◉‿◉" w:date="2020-05-07T08:53:00Z">
        <w:del w:id="2119" w:author="◉‿◉" w:date="2020-05-08T20:26:00Z">
          <w:r>
            <w:rPr>
              <w:rFonts w:ascii="宋体" w:hAnsi="宋体"/>
            </w:rPr>
            <w:delInstrText xml:space="preserve"> HYPERLINK \l _Toc1642 </w:delInstrText>
          </w:r>
        </w:del>
      </w:ins>
      <w:ins w:id="2120" w:author="◉‿◉" w:date="2020-05-07T08:53:00Z">
        <w:del w:id="2121" w:author="◉‿◉" w:date="2020-05-08T20:26:00Z">
          <w:r>
            <w:rPr>
              <w:rFonts w:ascii="宋体" w:hAnsi="宋体"/>
            </w:rPr>
            <w:fldChar w:fldCharType="separate"/>
          </w:r>
        </w:del>
      </w:ins>
      <w:ins w:id="2122" w:author="◉‿◉" w:date="2020-05-07T08:53:00Z">
        <w:del w:id="2123" w:author="◉‿◉" w:date="2020-05-08T20:26:00Z">
          <w:r>
            <w:rPr>
              <w:rFonts w:hint="eastAsia"/>
            </w:rPr>
            <w:delText>图4-8 PCtoLCD2002 软件界面</w:delText>
          </w:r>
        </w:del>
      </w:ins>
      <w:ins w:id="2124" w:author="◉‿◉" w:date="2020-05-07T08:53:00Z">
        <w:del w:id="2125" w:author="◉‿◉" w:date="2020-05-08T20:26:00Z">
          <w:r>
            <w:rPr/>
            <w:tab/>
          </w:r>
        </w:del>
      </w:ins>
      <w:ins w:id="2126" w:author="◉‿◉" w:date="2020-05-07T08:53:00Z">
        <w:del w:id="2127" w:author="◉‿◉" w:date="2020-05-08T20:26:00Z">
          <w:r>
            <w:rPr/>
            <w:fldChar w:fldCharType="begin"/>
          </w:r>
        </w:del>
      </w:ins>
      <w:ins w:id="2128" w:author="◉‿◉" w:date="2020-05-07T08:53:00Z">
        <w:del w:id="2129" w:author="◉‿◉" w:date="2020-05-08T20:26:00Z">
          <w:r>
            <w:rPr/>
            <w:delInstrText xml:space="preserve"> PAGEREF _Toc1642 </w:delInstrText>
          </w:r>
        </w:del>
      </w:ins>
      <w:ins w:id="2130" w:author="◉‿◉" w:date="2020-05-07T08:53:00Z">
        <w:del w:id="2131" w:author="◉‿◉" w:date="2020-05-08T20:26:00Z">
          <w:r>
            <w:rPr/>
            <w:fldChar w:fldCharType="separate"/>
          </w:r>
        </w:del>
      </w:ins>
      <w:ins w:id="2132" w:author="◉‿◉" w:date="2020-05-07T08:53:00Z">
        <w:del w:id="2133" w:author="◉‿◉" w:date="2020-05-08T20:26:00Z">
          <w:r>
            <w:rPr/>
            <w:delText>16</w:delText>
          </w:r>
        </w:del>
      </w:ins>
      <w:ins w:id="2134" w:author="◉‿◉" w:date="2020-05-07T08:53:00Z">
        <w:del w:id="2135" w:author="◉‿◉" w:date="2020-05-08T20:26:00Z">
          <w:r>
            <w:rPr/>
            <w:fldChar w:fldCharType="end"/>
          </w:r>
        </w:del>
      </w:ins>
      <w:ins w:id="2136" w:author="◉‿◉" w:date="2020-05-07T08:53:00Z">
        <w:del w:id="2137" w:author="◉‿◉" w:date="2020-05-08T20:26:00Z">
          <w:r>
            <w:rPr>
              <w:rFonts w:ascii="宋体" w:hAnsi="宋体"/>
            </w:rPr>
            <w:fldChar w:fldCharType="end"/>
          </w:r>
        </w:del>
      </w:ins>
    </w:p>
    <w:p>
      <w:pPr>
        <w:pStyle w:val="23"/>
        <w:tabs>
          <w:tab w:val="right" w:leader="dot" w:pos="9354"/>
        </w:tabs>
        <w:rPr>
          <w:ins w:id="2138" w:author="◉‿◉" w:date="2020-05-07T08:53:00Z"/>
          <w:del w:id="2139" w:author="◉‿◉" w:date="2020-05-08T20:26:00Z"/>
        </w:rPr>
      </w:pPr>
      <w:ins w:id="2140" w:author="◉‿◉" w:date="2020-05-07T08:53:00Z">
        <w:del w:id="2141" w:author="◉‿◉" w:date="2020-05-08T20:26:00Z">
          <w:r>
            <w:rPr>
              <w:rFonts w:ascii="宋体" w:hAnsi="宋体"/>
            </w:rPr>
            <w:fldChar w:fldCharType="begin"/>
          </w:r>
        </w:del>
      </w:ins>
      <w:ins w:id="2142" w:author="◉‿◉" w:date="2020-05-07T08:53:00Z">
        <w:del w:id="2143" w:author="◉‿◉" w:date="2020-05-08T20:26:00Z">
          <w:r>
            <w:rPr>
              <w:rFonts w:ascii="宋体" w:hAnsi="宋体"/>
            </w:rPr>
            <w:delInstrText xml:space="preserve"> HYPERLINK \l _Toc20751 </w:delInstrText>
          </w:r>
        </w:del>
      </w:ins>
      <w:ins w:id="2144" w:author="◉‿◉" w:date="2020-05-07T08:53:00Z">
        <w:del w:id="2145" w:author="◉‿◉" w:date="2020-05-08T20:26:00Z">
          <w:r>
            <w:rPr>
              <w:rFonts w:ascii="宋体" w:hAnsi="宋体"/>
            </w:rPr>
            <w:fldChar w:fldCharType="separate"/>
          </w:r>
        </w:del>
      </w:ins>
      <w:ins w:id="2146" w:author="◉‿◉" w:date="2020-05-07T08:53:00Z">
        <w:del w:id="2147" w:author="◉‿◉" w:date="2020-05-08T20:26:00Z">
          <w:r>
            <w:rPr>
              <w:rFonts w:hint="eastAsia"/>
            </w:rPr>
            <w:delText>图4-9 配置字模选项</w:delText>
          </w:r>
        </w:del>
      </w:ins>
      <w:ins w:id="2148" w:author="◉‿◉" w:date="2020-05-07T08:53:00Z">
        <w:del w:id="2149" w:author="◉‿◉" w:date="2020-05-08T20:26:00Z">
          <w:r>
            <w:rPr/>
            <w:tab/>
          </w:r>
        </w:del>
      </w:ins>
      <w:ins w:id="2150" w:author="◉‿◉" w:date="2020-05-07T08:53:00Z">
        <w:del w:id="2151" w:author="◉‿◉" w:date="2020-05-08T20:26:00Z">
          <w:r>
            <w:rPr/>
            <w:fldChar w:fldCharType="begin"/>
          </w:r>
        </w:del>
      </w:ins>
      <w:ins w:id="2152" w:author="◉‿◉" w:date="2020-05-07T08:53:00Z">
        <w:del w:id="2153" w:author="◉‿◉" w:date="2020-05-08T20:26:00Z">
          <w:r>
            <w:rPr/>
            <w:delInstrText xml:space="preserve"> PAGEREF _Toc20751 </w:delInstrText>
          </w:r>
        </w:del>
      </w:ins>
      <w:ins w:id="2154" w:author="◉‿◉" w:date="2020-05-07T08:53:00Z">
        <w:del w:id="2155" w:author="◉‿◉" w:date="2020-05-08T20:26:00Z">
          <w:r>
            <w:rPr/>
            <w:fldChar w:fldCharType="separate"/>
          </w:r>
        </w:del>
      </w:ins>
      <w:ins w:id="2156" w:author="◉‿◉" w:date="2020-05-07T08:53:00Z">
        <w:del w:id="2157" w:author="◉‿◉" w:date="2020-05-08T20:26:00Z">
          <w:r>
            <w:rPr/>
            <w:delText>16</w:delText>
          </w:r>
        </w:del>
      </w:ins>
      <w:ins w:id="2158" w:author="◉‿◉" w:date="2020-05-07T08:53:00Z">
        <w:del w:id="2159" w:author="◉‿◉" w:date="2020-05-08T20:26:00Z">
          <w:r>
            <w:rPr/>
            <w:fldChar w:fldCharType="end"/>
          </w:r>
        </w:del>
      </w:ins>
      <w:ins w:id="2160" w:author="◉‿◉" w:date="2020-05-07T08:53:00Z">
        <w:del w:id="2161" w:author="◉‿◉" w:date="2020-05-08T20:26:00Z">
          <w:r>
            <w:rPr>
              <w:rFonts w:ascii="宋体" w:hAnsi="宋体"/>
            </w:rPr>
            <w:fldChar w:fldCharType="end"/>
          </w:r>
        </w:del>
      </w:ins>
    </w:p>
    <w:p>
      <w:pPr>
        <w:pStyle w:val="23"/>
        <w:tabs>
          <w:tab w:val="right" w:leader="dot" w:pos="9354"/>
        </w:tabs>
        <w:rPr>
          <w:ins w:id="2162" w:author="◉‿◉" w:date="2020-05-07T08:53:00Z"/>
          <w:del w:id="2163" w:author="◉‿◉" w:date="2020-05-08T20:26:00Z"/>
        </w:rPr>
      </w:pPr>
      <w:ins w:id="2164" w:author="◉‿◉" w:date="2020-05-07T08:53:00Z">
        <w:del w:id="2165" w:author="◉‿◉" w:date="2020-05-08T20:26:00Z">
          <w:r>
            <w:rPr>
              <w:rFonts w:ascii="宋体" w:hAnsi="宋体"/>
            </w:rPr>
            <w:fldChar w:fldCharType="begin"/>
          </w:r>
        </w:del>
      </w:ins>
      <w:ins w:id="2166" w:author="◉‿◉" w:date="2020-05-07T08:53:00Z">
        <w:del w:id="2167" w:author="◉‿◉" w:date="2020-05-08T20:26:00Z">
          <w:r>
            <w:rPr>
              <w:rFonts w:ascii="宋体" w:hAnsi="宋体"/>
            </w:rPr>
            <w:delInstrText xml:space="preserve"> HYPERLINK \l _Toc1235 </w:delInstrText>
          </w:r>
        </w:del>
      </w:ins>
      <w:ins w:id="2168" w:author="◉‿◉" w:date="2020-05-07T08:53:00Z">
        <w:del w:id="2169" w:author="◉‿◉" w:date="2020-05-08T20:26:00Z">
          <w:r>
            <w:rPr>
              <w:rFonts w:ascii="宋体" w:hAnsi="宋体"/>
            </w:rPr>
            <w:fldChar w:fldCharType="separate"/>
          </w:r>
        </w:del>
      </w:ins>
      <w:ins w:id="2170" w:author="◉‿◉" w:date="2020-05-07T08:53:00Z">
        <w:del w:id="2171" w:author="◉‿◉" w:date="2020-05-08T20:26:00Z">
          <w:r>
            <w:rPr>
              <w:rFonts w:hint="eastAsia"/>
            </w:rPr>
            <w:delText>图4-10 image2lcd 配置界面</w:delText>
          </w:r>
        </w:del>
      </w:ins>
      <w:ins w:id="2172" w:author="◉‿◉" w:date="2020-05-07T08:53:00Z">
        <w:del w:id="2173" w:author="◉‿◉" w:date="2020-05-08T20:26:00Z">
          <w:r>
            <w:rPr/>
            <w:tab/>
          </w:r>
        </w:del>
      </w:ins>
      <w:ins w:id="2174" w:author="◉‿◉" w:date="2020-05-07T08:53:00Z">
        <w:del w:id="2175" w:author="◉‿◉" w:date="2020-05-08T20:26:00Z">
          <w:r>
            <w:rPr/>
            <w:fldChar w:fldCharType="begin"/>
          </w:r>
        </w:del>
      </w:ins>
      <w:ins w:id="2176" w:author="◉‿◉" w:date="2020-05-07T08:53:00Z">
        <w:del w:id="2177" w:author="◉‿◉" w:date="2020-05-08T20:26:00Z">
          <w:r>
            <w:rPr/>
            <w:delInstrText xml:space="preserve"> PAGEREF _Toc1235 </w:delInstrText>
          </w:r>
        </w:del>
      </w:ins>
      <w:ins w:id="2178" w:author="◉‿◉" w:date="2020-05-07T08:53:00Z">
        <w:del w:id="2179" w:author="◉‿◉" w:date="2020-05-08T20:26:00Z">
          <w:r>
            <w:rPr/>
            <w:fldChar w:fldCharType="separate"/>
          </w:r>
        </w:del>
      </w:ins>
      <w:ins w:id="2180" w:author="◉‿◉" w:date="2020-05-07T08:53:00Z">
        <w:del w:id="2181" w:author="◉‿◉" w:date="2020-05-08T20:26:00Z">
          <w:r>
            <w:rPr/>
            <w:delText>17</w:delText>
          </w:r>
        </w:del>
      </w:ins>
      <w:ins w:id="2182" w:author="◉‿◉" w:date="2020-05-07T08:53:00Z">
        <w:del w:id="2183" w:author="◉‿◉" w:date="2020-05-08T20:26:00Z">
          <w:r>
            <w:rPr/>
            <w:fldChar w:fldCharType="end"/>
          </w:r>
        </w:del>
      </w:ins>
      <w:ins w:id="2184" w:author="◉‿◉" w:date="2020-05-07T08:53:00Z">
        <w:del w:id="2185" w:author="◉‿◉" w:date="2020-05-08T20:26:00Z">
          <w:r>
            <w:rPr>
              <w:rFonts w:ascii="宋体" w:hAnsi="宋体"/>
            </w:rPr>
            <w:fldChar w:fldCharType="end"/>
          </w:r>
        </w:del>
      </w:ins>
    </w:p>
    <w:p>
      <w:pPr>
        <w:pStyle w:val="23"/>
        <w:tabs>
          <w:tab w:val="right" w:leader="dot" w:pos="9354"/>
        </w:tabs>
        <w:rPr>
          <w:ins w:id="2186" w:author="◉‿◉" w:date="2020-05-07T08:53:00Z"/>
          <w:del w:id="2187" w:author="◉‿◉" w:date="2020-05-08T20:26:00Z"/>
        </w:rPr>
      </w:pPr>
      <w:ins w:id="2188" w:author="◉‿◉" w:date="2020-05-07T08:53:00Z">
        <w:del w:id="2189" w:author="◉‿◉" w:date="2020-05-08T20:26:00Z">
          <w:r>
            <w:rPr>
              <w:rFonts w:ascii="宋体" w:hAnsi="宋体"/>
            </w:rPr>
            <w:fldChar w:fldCharType="begin"/>
          </w:r>
        </w:del>
      </w:ins>
      <w:ins w:id="2190" w:author="◉‿◉" w:date="2020-05-07T08:53:00Z">
        <w:del w:id="2191" w:author="◉‿◉" w:date="2020-05-08T20:26:00Z">
          <w:r>
            <w:rPr>
              <w:rFonts w:ascii="宋体" w:hAnsi="宋体"/>
            </w:rPr>
            <w:delInstrText xml:space="preserve"> HYPERLINK \l _Toc281 </w:delInstrText>
          </w:r>
        </w:del>
      </w:ins>
      <w:ins w:id="2192" w:author="◉‿◉" w:date="2020-05-07T08:53:00Z">
        <w:del w:id="2193" w:author="◉‿◉" w:date="2020-05-08T20:26:00Z">
          <w:r>
            <w:rPr>
              <w:rFonts w:ascii="宋体" w:hAnsi="宋体"/>
            </w:rPr>
            <w:fldChar w:fldCharType="separate"/>
          </w:r>
        </w:del>
      </w:ins>
      <w:ins w:id="2194" w:author="◉‿◉" w:date="2020-05-07T08:53:00Z">
        <w:del w:id="2195" w:author="◉‿◉" w:date="2020-05-08T20:26:00Z">
          <w:r>
            <w:rPr>
              <w:rFonts w:hint="eastAsia"/>
            </w:rPr>
            <w:delText>图4-11 智能窗帘控制流程</w:delText>
          </w:r>
        </w:del>
      </w:ins>
      <w:ins w:id="2196" w:author="◉‿◉" w:date="2020-05-07T08:53:00Z">
        <w:del w:id="2197" w:author="◉‿◉" w:date="2020-05-08T20:26:00Z">
          <w:r>
            <w:rPr/>
            <w:tab/>
          </w:r>
        </w:del>
      </w:ins>
      <w:ins w:id="2198" w:author="◉‿◉" w:date="2020-05-07T08:53:00Z">
        <w:del w:id="2199" w:author="◉‿◉" w:date="2020-05-08T20:26:00Z">
          <w:r>
            <w:rPr/>
            <w:fldChar w:fldCharType="begin"/>
          </w:r>
        </w:del>
      </w:ins>
      <w:ins w:id="2200" w:author="◉‿◉" w:date="2020-05-07T08:53:00Z">
        <w:del w:id="2201" w:author="◉‿◉" w:date="2020-05-08T20:26:00Z">
          <w:r>
            <w:rPr/>
            <w:delInstrText xml:space="preserve"> PAGEREF _Toc281 </w:delInstrText>
          </w:r>
        </w:del>
      </w:ins>
      <w:ins w:id="2202" w:author="◉‿◉" w:date="2020-05-07T08:53:00Z">
        <w:del w:id="2203" w:author="◉‿◉" w:date="2020-05-08T20:26:00Z">
          <w:r>
            <w:rPr/>
            <w:fldChar w:fldCharType="separate"/>
          </w:r>
        </w:del>
      </w:ins>
      <w:ins w:id="2204" w:author="◉‿◉" w:date="2020-05-07T08:53:00Z">
        <w:del w:id="2205" w:author="◉‿◉" w:date="2020-05-08T20:26:00Z">
          <w:r>
            <w:rPr/>
            <w:delText>18</w:delText>
          </w:r>
        </w:del>
      </w:ins>
      <w:ins w:id="2206" w:author="◉‿◉" w:date="2020-05-07T08:53:00Z">
        <w:del w:id="2207" w:author="◉‿◉" w:date="2020-05-08T20:26:00Z">
          <w:r>
            <w:rPr/>
            <w:fldChar w:fldCharType="end"/>
          </w:r>
        </w:del>
      </w:ins>
      <w:ins w:id="2208" w:author="◉‿◉" w:date="2020-05-07T08:53:00Z">
        <w:del w:id="2209" w:author="◉‿◉" w:date="2020-05-08T20:26:00Z">
          <w:r>
            <w:rPr>
              <w:rFonts w:ascii="宋体" w:hAnsi="宋体"/>
            </w:rPr>
            <w:fldChar w:fldCharType="end"/>
          </w:r>
        </w:del>
      </w:ins>
    </w:p>
    <w:p>
      <w:pPr>
        <w:pStyle w:val="23"/>
        <w:tabs>
          <w:tab w:val="right" w:leader="dot" w:pos="9354"/>
        </w:tabs>
        <w:rPr>
          <w:ins w:id="2210" w:author="◉‿◉" w:date="2020-05-07T08:53:00Z"/>
          <w:del w:id="2211" w:author="◉‿◉" w:date="2020-05-08T20:26:00Z"/>
        </w:rPr>
      </w:pPr>
      <w:ins w:id="2212" w:author="◉‿◉" w:date="2020-05-07T08:53:00Z">
        <w:del w:id="2213" w:author="◉‿◉" w:date="2020-05-08T20:26:00Z">
          <w:r>
            <w:rPr>
              <w:rFonts w:ascii="宋体" w:hAnsi="宋体"/>
            </w:rPr>
            <w:fldChar w:fldCharType="begin"/>
          </w:r>
        </w:del>
      </w:ins>
      <w:ins w:id="2214" w:author="◉‿◉" w:date="2020-05-07T08:53:00Z">
        <w:del w:id="2215" w:author="◉‿◉" w:date="2020-05-08T20:26:00Z">
          <w:r>
            <w:rPr>
              <w:rFonts w:ascii="宋体" w:hAnsi="宋体"/>
            </w:rPr>
            <w:delInstrText xml:space="preserve"> HYPERLINK \l _Toc3460 </w:delInstrText>
          </w:r>
        </w:del>
      </w:ins>
      <w:ins w:id="2216" w:author="◉‿◉" w:date="2020-05-07T08:53:00Z">
        <w:del w:id="2217" w:author="◉‿◉" w:date="2020-05-08T20:26:00Z">
          <w:r>
            <w:rPr>
              <w:rFonts w:ascii="宋体" w:hAnsi="宋体"/>
            </w:rPr>
            <w:fldChar w:fldCharType="separate"/>
          </w:r>
        </w:del>
      </w:ins>
      <w:ins w:id="2218" w:author="◉‿◉" w:date="2020-05-07T08:53:00Z">
        <w:del w:id="2219" w:author="◉‿◉" w:date="2020-05-08T20:26:00Z">
          <w:r>
            <w:rPr>
              <w:rFonts w:hint="eastAsia"/>
            </w:rPr>
            <w:delText>图4-12 窗帘防过卷功能设计流程</w:delText>
          </w:r>
        </w:del>
      </w:ins>
      <w:ins w:id="2220" w:author="◉‿◉" w:date="2020-05-07T08:53:00Z">
        <w:del w:id="2221" w:author="◉‿◉" w:date="2020-05-08T20:26:00Z">
          <w:r>
            <w:rPr/>
            <w:tab/>
          </w:r>
        </w:del>
      </w:ins>
      <w:ins w:id="2222" w:author="◉‿◉" w:date="2020-05-07T08:53:00Z">
        <w:del w:id="2223" w:author="◉‿◉" w:date="2020-05-08T20:26:00Z">
          <w:r>
            <w:rPr/>
            <w:fldChar w:fldCharType="begin"/>
          </w:r>
        </w:del>
      </w:ins>
      <w:ins w:id="2224" w:author="◉‿◉" w:date="2020-05-07T08:53:00Z">
        <w:del w:id="2225" w:author="◉‿◉" w:date="2020-05-08T20:26:00Z">
          <w:r>
            <w:rPr/>
            <w:delInstrText xml:space="preserve"> PAGEREF _Toc3460 </w:delInstrText>
          </w:r>
        </w:del>
      </w:ins>
      <w:ins w:id="2226" w:author="◉‿◉" w:date="2020-05-07T08:53:00Z">
        <w:del w:id="2227" w:author="◉‿◉" w:date="2020-05-08T20:26:00Z">
          <w:r>
            <w:rPr/>
            <w:fldChar w:fldCharType="separate"/>
          </w:r>
        </w:del>
      </w:ins>
      <w:ins w:id="2228" w:author="◉‿◉" w:date="2020-05-07T08:53:00Z">
        <w:del w:id="2229" w:author="◉‿◉" w:date="2020-05-08T20:26:00Z">
          <w:r>
            <w:rPr/>
            <w:delText>19</w:delText>
          </w:r>
        </w:del>
      </w:ins>
      <w:ins w:id="2230" w:author="◉‿◉" w:date="2020-05-07T08:53:00Z">
        <w:del w:id="2231" w:author="◉‿◉" w:date="2020-05-08T20:26:00Z">
          <w:r>
            <w:rPr/>
            <w:fldChar w:fldCharType="end"/>
          </w:r>
        </w:del>
      </w:ins>
      <w:ins w:id="2232" w:author="◉‿◉" w:date="2020-05-07T08:53:00Z">
        <w:del w:id="2233" w:author="◉‿◉" w:date="2020-05-08T20:26:00Z">
          <w:r>
            <w:rPr>
              <w:rFonts w:ascii="宋体" w:hAnsi="宋体"/>
            </w:rPr>
            <w:fldChar w:fldCharType="end"/>
          </w:r>
        </w:del>
      </w:ins>
    </w:p>
    <w:p>
      <w:pPr>
        <w:pStyle w:val="23"/>
        <w:tabs>
          <w:tab w:val="right" w:leader="dot" w:pos="9354"/>
        </w:tabs>
        <w:rPr>
          <w:ins w:id="2234" w:author="◉‿◉" w:date="2020-05-07T08:53:00Z"/>
          <w:del w:id="2235" w:author="◉‿◉" w:date="2020-05-08T20:26:00Z"/>
        </w:rPr>
      </w:pPr>
      <w:ins w:id="2236" w:author="◉‿◉" w:date="2020-05-07T08:53:00Z">
        <w:del w:id="2237" w:author="◉‿◉" w:date="2020-05-08T20:26:00Z">
          <w:r>
            <w:rPr>
              <w:rFonts w:ascii="宋体" w:hAnsi="宋体"/>
            </w:rPr>
            <w:fldChar w:fldCharType="begin"/>
          </w:r>
        </w:del>
      </w:ins>
      <w:ins w:id="2238" w:author="◉‿◉" w:date="2020-05-07T08:53:00Z">
        <w:del w:id="2239" w:author="◉‿◉" w:date="2020-05-08T20:26:00Z">
          <w:r>
            <w:rPr>
              <w:rFonts w:ascii="宋体" w:hAnsi="宋体"/>
            </w:rPr>
            <w:delInstrText xml:space="preserve"> HYPERLINK \l _Toc19645 </w:delInstrText>
          </w:r>
        </w:del>
      </w:ins>
      <w:ins w:id="2240" w:author="◉‿◉" w:date="2020-05-07T08:53:00Z">
        <w:del w:id="2241" w:author="◉‿◉" w:date="2020-05-08T20:26:00Z">
          <w:r>
            <w:rPr>
              <w:rFonts w:ascii="宋体" w:hAnsi="宋体"/>
            </w:rPr>
            <w:fldChar w:fldCharType="separate"/>
          </w:r>
        </w:del>
      </w:ins>
      <w:ins w:id="2242" w:author="◉‿◉" w:date="2020-05-07T08:53:00Z">
        <w:del w:id="2243" w:author="◉‿◉" w:date="2020-05-08T20:26:00Z">
          <w:r>
            <w:rPr>
              <w:rFonts w:hint="eastAsia"/>
            </w:rPr>
            <w:delText>图4-13 智能控制程序流程</w:delText>
          </w:r>
        </w:del>
      </w:ins>
      <w:ins w:id="2244" w:author="◉‿◉" w:date="2020-05-07T08:53:00Z">
        <w:del w:id="2245" w:author="◉‿◉" w:date="2020-05-08T20:26:00Z">
          <w:r>
            <w:rPr/>
            <w:tab/>
          </w:r>
        </w:del>
      </w:ins>
      <w:ins w:id="2246" w:author="◉‿◉" w:date="2020-05-07T08:53:00Z">
        <w:del w:id="2247" w:author="◉‿◉" w:date="2020-05-08T20:26:00Z">
          <w:r>
            <w:rPr/>
            <w:fldChar w:fldCharType="begin"/>
          </w:r>
        </w:del>
      </w:ins>
      <w:ins w:id="2248" w:author="◉‿◉" w:date="2020-05-07T08:53:00Z">
        <w:del w:id="2249" w:author="◉‿◉" w:date="2020-05-08T20:26:00Z">
          <w:r>
            <w:rPr/>
            <w:delInstrText xml:space="preserve"> PAGEREF _Toc19645 </w:delInstrText>
          </w:r>
        </w:del>
      </w:ins>
      <w:ins w:id="2250" w:author="◉‿◉" w:date="2020-05-07T08:53:00Z">
        <w:del w:id="2251" w:author="◉‿◉" w:date="2020-05-08T20:26:00Z">
          <w:r>
            <w:rPr/>
            <w:fldChar w:fldCharType="separate"/>
          </w:r>
        </w:del>
      </w:ins>
      <w:ins w:id="2252" w:author="◉‿◉" w:date="2020-05-07T08:53:00Z">
        <w:del w:id="2253" w:author="◉‿◉" w:date="2020-05-08T20:26:00Z">
          <w:r>
            <w:rPr/>
            <w:delText>20</w:delText>
          </w:r>
        </w:del>
      </w:ins>
      <w:ins w:id="2254" w:author="◉‿◉" w:date="2020-05-07T08:53:00Z">
        <w:del w:id="2255" w:author="◉‿◉" w:date="2020-05-08T20:26:00Z">
          <w:r>
            <w:rPr/>
            <w:fldChar w:fldCharType="end"/>
          </w:r>
        </w:del>
      </w:ins>
      <w:ins w:id="2256" w:author="◉‿◉" w:date="2020-05-07T08:53:00Z">
        <w:del w:id="2257" w:author="◉‿◉" w:date="2020-05-08T20:26:00Z">
          <w:r>
            <w:rPr>
              <w:rFonts w:ascii="宋体" w:hAnsi="宋体"/>
            </w:rPr>
            <w:fldChar w:fldCharType="end"/>
          </w:r>
        </w:del>
      </w:ins>
    </w:p>
    <w:p>
      <w:pPr>
        <w:pStyle w:val="23"/>
        <w:tabs>
          <w:tab w:val="right" w:leader="dot" w:pos="9354"/>
        </w:tabs>
        <w:rPr>
          <w:ins w:id="2258" w:author="◉‿◉" w:date="2020-05-07T08:53:00Z"/>
          <w:del w:id="2259" w:author="◉‿◉" w:date="2020-05-08T20:26:00Z"/>
        </w:rPr>
      </w:pPr>
      <w:ins w:id="2260" w:author="◉‿◉" w:date="2020-05-07T08:53:00Z">
        <w:del w:id="2261" w:author="◉‿◉" w:date="2020-05-08T20:26:00Z">
          <w:r>
            <w:rPr>
              <w:rFonts w:ascii="宋体" w:hAnsi="宋体"/>
            </w:rPr>
            <w:fldChar w:fldCharType="begin"/>
          </w:r>
        </w:del>
      </w:ins>
      <w:ins w:id="2262" w:author="◉‿◉" w:date="2020-05-07T08:53:00Z">
        <w:del w:id="2263" w:author="◉‿◉" w:date="2020-05-08T20:26:00Z">
          <w:r>
            <w:rPr>
              <w:rFonts w:ascii="宋体" w:hAnsi="宋体"/>
            </w:rPr>
            <w:delInstrText xml:space="preserve"> HYPERLINK \l _Toc26896 </w:delInstrText>
          </w:r>
        </w:del>
      </w:ins>
      <w:ins w:id="2264" w:author="◉‿◉" w:date="2020-05-07T08:53:00Z">
        <w:del w:id="2265" w:author="◉‿◉" w:date="2020-05-08T20:26:00Z">
          <w:r>
            <w:rPr>
              <w:rFonts w:ascii="宋体" w:hAnsi="宋体"/>
            </w:rPr>
            <w:fldChar w:fldCharType="separate"/>
          </w:r>
        </w:del>
      </w:ins>
      <w:ins w:id="2266" w:author="◉‿◉" w:date="2020-05-07T08:53:00Z">
        <w:del w:id="2267" w:author="◉‿◉" w:date="2020-05-08T20:26:00Z">
          <w:r>
            <w:rPr>
              <w:rFonts w:hint="eastAsia"/>
            </w:rPr>
            <w:delText>图4-14 定时功能程序流程</w:delText>
          </w:r>
        </w:del>
      </w:ins>
      <w:ins w:id="2268" w:author="◉‿◉" w:date="2020-05-07T08:53:00Z">
        <w:del w:id="2269" w:author="◉‿◉" w:date="2020-05-08T20:26:00Z">
          <w:r>
            <w:rPr/>
            <w:tab/>
          </w:r>
        </w:del>
      </w:ins>
      <w:ins w:id="2270" w:author="◉‿◉" w:date="2020-05-07T08:53:00Z">
        <w:del w:id="2271" w:author="◉‿◉" w:date="2020-05-08T20:26:00Z">
          <w:r>
            <w:rPr/>
            <w:fldChar w:fldCharType="begin"/>
          </w:r>
        </w:del>
      </w:ins>
      <w:ins w:id="2272" w:author="◉‿◉" w:date="2020-05-07T08:53:00Z">
        <w:del w:id="2273" w:author="◉‿◉" w:date="2020-05-08T20:26:00Z">
          <w:r>
            <w:rPr/>
            <w:delInstrText xml:space="preserve"> PAGEREF _Toc26896 </w:delInstrText>
          </w:r>
        </w:del>
      </w:ins>
      <w:ins w:id="2274" w:author="◉‿◉" w:date="2020-05-07T08:53:00Z">
        <w:del w:id="2275" w:author="◉‿◉" w:date="2020-05-08T20:26:00Z">
          <w:r>
            <w:rPr/>
            <w:fldChar w:fldCharType="separate"/>
          </w:r>
        </w:del>
      </w:ins>
      <w:ins w:id="2276" w:author="◉‿◉" w:date="2020-05-07T08:53:00Z">
        <w:del w:id="2277" w:author="◉‿◉" w:date="2020-05-08T20:26:00Z">
          <w:r>
            <w:rPr/>
            <w:delText>21</w:delText>
          </w:r>
        </w:del>
      </w:ins>
      <w:ins w:id="2278" w:author="◉‿◉" w:date="2020-05-07T08:53:00Z">
        <w:del w:id="2279" w:author="◉‿◉" w:date="2020-05-08T20:26:00Z">
          <w:r>
            <w:rPr/>
            <w:fldChar w:fldCharType="end"/>
          </w:r>
        </w:del>
      </w:ins>
      <w:ins w:id="2280" w:author="◉‿◉" w:date="2020-05-07T08:53:00Z">
        <w:del w:id="2281" w:author="◉‿◉" w:date="2020-05-08T20:26:00Z">
          <w:r>
            <w:rPr>
              <w:rFonts w:ascii="宋体" w:hAnsi="宋体"/>
            </w:rPr>
            <w:fldChar w:fldCharType="end"/>
          </w:r>
        </w:del>
      </w:ins>
    </w:p>
    <w:p>
      <w:pPr>
        <w:pStyle w:val="23"/>
        <w:tabs>
          <w:tab w:val="right" w:leader="dot" w:pos="9354"/>
        </w:tabs>
        <w:rPr>
          <w:ins w:id="2282" w:author="◉‿◉" w:date="2020-05-07T08:53:00Z"/>
          <w:del w:id="2283" w:author="◉‿◉" w:date="2020-05-08T20:26:00Z"/>
        </w:rPr>
      </w:pPr>
      <w:ins w:id="2284" w:author="◉‿◉" w:date="2020-05-07T08:53:00Z">
        <w:del w:id="2285" w:author="◉‿◉" w:date="2020-05-08T20:26:00Z">
          <w:r>
            <w:rPr>
              <w:rFonts w:ascii="宋体" w:hAnsi="宋体"/>
            </w:rPr>
            <w:fldChar w:fldCharType="begin"/>
          </w:r>
        </w:del>
      </w:ins>
      <w:ins w:id="2286" w:author="◉‿◉" w:date="2020-05-07T08:53:00Z">
        <w:del w:id="2287" w:author="◉‿◉" w:date="2020-05-08T20:26:00Z">
          <w:r>
            <w:rPr>
              <w:rFonts w:ascii="宋体" w:hAnsi="宋体"/>
            </w:rPr>
            <w:delInstrText xml:space="preserve"> HYPERLINK \l _Toc12235 </w:delInstrText>
          </w:r>
        </w:del>
      </w:ins>
      <w:ins w:id="2288" w:author="◉‿◉" w:date="2020-05-07T08:53:00Z">
        <w:del w:id="2289" w:author="◉‿◉" w:date="2020-05-08T20:26:00Z">
          <w:r>
            <w:rPr>
              <w:rFonts w:ascii="宋体" w:hAnsi="宋体"/>
            </w:rPr>
            <w:fldChar w:fldCharType="separate"/>
          </w:r>
        </w:del>
      </w:ins>
      <w:ins w:id="2290" w:author="◉‿◉" w:date="2020-05-07T08:53:00Z">
        <w:del w:id="2291" w:author="◉‿◉" w:date="2020-05-08T20:26:00Z">
          <w:r>
            <w:rPr>
              <w:rFonts w:hint="eastAsia"/>
            </w:rPr>
            <w:delText>图4-15 WIFI通信总体流程</w:delText>
          </w:r>
        </w:del>
      </w:ins>
      <w:ins w:id="2292" w:author="◉‿◉" w:date="2020-05-07T08:53:00Z">
        <w:del w:id="2293" w:author="◉‿◉" w:date="2020-05-08T20:26:00Z">
          <w:r>
            <w:rPr/>
            <w:tab/>
          </w:r>
        </w:del>
      </w:ins>
      <w:ins w:id="2294" w:author="◉‿◉" w:date="2020-05-07T08:53:00Z">
        <w:del w:id="2295" w:author="◉‿◉" w:date="2020-05-08T20:26:00Z">
          <w:r>
            <w:rPr/>
            <w:fldChar w:fldCharType="begin"/>
          </w:r>
        </w:del>
      </w:ins>
      <w:ins w:id="2296" w:author="◉‿◉" w:date="2020-05-07T08:53:00Z">
        <w:del w:id="2297" w:author="◉‿◉" w:date="2020-05-08T20:26:00Z">
          <w:r>
            <w:rPr/>
            <w:delInstrText xml:space="preserve"> PAGEREF _Toc12235 </w:delInstrText>
          </w:r>
        </w:del>
      </w:ins>
      <w:ins w:id="2298" w:author="◉‿◉" w:date="2020-05-07T08:53:00Z">
        <w:del w:id="2299" w:author="◉‿◉" w:date="2020-05-08T20:26:00Z">
          <w:r>
            <w:rPr/>
            <w:fldChar w:fldCharType="separate"/>
          </w:r>
        </w:del>
      </w:ins>
      <w:ins w:id="2300" w:author="◉‿◉" w:date="2020-05-07T08:53:00Z">
        <w:del w:id="2301" w:author="◉‿◉" w:date="2020-05-08T20:26:00Z">
          <w:r>
            <w:rPr/>
            <w:delText>21</w:delText>
          </w:r>
        </w:del>
      </w:ins>
      <w:ins w:id="2302" w:author="◉‿◉" w:date="2020-05-07T08:53:00Z">
        <w:del w:id="2303" w:author="◉‿◉" w:date="2020-05-08T20:26:00Z">
          <w:r>
            <w:rPr/>
            <w:fldChar w:fldCharType="end"/>
          </w:r>
        </w:del>
      </w:ins>
      <w:ins w:id="2304" w:author="◉‿◉" w:date="2020-05-07T08:53:00Z">
        <w:del w:id="2305" w:author="◉‿◉" w:date="2020-05-08T20:26:00Z">
          <w:r>
            <w:rPr>
              <w:rFonts w:ascii="宋体" w:hAnsi="宋体"/>
            </w:rPr>
            <w:fldChar w:fldCharType="end"/>
          </w:r>
        </w:del>
      </w:ins>
    </w:p>
    <w:p>
      <w:pPr>
        <w:pStyle w:val="23"/>
        <w:tabs>
          <w:tab w:val="right" w:leader="dot" w:pos="9354"/>
        </w:tabs>
        <w:rPr>
          <w:ins w:id="2306" w:author="◉‿◉" w:date="2020-05-07T08:53:00Z"/>
          <w:del w:id="2307" w:author="◉‿◉" w:date="2020-05-08T20:26:00Z"/>
        </w:rPr>
      </w:pPr>
      <w:ins w:id="2308" w:author="◉‿◉" w:date="2020-05-07T08:53:00Z">
        <w:del w:id="2309" w:author="◉‿◉" w:date="2020-05-08T20:26:00Z">
          <w:r>
            <w:rPr>
              <w:rFonts w:ascii="宋体" w:hAnsi="宋体"/>
            </w:rPr>
            <w:fldChar w:fldCharType="begin"/>
          </w:r>
        </w:del>
      </w:ins>
      <w:ins w:id="2310" w:author="◉‿◉" w:date="2020-05-07T08:53:00Z">
        <w:del w:id="2311" w:author="◉‿◉" w:date="2020-05-08T20:26:00Z">
          <w:r>
            <w:rPr>
              <w:rFonts w:ascii="宋体" w:hAnsi="宋体"/>
            </w:rPr>
            <w:delInstrText xml:space="preserve"> HYPERLINK \l _Toc19311 </w:delInstrText>
          </w:r>
        </w:del>
      </w:ins>
      <w:ins w:id="2312" w:author="◉‿◉" w:date="2020-05-07T08:53:00Z">
        <w:del w:id="2313" w:author="◉‿◉" w:date="2020-05-08T20:26:00Z">
          <w:r>
            <w:rPr>
              <w:rFonts w:ascii="宋体" w:hAnsi="宋体"/>
            </w:rPr>
            <w:fldChar w:fldCharType="separate"/>
          </w:r>
        </w:del>
      </w:ins>
      <w:ins w:id="2314" w:author="◉‿◉" w:date="2020-05-07T08:53:00Z">
        <w:del w:id="2315" w:author="◉‿◉" w:date="2020-05-08T20:26:00Z">
          <w:r>
            <w:rPr>
              <w:rFonts w:hint="eastAsia"/>
            </w:rPr>
            <w:delText>图4-16 SocketTool连接服务器流程</w:delText>
          </w:r>
        </w:del>
      </w:ins>
      <w:ins w:id="2316" w:author="◉‿◉" w:date="2020-05-07T08:53:00Z">
        <w:del w:id="2317" w:author="◉‿◉" w:date="2020-05-08T20:26:00Z">
          <w:r>
            <w:rPr/>
            <w:tab/>
          </w:r>
        </w:del>
      </w:ins>
      <w:ins w:id="2318" w:author="◉‿◉" w:date="2020-05-07T08:53:00Z">
        <w:del w:id="2319" w:author="◉‿◉" w:date="2020-05-08T20:26:00Z">
          <w:r>
            <w:rPr/>
            <w:fldChar w:fldCharType="begin"/>
          </w:r>
        </w:del>
      </w:ins>
      <w:ins w:id="2320" w:author="◉‿◉" w:date="2020-05-07T08:53:00Z">
        <w:del w:id="2321" w:author="◉‿◉" w:date="2020-05-08T20:26:00Z">
          <w:r>
            <w:rPr/>
            <w:delInstrText xml:space="preserve"> PAGEREF _Toc19311 </w:delInstrText>
          </w:r>
        </w:del>
      </w:ins>
      <w:ins w:id="2322" w:author="◉‿◉" w:date="2020-05-07T08:53:00Z">
        <w:del w:id="2323" w:author="◉‿◉" w:date="2020-05-08T20:26:00Z">
          <w:r>
            <w:rPr/>
            <w:fldChar w:fldCharType="separate"/>
          </w:r>
        </w:del>
      </w:ins>
      <w:ins w:id="2324" w:author="◉‿◉" w:date="2020-05-07T08:53:00Z">
        <w:del w:id="2325" w:author="◉‿◉" w:date="2020-05-08T20:26:00Z">
          <w:r>
            <w:rPr/>
            <w:delText>22</w:delText>
          </w:r>
        </w:del>
      </w:ins>
      <w:ins w:id="2326" w:author="◉‿◉" w:date="2020-05-07T08:53:00Z">
        <w:del w:id="2327" w:author="◉‿◉" w:date="2020-05-08T20:26:00Z">
          <w:r>
            <w:rPr/>
            <w:fldChar w:fldCharType="end"/>
          </w:r>
        </w:del>
      </w:ins>
      <w:ins w:id="2328" w:author="◉‿◉" w:date="2020-05-07T08:53:00Z">
        <w:del w:id="2329" w:author="◉‿◉" w:date="2020-05-08T20:26:00Z">
          <w:r>
            <w:rPr>
              <w:rFonts w:ascii="宋体" w:hAnsi="宋体"/>
            </w:rPr>
            <w:fldChar w:fldCharType="end"/>
          </w:r>
        </w:del>
      </w:ins>
    </w:p>
    <w:p>
      <w:pPr>
        <w:pStyle w:val="23"/>
        <w:tabs>
          <w:tab w:val="right" w:leader="dot" w:pos="9354"/>
        </w:tabs>
        <w:rPr>
          <w:ins w:id="2330" w:author="◉‿◉" w:date="2020-05-07T08:53:00Z"/>
          <w:del w:id="2331" w:author="◉‿◉" w:date="2020-05-08T20:26:00Z"/>
        </w:rPr>
      </w:pPr>
      <w:ins w:id="2332" w:author="◉‿◉" w:date="2020-05-07T08:53:00Z">
        <w:del w:id="2333" w:author="◉‿◉" w:date="2020-05-08T20:26:00Z">
          <w:r>
            <w:rPr>
              <w:rFonts w:ascii="宋体" w:hAnsi="宋体"/>
            </w:rPr>
            <w:fldChar w:fldCharType="begin"/>
          </w:r>
        </w:del>
      </w:ins>
      <w:ins w:id="2334" w:author="◉‿◉" w:date="2020-05-07T08:53:00Z">
        <w:del w:id="2335" w:author="◉‿◉" w:date="2020-05-08T20:26:00Z">
          <w:r>
            <w:rPr>
              <w:rFonts w:ascii="宋体" w:hAnsi="宋体"/>
            </w:rPr>
            <w:delInstrText xml:space="preserve"> HYPERLINK \l _Toc1327 </w:delInstrText>
          </w:r>
        </w:del>
      </w:ins>
      <w:ins w:id="2336" w:author="◉‿◉" w:date="2020-05-07T08:53:00Z">
        <w:del w:id="2337" w:author="◉‿◉" w:date="2020-05-08T20:26:00Z">
          <w:r>
            <w:rPr>
              <w:rFonts w:ascii="宋体" w:hAnsi="宋体"/>
            </w:rPr>
            <w:fldChar w:fldCharType="separate"/>
          </w:r>
        </w:del>
      </w:ins>
      <w:ins w:id="2338" w:author="◉‿◉" w:date="2020-05-07T08:53:00Z">
        <w:del w:id="2339" w:author="◉‿◉" w:date="2020-05-08T20:26:00Z">
          <w:r>
            <w:rPr>
              <w:rFonts w:hint="eastAsia"/>
            </w:rPr>
            <w:delText>图4-17 SocketTool发送协议数据</w:delText>
          </w:r>
        </w:del>
      </w:ins>
      <w:ins w:id="2340" w:author="◉‿◉" w:date="2020-05-07T08:53:00Z">
        <w:del w:id="2341" w:author="◉‿◉" w:date="2020-05-08T20:26:00Z">
          <w:r>
            <w:rPr/>
            <w:tab/>
          </w:r>
        </w:del>
      </w:ins>
      <w:ins w:id="2342" w:author="◉‿◉" w:date="2020-05-07T08:53:00Z">
        <w:del w:id="2343" w:author="◉‿◉" w:date="2020-05-08T20:26:00Z">
          <w:r>
            <w:rPr/>
            <w:fldChar w:fldCharType="begin"/>
          </w:r>
        </w:del>
      </w:ins>
      <w:ins w:id="2344" w:author="◉‿◉" w:date="2020-05-07T08:53:00Z">
        <w:del w:id="2345" w:author="◉‿◉" w:date="2020-05-08T20:26:00Z">
          <w:r>
            <w:rPr/>
            <w:delInstrText xml:space="preserve"> PAGEREF _Toc1327 </w:delInstrText>
          </w:r>
        </w:del>
      </w:ins>
      <w:ins w:id="2346" w:author="◉‿◉" w:date="2020-05-07T08:53:00Z">
        <w:del w:id="2347" w:author="◉‿◉" w:date="2020-05-08T20:26:00Z">
          <w:r>
            <w:rPr/>
            <w:fldChar w:fldCharType="separate"/>
          </w:r>
        </w:del>
      </w:ins>
      <w:ins w:id="2348" w:author="◉‿◉" w:date="2020-05-07T08:53:00Z">
        <w:del w:id="2349" w:author="◉‿◉" w:date="2020-05-08T20:26:00Z">
          <w:r>
            <w:rPr/>
            <w:delText>22</w:delText>
          </w:r>
        </w:del>
      </w:ins>
      <w:ins w:id="2350" w:author="◉‿◉" w:date="2020-05-07T08:53:00Z">
        <w:del w:id="2351" w:author="◉‿◉" w:date="2020-05-08T20:26:00Z">
          <w:r>
            <w:rPr/>
            <w:fldChar w:fldCharType="end"/>
          </w:r>
        </w:del>
      </w:ins>
      <w:ins w:id="2352" w:author="◉‿◉" w:date="2020-05-07T08:53:00Z">
        <w:del w:id="2353" w:author="◉‿◉" w:date="2020-05-08T20:26:00Z">
          <w:r>
            <w:rPr>
              <w:rFonts w:ascii="宋体" w:hAnsi="宋体"/>
            </w:rPr>
            <w:fldChar w:fldCharType="end"/>
          </w:r>
        </w:del>
      </w:ins>
    </w:p>
    <w:p>
      <w:pPr>
        <w:pStyle w:val="23"/>
        <w:tabs>
          <w:tab w:val="right" w:leader="dot" w:pos="9354"/>
        </w:tabs>
        <w:rPr>
          <w:ins w:id="2354" w:author="◉‿◉" w:date="2020-05-07T08:53:00Z"/>
          <w:del w:id="2355" w:author="◉‿◉" w:date="2020-05-08T20:26:00Z"/>
        </w:rPr>
      </w:pPr>
      <w:ins w:id="2356" w:author="◉‿◉" w:date="2020-05-07T08:53:00Z">
        <w:del w:id="2357" w:author="◉‿◉" w:date="2020-05-08T20:26:00Z">
          <w:r>
            <w:rPr>
              <w:rFonts w:ascii="宋体" w:hAnsi="宋体"/>
            </w:rPr>
            <w:fldChar w:fldCharType="begin"/>
          </w:r>
        </w:del>
      </w:ins>
      <w:ins w:id="2358" w:author="◉‿◉" w:date="2020-05-07T08:53:00Z">
        <w:del w:id="2359" w:author="◉‿◉" w:date="2020-05-08T20:26:00Z">
          <w:r>
            <w:rPr>
              <w:rFonts w:ascii="宋体" w:hAnsi="宋体"/>
            </w:rPr>
            <w:delInstrText xml:space="preserve"> HYPERLINK \l _Toc23807 </w:delInstrText>
          </w:r>
        </w:del>
      </w:ins>
      <w:ins w:id="2360" w:author="◉‿◉" w:date="2020-05-07T08:53:00Z">
        <w:del w:id="2361" w:author="◉‿◉" w:date="2020-05-08T20:26:00Z">
          <w:r>
            <w:rPr>
              <w:rFonts w:ascii="宋体" w:hAnsi="宋体"/>
            </w:rPr>
            <w:fldChar w:fldCharType="separate"/>
          </w:r>
        </w:del>
      </w:ins>
      <w:ins w:id="2362" w:author="◉‿◉" w:date="2020-05-07T08:53:00Z">
        <w:del w:id="2363" w:author="◉‿◉" w:date="2020-05-08T20:26:00Z">
          <w:r>
            <w:rPr>
              <w:rFonts w:hint="eastAsia"/>
            </w:rPr>
            <w:delText>图4-18 TLINK监控中心画面</w:delText>
          </w:r>
        </w:del>
      </w:ins>
      <w:ins w:id="2364" w:author="◉‿◉" w:date="2020-05-07T08:53:00Z">
        <w:del w:id="2365" w:author="◉‿◉" w:date="2020-05-08T20:26:00Z">
          <w:r>
            <w:rPr/>
            <w:tab/>
          </w:r>
        </w:del>
      </w:ins>
      <w:ins w:id="2366" w:author="◉‿◉" w:date="2020-05-07T08:53:00Z">
        <w:del w:id="2367" w:author="◉‿◉" w:date="2020-05-08T20:26:00Z">
          <w:r>
            <w:rPr/>
            <w:fldChar w:fldCharType="begin"/>
          </w:r>
        </w:del>
      </w:ins>
      <w:ins w:id="2368" w:author="◉‿◉" w:date="2020-05-07T08:53:00Z">
        <w:del w:id="2369" w:author="◉‿◉" w:date="2020-05-08T20:26:00Z">
          <w:r>
            <w:rPr/>
            <w:delInstrText xml:space="preserve"> PAGEREF _Toc23807 </w:delInstrText>
          </w:r>
        </w:del>
      </w:ins>
      <w:ins w:id="2370" w:author="◉‿◉" w:date="2020-05-07T08:53:00Z">
        <w:del w:id="2371" w:author="◉‿◉" w:date="2020-05-08T20:26:00Z">
          <w:r>
            <w:rPr/>
            <w:fldChar w:fldCharType="separate"/>
          </w:r>
        </w:del>
      </w:ins>
      <w:ins w:id="2372" w:author="◉‿◉" w:date="2020-05-07T08:53:00Z">
        <w:del w:id="2373" w:author="◉‿◉" w:date="2020-05-08T20:26:00Z">
          <w:r>
            <w:rPr/>
            <w:delText>23</w:delText>
          </w:r>
        </w:del>
      </w:ins>
      <w:ins w:id="2374" w:author="◉‿◉" w:date="2020-05-07T08:53:00Z">
        <w:del w:id="2375" w:author="◉‿◉" w:date="2020-05-08T20:26:00Z">
          <w:r>
            <w:rPr/>
            <w:fldChar w:fldCharType="end"/>
          </w:r>
        </w:del>
      </w:ins>
      <w:ins w:id="2376" w:author="◉‿◉" w:date="2020-05-07T08:53:00Z">
        <w:del w:id="2377" w:author="◉‿◉" w:date="2020-05-08T20:26:00Z">
          <w:r>
            <w:rPr>
              <w:rFonts w:ascii="宋体" w:hAnsi="宋体"/>
            </w:rPr>
            <w:fldChar w:fldCharType="end"/>
          </w:r>
        </w:del>
      </w:ins>
    </w:p>
    <w:p>
      <w:pPr>
        <w:pStyle w:val="23"/>
        <w:tabs>
          <w:tab w:val="right" w:leader="dot" w:pos="9354"/>
        </w:tabs>
        <w:rPr>
          <w:ins w:id="2378" w:author="◉‿◉" w:date="2020-05-07T08:53:00Z"/>
          <w:del w:id="2379" w:author="◉‿◉" w:date="2020-05-08T20:26:00Z"/>
        </w:rPr>
      </w:pPr>
      <w:ins w:id="2380" w:author="◉‿◉" w:date="2020-05-07T08:53:00Z">
        <w:del w:id="2381" w:author="◉‿◉" w:date="2020-05-08T20:26:00Z">
          <w:r>
            <w:rPr>
              <w:rFonts w:ascii="宋体" w:hAnsi="宋体"/>
            </w:rPr>
            <w:fldChar w:fldCharType="begin"/>
          </w:r>
        </w:del>
      </w:ins>
      <w:ins w:id="2382" w:author="◉‿◉" w:date="2020-05-07T08:53:00Z">
        <w:del w:id="2383" w:author="◉‿◉" w:date="2020-05-08T20:26:00Z">
          <w:r>
            <w:rPr>
              <w:rFonts w:ascii="宋体" w:hAnsi="宋体"/>
            </w:rPr>
            <w:delInstrText xml:space="preserve"> HYPERLINK \l _Toc28519 </w:delInstrText>
          </w:r>
        </w:del>
      </w:ins>
      <w:ins w:id="2384" w:author="◉‿◉" w:date="2020-05-07T08:53:00Z">
        <w:del w:id="2385" w:author="◉‿◉" w:date="2020-05-08T20:26:00Z">
          <w:r>
            <w:rPr>
              <w:rFonts w:ascii="宋体" w:hAnsi="宋体"/>
            </w:rPr>
            <w:fldChar w:fldCharType="separate"/>
          </w:r>
        </w:del>
      </w:ins>
      <w:ins w:id="2386" w:author="◉‿◉" w:date="2020-05-07T08:53:00Z">
        <w:del w:id="2387" w:author="◉‿◉" w:date="2020-05-08T20:26:00Z">
          <w:r>
            <w:rPr>
              <w:rFonts w:hint="eastAsia"/>
            </w:rPr>
            <w:delText>图4-19 ESP8266连接TLINK流程</w:delText>
          </w:r>
        </w:del>
      </w:ins>
      <w:ins w:id="2388" w:author="◉‿◉" w:date="2020-05-07T08:53:00Z">
        <w:del w:id="2389" w:author="◉‿◉" w:date="2020-05-08T20:26:00Z">
          <w:r>
            <w:rPr/>
            <w:tab/>
          </w:r>
        </w:del>
      </w:ins>
      <w:ins w:id="2390" w:author="◉‿◉" w:date="2020-05-07T08:53:00Z">
        <w:del w:id="2391" w:author="◉‿◉" w:date="2020-05-08T20:26:00Z">
          <w:r>
            <w:rPr/>
            <w:fldChar w:fldCharType="begin"/>
          </w:r>
        </w:del>
      </w:ins>
      <w:ins w:id="2392" w:author="◉‿◉" w:date="2020-05-07T08:53:00Z">
        <w:del w:id="2393" w:author="◉‿◉" w:date="2020-05-08T20:26:00Z">
          <w:r>
            <w:rPr/>
            <w:delInstrText xml:space="preserve"> PAGEREF _Toc28519 </w:delInstrText>
          </w:r>
        </w:del>
      </w:ins>
      <w:ins w:id="2394" w:author="◉‿◉" w:date="2020-05-07T08:53:00Z">
        <w:del w:id="2395" w:author="◉‿◉" w:date="2020-05-08T20:26:00Z">
          <w:r>
            <w:rPr/>
            <w:fldChar w:fldCharType="separate"/>
          </w:r>
        </w:del>
      </w:ins>
      <w:ins w:id="2396" w:author="◉‿◉" w:date="2020-05-07T08:53:00Z">
        <w:del w:id="2397" w:author="◉‿◉" w:date="2020-05-08T20:26:00Z">
          <w:r>
            <w:rPr/>
            <w:delText>23</w:delText>
          </w:r>
        </w:del>
      </w:ins>
      <w:ins w:id="2398" w:author="◉‿◉" w:date="2020-05-07T08:53:00Z">
        <w:del w:id="2399" w:author="◉‿◉" w:date="2020-05-08T20:26:00Z">
          <w:r>
            <w:rPr/>
            <w:fldChar w:fldCharType="end"/>
          </w:r>
        </w:del>
      </w:ins>
      <w:ins w:id="2400" w:author="◉‿◉" w:date="2020-05-07T08:53:00Z">
        <w:del w:id="2401" w:author="◉‿◉" w:date="2020-05-08T20:26:00Z">
          <w:r>
            <w:rPr>
              <w:rFonts w:ascii="宋体" w:hAnsi="宋体"/>
            </w:rPr>
            <w:fldChar w:fldCharType="end"/>
          </w:r>
        </w:del>
      </w:ins>
    </w:p>
    <w:p>
      <w:pPr>
        <w:pStyle w:val="23"/>
        <w:tabs>
          <w:tab w:val="right" w:leader="dot" w:pos="9354"/>
        </w:tabs>
        <w:rPr>
          <w:ins w:id="2402" w:author="◉‿◉" w:date="2020-05-07T08:53:00Z"/>
          <w:del w:id="2403" w:author="◉‿◉" w:date="2020-05-08T20:26:00Z"/>
        </w:rPr>
      </w:pPr>
      <w:ins w:id="2404" w:author="◉‿◉" w:date="2020-05-07T08:53:00Z">
        <w:del w:id="2405" w:author="◉‿◉" w:date="2020-05-08T20:26:00Z">
          <w:r>
            <w:rPr>
              <w:rFonts w:ascii="宋体" w:hAnsi="宋体"/>
            </w:rPr>
            <w:fldChar w:fldCharType="begin"/>
          </w:r>
        </w:del>
      </w:ins>
      <w:ins w:id="2406" w:author="◉‿◉" w:date="2020-05-07T08:53:00Z">
        <w:del w:id="2407" w:author="◉‿◉" w:date="2020-05-08T20:26:00Z">
          <w:r>
            <w:rPr>
              <w:rFonts w:ascii="宋体" w:hAnsi="宋体"/>
            </w:rPr>
            <w:delInstrText xml:space="preserve"> HYPERLINK \l _Toc8409 </w:delInstrText>
          </w:r>
        </w:del>
      </w:ins>
      <w:ins w:id="2408" w:author="◉‿◉" w:date="2020-05-07T08:53:00Z">
        <w:del w:id="2409" w:author="◉‿◉" w:date="2020-05-08T20:26:00Z">
          <w:r>
            <w:rPr>
              <w:rFonts w:ascii="宋体" w:hAnsi="宋体"/>
            </w:rPr>
            <w:fldChar w:fldCharType="separate"/>
          </w:r>
        </w:del>
      </w:ins>
      <w:ins w:id="2410" w:author="◉‿◉" w:date="2020-05-07T08:53:00Z">
        <w:del w:id="2411" w:author="◉‿◉" w:date="2020-05-08T20:26:00Z">
          <w:r>
            <w:rPr>
              <w:rFonts w:hint="eastAsia"/>
            </w:rPr>
            <w:delText>图4-20 ESP8266接收数据</w:delText>
          </w:r>
        </w:del>
      </w:ins>
      <w:ins w:id="2412" w:author="◉‿◉" w:date="2020-05-07T08:53:00Z">
        <w:del w:id="2413" w:author="◉‿◉" w:date="2020-05-08T20:26:00Z">
          <w:r>
            <w:rPr/>
            <w:tab/>
          </w:r>
        </w:del>
      </w:ins>
      <w:ins w:id="2414" w:author="◉‿◉" w:date="2020-05-07T08:53:00Z">
        <w:del w:id="2415" w:author="◉‿◉" w:date="2020-05-08T20:26:00Z">
          <w:r>
            <w:rPr/>
            <w:fldChar w:fldCharType="begin"/>
          </w:r>
        </w:del>
      </w:ins>
      <w:ins w:id="2416" w:author="◉‿◉" w:date="2020-05-07T08:53:00Z">
        <w:del w:id="2417" w:author="◉‿◉" w:date="2020-05-08T20:26:00Z">
          <w:r>
            <w:rPr/>
            <w:delInstrText xml:space="preserve"> PAGEREF _Toc8409 </w:delInstrText>
          </w:r>
        </w:del>
      </w:ins>
      <w:ins w:id="2418" w:author="◉‿◉" w:date="2020-05-07T08:53:00Z">
        <w:del w:id="2419" w:author="◉‿◉" w:date="2020-05-08T20:26:00Z">
          <w:r>
            <w:rPr/>
            <w:fldChar w:fldCharType="separate"/>
          </w:r>
        </w:del>
      </w:ins>
      <w:ins w:id="2420" w:author="◉‿◉" w:date="2020-05-07T08:53:00Z">
        <w:del w:id="2421" w:author="◉‿◉" w:date="2020-05-08T20:26:00Z">
          <w:r>
            <w:rPr/>
            <w:delText>24</w:delText>
          </w:r>
        </w:del>
      </w:ins>
      <w:ins w:id="2422" w:author="◉‿◉" w:date="2020-05-07T08:53:00Z">
        <w:del w:id="2423" w:author="◉‿◉" w:date="2020-05-08T20:26:00Z">
          <w:r>
            <w:rPr/>
            <w:fldChar w:fldCharType="end"/>
          </w:r>
        </w:del>
      </w:ins>
      <w:ins w:id="2424" w:author="◉‿◉" w:date="2020-05-07T08:53:00Z">
        <w:del w:id="2425" w:author="◉‿◉" w:date="2020-05-08T20:26:00Z">
          <w:r>
            <w:rPr>
              <w:rFonts w:ascii="宋体" w:hAnsi="宋体"/>
            </w:rPr>
            <w:fldChar w:fldCharType="end"/>
          </w:r>
        </w:del>
      </w:ins>
    </w:p>
    <w:p>
      <w:pPr>
        <w:pStyle w:val="23"/>
        <w:tabs>
          <w:tab w:val="right" w:leader="dot" w:pos="9354"/>
        </w:tabs>
        <w:rPr>
          <w:ins w:id="2426" w:author="◉‿◉" w:date="2020-05-07T08:53:00Z"/>
          <w:del w:id="2427" w:author="◉‿◉" w:date="2020-05-08T20:26:00Z"/>
        </w:rPr>
      </w:pPr>
      <w:ins w:id="2428" w:author="◉‿◉" w:date="2020-05-07T08:53:00Z">
        <w:del w:id="2429" w:author="◉‿◉" w:date="2020-05-08T20:26:00Z">
          <w:r>
            <w:rPr>
              <w:rFonts w:ascii="宋体" w:hAnsi="宋体"/>
            </w:rPr>
            <w:fldChar w:fldCharType="begin"/>
          </w:r>
        </w:del>
      </w:ins>
      <w:ins w:id="2430" w:author="◉‿◉" w:date="2020-05-07T08:53:00Z">
        <w:del w:id="2431" w:author="◉‿◉" w:date="2020-05-08T20:26:00Z">
          <w:r>
            <w:rPr>
              <w:rFonts w:ascii="宋体" w:hAnsi="宋体"/>
            </w:rPr>
            <w:delInstrText xml:space="preserve"> HYPERLINK \l _Toc28664 </w:delInstrText>
          </w:r>
        </w:del>
      </w:ins>
      <w:ins w:id="2432" w:author="◉‿◉" w:date="2020-05-07T08:53:00Z">
        <w:del w:id="2433" w:author="◉‿◉" w:date="2020-05-08T20:26:00Z">
          <w:r>
            <w:rPr>
              <w:rFonts w:ascii="宋体" w:hAnsi="宋体"/>
            </w:rPr>
            <w:fldChar w:fldCharType="separate"/>
          </w:r>
        </w:del>
      </w:ins>
      <w:ins w:id="2434" w:author="◉‿◉" w:date="2020-05-07T08:53:00Z">
        <w:del w:id="2435" w:author="◉‿◉" w:date="2020-05-08T20:26:00Z">
          <w:r>
            <w:rPr>
              <w:rFonts w:hint="eastAsia"/>
            </w:rPr>
            <w:delText>图4-21 ESP8266发送数据</w:delText>
          </w:r>
        </w:del>
      </w:ins>
      <w:ins w:id="2436" w:author="◉‿◉" w:date="2020-05-07T08:53:00Z">
        <w:del w:id="2437" w:author="◉‿◉" w:date="2020-05-08T20:26:00Z">
          <w:r>
            <w:rPr/>
            <w:tab/>
          </w:r>
        </w:del>
      </w:ins>
      <w:ins w:id="2438" w:author="◉‿◉" w:date="2020-05-07T08:53:00Z">
        <w:del w:id="2439" w:author="◉‿◉" w:date="2020-05-08T20:26:00Z">
          <w:r>
            <w:rPr/>
            <w:fldChar w:fldCharType="begin"/>
          </w:r>
        </w:del>
      </w:ins>
      <w:ins w:id="2440" w:author="◉‿◉" w:date="2020-05-07T08:53:00Z">
        <w:del w:id="2441" w:author="◉‿◉" w:date="2020-05-08T20:26:00Z">
          <w:r>
            <w:rPr/>
            <w:delInstrText xml:space="preserve"> PAGEREF _Toc28664 </w:delInstrText>
          </w:r>
        </w:del>
      </w:ins>
      <w:ins w:id="2442" w:author="◉‿◉" w:date="2020-05-07T08:53:00Z">
        <w:del w:id="2443" w:author="◉‿◉" w:date="2020-05-08T20:26:00Z">
          <w:r>
            <w:rPr/>
            <w:fldChar w:fldCharType="separate"/>
          </w:r>
        </w:del>
      </w:ins>
      <w:ins w:id="2444" w:author="◉‿◉" w:date="2020-05-07T08:53:00Z">
        <w:del w:id="2445" w:author="◉‿◉" w:date="2020-05-08T20:26:00Z">
          <w:r>
            <w:rPr/>
            <w:delText>24</w:delText>
          </w:r>
        </w:del>
      </w:ins>
      <w:ins w:id="2446" w:author="◉‿◉" w:date="2020-05-07T08:53:00Z">
        <w:del w:id="2447" w:author="◉‿◉" w:date="2020-05-08T20:26:00Z">
          <w:r>
            <w:rPr/>
            <w:fldChar w:fldCharType="end"/>
          </w:r>
        </w:del>
      </w:ins>
      <w:ins w:id="2448" w:author="◉‿◉" w:date="2020-05-07T08:53:00Z">
        <w:del w:id="2449" w:author="◉‿◉" w:date="2020-05-08T20:26:00Z">
          <w:r>
            <w:rPr>
              <w:rFonts w:ascii="宋体" w:hAnsi="宋体"/>
            </w:rPr>
            <w:fldChar w:fldCharType="end"/>
          </w:r>
        </w:del>
      </w:ins>
    </w:p>
    <w:p>
      <w:pPr>
        <w:pStyle w:val="23"/>
        <w:tabs>
          <w:tab w:val="right" w:leader="dot" w:pos="9354"/>
        </w:tabs>
        <w:rPr>
          <w:ins w:id="2450" w:author="◉‿◉" w:date="2020-05-07T08:53:00Z"/>
          <w:del w:id="2451" w:author="◉‿◉" w:date="2020-05-08T20:26:00Z"/>
        </w:rPr>
      </w:pPr>
      <w:ins w:id="2452" w:author="◉‿◉" w:date="2020-05-07T08:53:00Z">
        <w:del w:id="2453" w:author="◉‿◉" w:date="2020-05-08T20:26:00Z">
          <w:r>
            <w:rPr>
              <w:rFonts w:ascii="宋体" w:hAnsi="宋体"/>
            </w:rPr>
            <w:fldChar w:fldCharType="begin"/>
          </w:r>
        </w:del>
      </w:ins>
      <w:ins w:id="2454" w:author="◉‿◉" w:date="2020-05-07T08:53:00Z">
        <w:del w:id="2455" w:author="◉‿◉" w:date="2020-05-08T20:26:00Z">
          <w:r>
            <w:rPr>
              <w:rFonts w:ascii="宋体" w:hAnsi="宋体"/>
            </w:rPr>
            <w:delInstrText xml:space="preserve"> HYPERLINK \l _Toc16359 </w:delInstrText>
          </w:r>
        </w:del>
      </w:ins>
      <w:ins w:id="2456" w:author="◉‿◉" w:date="2020-05-07T08:53:00Z">
        <w:del w:id="2457" w:author="◉‿◉" w:date="2020-05-08T20:26:00Z">
          <w:r>
            <w:rPr>
              <w:rFonts w:ascii="宋体" w:hAnsi="宋体"/>
            </w:rPr>
            <w:fldChar w:fldCharType="separate"/>
          </w:r>
        </w:del>
      </w:ins>
      <w:ins w:id="2458" w:author="◉‿◉" w:date="2020-05-07T08:53:00Z">
        <w:del w:id="2459" w:author="◉‿◉" w:date="2020-05-08T20:26:00Z">
          <w:r>
            <w:rPr>
              <w:rFonts w:hint="eastAsia"/>
            </w:rPr>
            <w:delText>图4-22 TLINK监控中心画面</w:delText>
          </w:r>
        </w:del>
      </w:ins>
      <w:ins w:id="2460" w:author="◉‿◉" w:date="2020-05-07T08:53:00Z">
        <w:del w:id="2461" w:author="◉‿◉" w:date="2020-05-08T20:26:00Z">
          <w:r>
            <w:rPr/>
            <w:tab/>
          </w:r>
        </w:del>
      </w:ins>
      <w:ins w:id="2462" w:author="◉‿◉" w:date="2020-05-07T08:53:00Z">
        <w:del w:id="2463" w:author="◉‿◉" w:date="2020-05-08T20:26:00Z">
          <w:r>
            <w:rPr/>
            <w:fldChar w:fldCharType="begin"/>
          </w:r>
        </w:del>
      </w:ins>
      <w:ins w:id="2464" w:author="◉‿◉" w:date="2020-05-07T08:53:00Z">
        <w:del w:id="2465" w:author="◉‿◉" w:date="2020-05-08T20:26:00Z">
          <w:r>
            <w:rPr/>
            <w:delInstrText xml:space="preserve"> PAGEREF _Toc16359 </w:delInstrText>
          </w:r>
        </w:del>
      </w:ins>
      <w:ins w:id="2466" w:author="◉‿◉" w:date="2020-05-07T08:53:00Z">
        <w:del w:id="2467" w:author="◉‿◉" w:date="2020-05-08T20:26:00Z">
          <w:r>
            <w:rPr/>
            <w:fldChar w:fldCharType="separate"/>
          </w:r>
        </w:del>
      </w:ins>
      <w:ins w:id="2468" w:author="◉‿◉" w:date="2020-05-07T08:53:00Z">
        <w:del w:id="2469" w:author="◉‿◉" w:date="2020-05-08T20:26:00Z">
          <w:r>
            <w:rPr/>
            <w:delText>25</w:delText>
          </w:r>
        </w:del>
      </w:ins>
      <w:ins w:id="2470" w:author="◉‿◉" w:date="2020-05-07T08:53:00Z">
        <w:del w:id="2471" w:author="◉‿◉" w:date="2020-05-08T20:26:00Z">
          <w:r>
            <w:rPr/>
            <w:fldChar w:fldCharType="end"/>
          </w:r>
        </w:del>
      </w:ins>
      <w:ins w:id="2472" w:author="◉‿◉" w:date="2020-05-07T08:53:00Z">
        <w:del w:id="2473" w:author="◉‿◉" w:date="2020-05-08T20:26:00Z">
          <w:r>
            <w:rPr>
              <w:rFonts w:ascii="宋体" w:hAnsi="宋体"/>
            </w:rPr>
            <w:fldChar w:fldCharType="end"/>
          </w:r>
        </w:del>
      </w:ins>
    </w:p>
    <w:p>
      <w:pPr>
        <w:pStyle w:val="23"/>
        <w:tabs>
          <w:tab w:val="right" w:leader="dot" w:pos="9354"/>
        </w:tabs>
        <w:rPr>
          <w:ins w:id="2474" w:author="◉‿◉" w:date="2020-05-07T08:53:00Z"/>
          <w:del w:id="2475" w:author="◉‿◉" w:date="2020-05-08T20:26:00Z"/>
        </w:rPr>
      </w:pPr>
      <w:ins w:id="2476" w:author="◉‿◉" w:date="2020-05-07T08:53:00Z">
        <w:del w:id="2477" w:author="◉‿◉" w:date="2020-05-08T20:26:00Z">
          <w:r>
            <w:rPr>
              <w:rFonts w:ascii="宋体" w:hAnsi="宋体"/>
            </w:rPr>
            <w:fldChar w:fldCharType="begin"/>
          </w:r>
        </w:del>
      </w:ins>
      <w:ins w:id="2478" w:author="◉‿◉" w:date="2020-05-07T08:53:00Z">
        <w:del w:id="2479" w:author="◉‿◉" w:date="2020-05-08T20:26:00Z">
          <w:r>
            <w:rPr>
              <w:rFonts w:ascii="宋体" w:hAnsi="宋体"/>
            </w:rPr>
            <w:delInstrText xml:space="preserve"> HYPERLINK \l _Toc8483 </w:delInstrText>
          </w:r>
        </w:del>
      </w:ins>
      <w:ins w:id="2480" w:author="◉‿◉" w:date="2020-05-07T08:53:00Z">
        <w:del w:id="2481" w:author="◉‿◉" w:date="2020-05-08T20:26:00Z">
          <w:r>
            <w:rPr>
              <w:rFonts w:ascii="宋体" w:hAnsi="宋体"/>
            </w:rPr>
            <w:fldChar w:fldCharType="separate"/>
          </w:r>
        </w:del>
      </w:ins>
      <w:ins w:id="2482" w:author="◉‿◉" w:date="2020-05-07T08:53:00Z">
        <w:del w:id="2483" w:author="◉‿◉" w:date="2020-05-08T20:26:00Z">
          <w:r>
            <w:rPr>
              <w:rFonts w:hint="eastAsia"/>
            </w:rPr>
            <w:delText>图4-23 创建设备界面</w:delText>
          </w:r>
        </w:del>
      </w:ins>
      <w:ins w:id="2484" w:author="◉‿◉" w:date="2020-05-07T08:53:00Z">
        <w:del w:id="2485" w:author="◉‿◉" w:date="2020-05-08T20:26:00Z">
          <w:r>
            <w:rPr/>
            <w:tab/>
          </w:r>
        </w:del>
      </w:ins>
      <w:ins w:id="2486" w:author="◉‿◉" w:date="2020-05-07T08:53:00Z">
        <w:del w:id="2487" w:author="◉‿◉" w:date="2020-05-08T20:26:00Z">
          <w:r>
            <w:rPr/>
            <w:fldChar w:fldCharType="begin"/>
          </w:r>
        </w:del>
      </w:ins>
      <w:ins w:id="2488" w:author="◉‿◉" w:date="2020-05-07T08:53:00Z">
        <w:del w:id="2489" w:author="◉‿◉" w:date="2020-05-08T20:26:00Z">
          <w:r>
            <w:rPr/>
            <w:delInstrText xml:space="preserve"> PAGEREF _Toc8483 </w:delInstrText>
          </w:r>
        </w:del>
      </w:ins>
      <w:ins w:id="2490" w:author="◉‿◉" w:date="2020-05-07T08:53:00Z">
        <w:del w:id="2491" w:author="◉‿◉" w:date="2020-05-08T20:26:00Z">
          <w:r>
            <w:rPr/>
            <w:fldChar w:fldCharType="separate"/>
          </w:r>
        </w:del>
      </w:ins>
      <w:ins w:id="2492" w:author="◉‿◉" w:date="2020-05-07T08:53:00Z">
        <w:del w:id="2493" w:author="◉‿◉" w:date="2020-05-08T20:26:00Z">
          <w:r>
            <w:rPr/>
            <w:delText>26</w:delText>
          </w:r>
        </w:del>
      </w:ins>
      <w:ins w:id="2494" w:author="◉‿◉" w:date="2020-05-07T08:53:00Z">
        <w:del w:id="2495" w:author="◉‿◉" w:date="2020-05-08T20:26:00Z">
          <w:r>
            <w:rPr/>
            <w:fldChar w:fldCharType="end"/>
          </w:r>
        </w:del>
      </w:ins>
      <w:ins w:id="2496" w:author="◉‿◉" w:date="2020-05-07T08:53:00Z">
        <w:del w:id="2497" w:author="◉‿◉" w:date="2020-05-08T20:26:00Z">
          <w:r>
            <w:rPr>
              <w:rFonts w:ascii="宋体" w:hAnsi="宋体"/>
            </w:rPr>
            <w:fldChar w:fldCharType="end"/>
          </w:r>
        </w:del>
      </w:ins>
    </w:p>
    <w:p>
      <w:pPr>
        <w:pStyle w:val="23"/>
        <w:tabs>
          <w:tab w:val="right" w:leader="dot" w:pos="9354"/>
        </w:tabs>
        <w:rPr>
          <w:ins w:id="2498" w:author="◉‿◉" w:date="2020-05-07T08:53:00Z"/>
          <w:del w:id="2499" w:author="◉‿◉" w:date="2020-05-08T20:26:00Z"/>
        </w:rPr>
      </w:pPr>
      <w:ins w:id="2500" w:author="◉‿◉" w:date="2020-05-07T08:53:00Z">
        <w:del w:id="2501" w:author="◉‿◉" w:date="2020-05-08T20:26:00Z">
          <w:r>
            <w:rPr>
              <w:rFonts w:ascii="宋体" w:hAnsi="宋体"/>
            </w:rPr>
            <w:fldChar w:fldCharType="begin"/>
          </w:r>
        </w:del>
      </w:ins>
      <w:ins w:id="2502" w:author="◉‿◉" w:date="2020-05-07T08:53:00Z">
        <w:del w:id="2503" w:author="◉‿◉" w:date="2020-05-08T20:26:00Z">
          <w:r>
            <w:rPr>
              <w:rFonts w:ascii="宋体" w:hAnsi="宋体"/>
            </w:rPr>
            <w:delInstrText xml:space="preserve"> HYPERLINK \l _Toc12169 </w:delInstrText>
          </w:r>
        </w:del>
      </w:ins>
      <w:ins w:id="2504" w:author="◉‿◉" w:date="2020-05-07T08:53:00Z">
        <w:del w:id="2505" w:author="◉‿◉" w:date="2020-05-08T20:26:00Z">
          <w:r>
            <w:rPr>
              <w:rFonts w:ascii="宋体" w:hAnsi="宋体"/>
            </w:rPr>
            <w:fldChar w:fldCharType="separate"/>
          </w:r>
        </w:del>
      </w:ins>
      <w:ins w:id="2506" w:author="◉‿◉" w:date="2020-05-07T08:53:00Z">
        <w:del w:id="2507" w:author="◉‿◉" w:date="2020-05-08T20:26:00Z">
          <w:r>
            <w:rPr>
              <w:rFonts w:hint="eastAsia"/>
            </w:rPr>
            <w:delText>图4-24 数据传输协议编辑界面</w:delText>
          </w:r>
        </w:del>
      </w:ins>
      <w:ins w:id="2508" w:author="◉‿◉" w:date="2020-05-07T08:53:00Z">
        <w:del w:id="2509" w:author="◉‿◉" w:date="2020-05-08T20:26:00Z">
          <w:r>
            <w:rPr/>
            <w:tab/>
          </w:r>
        </w:del>
      </w:ins>
      <w:ins w:id="2510" w:author="◉‿◉" w:date="2020-05-07T08:53:00Z">
        <w:del w:id="2511" w:author="◉‿◉" w:date="2020-05-08T20:26:00Z">
          <w:r>
            <w:rPr/>
            <w:fldChar w:fldCharType="begin"/>
          </w:r>
        </w:del>
      </w:ins>
      <w:ins w:id="2512" w:author="◉‿◉" w:date="2020-05-07T08:53:00Z">
        <w:del w:id="2513" w:author="◉‿◉" w:date="2020-05-08T20:26:00Z">
          <w:r>
            <w:rPr/>
            <w:delInstrText xml:space="preserve"> PAGEREF _Toc12169 </w:delInstrText>
          </w:r>
        </w:del>
      </w:ins>
      <w:ins w:id="2514" w:author="◉‿◉" w:date="2020-05-07T08:53:00Z">
        <w:del w:id="2515" w:author="◉‿◉" w:date="2020-05-08T20:26:00Z">
          <w:r>
            <w:rPr/>
            <w:fldChar w:fldCharType="separate"/>
          </w:r>
        </w:del>
      </w:ins>
      <w:ins w:id="2516" w:author="◉‿◉" w:date="2020-05-07T08:53:00Z">
        <w:del w:id="2517" w:author="◉‿◉" w:date="2020-05-08T20:26:00Z">
          <w:r>
            <w:rPr/>
            <w:delText>27</w:delText>
          </w:r>
        </w:del>
      </w:ins>
      <w:ins w:id="2518" w:author="◉‿◉" w:date="2020-05-07T08:53:00Z">
        <w:del w:id="2519" w:author="◉‿◉" w:date="2020-05-08T20:26:00Z">
          <w:r>
            <w:rPr/>
            <w:fldChar w:fldCharType="end"/>
          </w:r>
        </w:del>
      </w:ins>
      <w:ins w:id="2520" w:author="◉‿◉" w:date="2020-05-07T08:53:00Z">
        <w:del w:id="2521" w:author="◉‿◉" w:date="2020-05-08T20:26:00Z">
          <w:r>
            <w:rPr>
              <w:rFonts w:ascii="宋体" w:hAnsi="宋体"/>
            </w:rPr>
            <w:fldChar w:fldCharType="end"/>
          </w:r>
        </w:del>
      </w:ins>
    </w:p>
    <w:p>
      <w:pPr>
        <w:pStyle w:val="23"/>
        <w:tabs>
          <w:tab w:val="right" w:leader="dot" w:pos="9354"/>
        </w:tabs>
        <w:rPr>
          <w:ins w:id="2522" w:author="◉‿◉" w:date="2020-05-07T08:53:00Z"/>
          <w:del w:id="2523" w:author="◉‿◉" w:date="2020-05-08T20:26:00Z"/>
        </w:rPr>
      </w:pPr>
      <w:ins w:id="2524" w:author="◉‿◉" w:date="2020-05-07T08:53:00Z">
        <w:del w:id="2525" w:author="◉‿◉" w:date="2020-05-08T20:26:00Z">
          <w:r>
            <w:rPr>
              <w:rFonts w:ascii="宋体" w:hAnsi="宋体"/>
            </w:rPr>
            <w:fldChar w:fldCharType="begin"/>
          </w:r>
        </w:del>
      </w:ins>
      <w:ins w:id="2526" w:author="◉‿◉" w:date="2020-05-07T08:53:00Z">
        <w:del w:id="2527" w:author="◉‿◉" w:date="2020-05-08T20:26:00Z">
          <w:r>
            <w:rPr>
              <w:rFonts w:ascii="宋体" w:hAnsi="宋体"/>
            </w:rPr>
            <w:delInstrText xml:space="preserve"> HYPERLINK \l _Toc15994 </w:delInstrText>
          </w:r>
        </w:del>
      </w:ins>
      <w:ins w:id="2528" w:author="◉‿◉" w:date="2020-05-07T08:53:00Z">
        <w:del w:id="2529" w:author="◉‿◉" w:date="2020-05-08T20:26:00Z">
          <w:r>
            <w:rPr>
              <w:rFonts w:ascii="宋体" w:hAnsi="宋体"/>
            </w:rPr>
            <w:fldChar w:fldCharType="separate"/>
          </w:r>
        </w:del>
      </w:ins>
      <w:ins w:id="2530" w:author="◉‿◉" w:date="2020-05-07T08:53:00Z">
        <w:del w:id="2531" w:author="◉‿◉" w:date="2020-05-08T20:26:00Z">
          <w:r>
            <w:rPr>
              <w:rFonts w:hint="eastAsia"/>
            </w:rPr>
            <w:delText>图4-25 输入控制指令界面</w:delText>
          </w:r>
        </w:del>
      </w:ins>
      <w:ins w:id="2532" w:author="◉‿◉" w:date="2020-05-07T08:53:00Z">
        <w:del w:id="2533" w:author="◉‿◉" w:date="2020-05-08T20:26:00Z">
          <w:r>
            <w:rPr/>
            <w:tab/>
          </w:r>
        </w:del>
      </w:ins>
      <w:ins w:id="2534" w:author="◉‿◉" w:date="2020-05-07T08:53:00Z">
        <w:del w:id="2535" w:author="◉‿◉" w:date="2020-05-08T20:26:00Z">
          <w:r>
            <w:rPr/>
            <w:fldChar w:fldCharType="begin"/>
          </w:r>
        </w:del>
      </w:ins>
      <w:ins w:id="2536" w:author="◉‿◉" w:date="2020-05-07T08:53:00Z">
        <w:del w:id="2537" w:author="◉‿◉" w:date="2020-05-08T20:26:00Z">
          <w:r>
            <w:rPr/>
            <w:delInstrText xml:space="preserve"> PAGEREF _Toc15994 </w:delInstrText>
          </w:r>
        </w:del>
      </w:ins>
      <w:ins w:id="2538" w:author="◉‿◉" w:date="2020-05-07T08:53:00Z">
        <w:del w:id="2539" w:author="◉‿◉" w:date="2020-05-08T20:26:00Z">
          <w:r>
            <w:rPr/>
            <w:fldChar w:fldCharType="separate"/>
          </w:r>
        </w:del>
      </w:ins>
      <w:ins w:id="2540" w:author="◉‿◉" w:date="2020-05-07T08:53:00Z">
        <w:del w:id="2541" w:author="◉‿◉" w:date="2020-05-08T20:26:00Z">
          <w:r>
            <w:rPr/>
            <w:delText>27</w:delText>
          </w:r>
        </w:del>
      </w:ins>
      <w:ins w:id="2542" w:author="◉‿◉" w:date="2020-05-07T08:53:00Z">
        <w:del w:id="2543" w:author="◉‿◉" w:date="2020-05-08T20:26:00Z">
          <w:r>
            <w:rPr/>
            <w:fldChar w:fldCharType="end"/>
          </w:r>
        </w:del>
      </w:ins>
      <w:ins w:id="2544" w:author="◉‿◉" w:date="2020-05-07T08:53:00Z">
        <w:del w:id="2545" w:author="◉‿◉" w:date="2020-05-08T20:26:00Z">
          <w:r>
            <w:rPr>
              <w:rFonts w:ascii="宋体" w:hAnsi="宋体"/>
            </w:rPr>
            <w:fldChar w:fldCharType="end"/>
          </w:r>
        </w:del>
      </w:ins>
    </w:p>
    <w:p>
      <w:pPr>
        <w:pStyle w:val="23"/>
        <w:tabs>
          <w:tab w:val="right" w:leader="dot" w:pos="9354"/>
        </w:tabs>
        <w:rPr>
          <w:ins w:id="2546" w:author="◉‿◉" w:date="2020-05-07T08:53:00Z"/>
          <w:del w:id="2547" w:author="◉‿◉" w:date="2020-05-08T20:26:00Z"/>
        </w:rPr>
      </w:pPr>
      <w:ins w:id="2548" w:author="◉‿◉" w:date="2020-05-07T08:53:00Z">
        <w:del w:id="2549" w:author="◉‿◉" w:date="2020-05-08T20:26:00Z">
          <w:r>
            <w:rPr>
              <w:rFonts w:ascii="宋体" w:hAnsi="宋体"/>
            </w:rPr>
            <w:fldChar w:fldCharType="begin"/>
          </w:r>
        </w:del>
      </w:ins>
      <w:ins w:id="2550" w:author="◉‿◉" w:date="2020-05-07T08:53:00Z">
        <w:del w:id="2551" w:author="◉‿◉" w:date="2020-05-08T20:26:00Z">
          <w:r>
            <w:rPr>
              <w:rFonts w:ascii="宋体" w:hAnsi="宋体"/>
            </w:rPr>
            <w:delInstrText xml:space="preserve"> HYPERLINK \l _Toc12780 </w:delInstrText>
          </w:r>
        </w:del>
      </w:ins>
      <w:ins w:id="2552" w:author="◉‿◉" w:date="2020-05-07T08:53:00Z">
        <w:del w:id="2553" w:author="◉‿◉" w:date="2020-05-08T20:26:00Z">
          <w:r>
            <w:rPr>
              <w:rFonts w:ascii="宋体" w:hAnsi="宋体"/>
            </w:rPr>
            <w:fldChar w:fldCharType="separate"/>
          </w:r>
        </w:del>
      </w:ins>
      <w:ins w:id="2554" w:author="◉‿◉" w:date="2020-05-07T08:53:00Z">
        <w:del w:id="2555" w:author="◉‿◉" w:date="2020-05-08T20:26:00Z">
          <w:r>
            <w:rPr>
              <w:rFonts w:hint="eastAsia"/>
            </w:rPr>
            <w:delText>图4-26 设置触发条件界面</w:delText>
          </w:r>
        </w:del>
      </w:ins>
      <w:ins w:id="2556" w:author="◉‿◉" w:date="2020-05-07T08:53:00Z">
        <w:del w:id="2557" w:author="◉‿◉" w:date="2020-05-08T20:26:00Z">
          <w:r>
            <w:rPr/>
            <w:tab/>
          </w:r>
        </w:del>
      </w:ins>
      <w:ins w:id="2558" w:author="◉‿◉" w:date="2020-05-07T08:53:00Z">
        <w:del w:id="2559" w:author="◉‿◉" w:date="2020-05-08T20:26:00Z">
          <w:r>
            <w:rPr/>
            <w:fldChar w:fldCharType="begin"/>
          </w:r>
        </w:del>
      </w:ins>
      <w:ins w:id="2560" w:author="◉‿◉" w:date="2020-05-07T08:53:00Z">
        <w:del w:id="2561" w:author="◉‿◉" w:date="2020-05-08T20:26:00Z">
          <w:r>
            <w:rPr/>
            <w:delInstrText xml:space="preserve"> PAGEREF _Toc12780 </w:delInstrText>
          </w:r>
        </w:del>
      </w:ins>
      <w:ins w:id="2562" w:author="◉‿◉" w:date="2020-05-07T08:53:00Z">
        <w:del w:id="2563" w:author="◉‿◉" w:date="2020-05-08T20:26:00Z">
          <w:r>
            <w:rPr/>
            <w:fldChar w:fldCharType="separate"/>
          </w:r>
        </w:del>
      </w:ins>
      <w:ins w:id="2564" w:author="◉‿◉" w:date="2020-05-07T08:53:00Z">
        <w:del w:id="2565" w:author="◉‿◉" w:date="2020-05-08T20:26:00Z">
          <w:r>
            <w:rPr/>
            <w:delText>28</w:delText>
          </w:r>
        </w:del>
      </w:ins>
      <w:ins w:id="2566" w:author="◉‿◉" w:date="2020-05-07T08:53:00Z">
        <w:del w:id="2567" w:author="◉‿◉" w:date="2020-05-08T20:26:00Z">
          <w:r>
            <w:rPr/>
            <w:fldChar w:fldCharType="end"/>
          </w:r>
        </w:del>
      </w:ins>
      <w:ins w:id="2568" w:author="◉‿◉" w:date="2020-05-07T08:53:00Z">
        <w:del w:id="2569" w:author="◉‿◉" w:date="2020-05-08T20:26:00Z">
          <w:r>
            <w:rPr>
              <w:rFonts w:ascii="宋体" w:hAnsi="宋体"/>
            </w:rPr>
            <w:fldChar w:fldCharType="end"/>
          </w:r>
        </w:del>
      </w:ins>
    </w:p>
    <w:p>
      <w:pPr>
        <w:pStyle w:val="23"/>
        <w:tabs>
          <w:tab w:val="right" w:leader="dot" w:pos="9354"/>
        </w:tabs>
        <w:rPr>
          <w:ins w:id="2570" w:author="◉‿◉" w:date="2020-05-07T08:53:00Z"/>
          <w:del w:id="2571" w:author="◉‿◉" w:date="2020-05-08T20:26:00Z"/>
        </w:rPr>
      </w:pPr>
      <w:ins w:id="2572" w:author="◉‿◉" w:date="2020-05-07T08:53:00Z">
        <w:del w:id="2573" w:author="◉‿◉" w:date="2020-05-08T20:26:00Z">
          <w:r>
            <w:rPr>
              <w:rFonts w:ascii="宋体" w:hAnsi="宋体"/>
            </w:rPr>
            <w:fldChar w:fldCharType="begin"/>
          </w:r>
        </w:del>
      </w:ins>
      <w:ins w:id="2574" w:author="◉‿◉" w:date="2020-05-07T08:53:00Z">
        <w:del w:id="2575" w:author="◉‿◉" w:date="2020-05-08T20:26:00Z">
          <w:r>
            <w:rPr>
              <w:rFonts w:ascii="宋体" w:hAnsi="宋体"/>
            </w:rPr>
            <w:delInstrText xml:space="preserve"> HYPERLINK \l _Toc19127 </w:delInstrText>
          </w:r>
        </w:del>
      </w:ins>
      <w:ins w:id="2576" w:author="◉‿◉" w:date="2020-05-07T08:53:00Z">
        <w:del w:id="2577" w:author="◉‿◉" w:date="2020-05-08T20:26:00Z">
          <w:r>
            <w:rPr>
              <w:rFonts w:ascii="宋体" w:hAnsi="宋体"/>
            </w:rPr>
            <w:fldChar w:fldCharType="separate"/>
          </w:r>
        </w:del>
      </w:ins>
      <w:ins w:id="2578" w:author="◉‿◉" w:date="2020-05-07T08:53:00Z">
        <w:del w:id="2579" w:author="◉‿◉" w:date="2020-05-08T20:26:00Z">
          <w:r>
            <w:rPr>
              <w:rFonts w:hint="eastAsia"/>
            </w:rPr>
            <w:delText>图4-27 添加触发设计界面</w:delText>
          </w:r>
        </w:del>
      </w:ins>
      <w:ins w:id="2580" w:author="◉‿◉" w:date="2020-05-07T08:53:00Z">
        <w:del w:id="2581" w:author="◉‿◉" w:date="2020-05-08T20:26:00Z">
          <w:r>
            <w:rPr/>
            <w:tab/>
          </w:r>
        </w:del>
      </w:ins>
      <w:ins w:id="2582" w:author="◉‿◉" w:date="2020-05-07T08:53:00Z">
        <w:del w:id="2583" w:author="◉‿◉" w:date="2020-05-08T20:26:00Z">
          <w:r>
            <w:rPr/>
            <w:fldChar w:fldCharType="begin"/>
          </w:r>
        </w:del>
      </w:ins>
      <w:ins w:id="2584" w:author="◉‿◉" w:date="2020-05-07T08:53:00Z">
        <w:del w:id="2585" w:author="◉‿◉" w:date="2020-05-08T20:26:00Z">
          <w:r>
            <w:rPr/>
            <w:delInstrText xml:space="preserve"> PAGEREF _Toc19127 </w:delInstrText>
          </w:r>
        </w:del>
      </w:ins>
      <w:ins w:id="2586" w:author="◉‿◉" w:date="2020-05-07T08:53:00Z">
        <w:del w:id="2587" w:author="◉‿◉" w:date="2020-05-08T20:26:00Z">
          <w:r>
            <w:rPr/>
            <w:fldChar w:fldCharType="separate"/>
          </w:r>
        </w:del>
      </w:ins>
      <w:ins w:id="2588" w:author="◉‿◉" w:date="2020-05-07T08:53:00Z">
        <w:del w:id="2589" w:author="◉‿◉" w:date="2020-05-08T20:26:00Z">
          <w:r>
            <w:rPr/>
            <w:delText>28</w:delText>
          </w:r>
        </w:del>
      </w:ins>
      <w:ins w:id="2590" w:author="◉‿◉" w:date="2020-05-07T08:53:00Z">
        <w:del w:id="2591" w:author="◉‿◉" w:date="2020-05-08T20:26:00Z">
          <w:r>
            <w:rPr/>
            <w:fldChar w:fldCharType="end"/>
          </w:r>
        </w:del>
      </w:ins>
      <w:ins w:id="2592" w:author="◉‿◉" w:date="2020-05-07T08:53:00Z">
        <w:del w:id="2593" w:author="◉‿◉" w:date="2020-05-08T20:26:00Z">
          <w:r>
            <w:rPr>
              <w:rFonts w:ascii="宋体" w:hAnsi="宋体"/>
            </w:rPr>
            <w:fldChar w:fldCharType="end"/>
          </w:r>
        </w:del>
      </w:ins>
    </w:p>
    <w:p>
      <w:pPr>
        <w:pStyle w:val="23"/>
        <w:tabs>
          <w:tab w:val="right" w:leader="dot" w:pos="9354"/>
        </w:tabs>
        <w:rPr>
          <w:ins w:id="2594" w:author="◉‿◉" w:date="2020-05-07T08:53:00Z"/>
          <w:del w:id="2595" w:author="◉‿◉" w:date="2020-05-08T20:26:00Z"/>
        </w:rPr>
      </w:pPr>
      <w:ins w:id="2596" w:author="◉‿◉" w:date="2020-05-07T08:53:00Z">
        <w:del w:id="2597" w:author="◉‿◉" w:date="2020-05-08T20:26:00Z">
          <w:r>
            <w:rPr>
              <w:rFonts w:ascii="宋体" w:hAnsi="宋体"/>
            </w:rPr>
            <w:fldChar w:fldCharType="begin"/>
          </w:r>
        </w:del>
      </w:ins>
      <w:ins w:id="2598" w:author="◉‿◉" w:date="2020-05-07T08:53:00Z">
        <w:del w:id="2599" w:author="◉‿◉" w:date="2020-05-08T20:26:00Z">
          <w:r>
            <w:rPr>
              <w:rFonts w:ascii="宋体" w:hAnsi="宋体"/>
            </w:rPr>
            <w:delInstrText xml:space="preserve"> HYPERLINK \l _Toc27422 </w:delInstrText>
          </w:r>
        </w:del>
      </w:ins>
      <w:ins w:id="2600" w:author="◉‿◉" w:date="2020-05-07T08:53:00Z">
        <w:del w:id="2601" w:author="◉‿◉" w:date="2020-05-08T20:26:00Z">
          <w:r>
            <w:rPr>
              <w:rFonts w:ascii="宋体" w:hAnsi="宋体"/>
            </w:rPr>
            <w:fldChar w:fldCharType="separate"/>
          </w:r>
        </w:del>
      </w:ins>
      <w:ins w:id="2602" w:author="◉‿◉" w:date="2020-05-07T08:53:00Z">
        <w:del w:id="2603" w:author="◉‿◉" w:date="2020-05-08T20:26:00Z">
          <w:r>
            <w:rPr>
              <w:rFonts w:hint="eastAsia"/>
            </w:rPr>
            <w:delText>图4-28 添加云组态</w:delText>
          </w:r>
        </w:del>
      </w:ins>
      <w:ins w:id="2604" w:author="◉‿◉" w:date="2020-05-07T08:53:00Z">
        <w:del w:id="2605" w:author="◉‿◉" w:date="2020-05-08T20:26:00Z">
          <w:r>
            <w:rPr/>
            <w:tab/>
          </w:r>
        </w:del>
      </w:ins>
      <w:ins w:id="2606" w:author="◉‿◉" w:date="2020-05-07T08:53:00Z">
        <w:del w:id="2607" w:author="◉‿◉" w:date="2020-05-08T20:26:00Z">
          <w:r>
            <w:rPr/>
            <w:fldChar w:fldCharType="begin"/>
          </w:r>
        </w:del>
      </w:ins>
      <w:ins w:id="2608" w:author="◉‿◉" w:date="2020-05-07T08:53:00Z">
        <w:del w:id="2609" w:author="◉‿◉" w:date="2020-05-08T20:26:00Z">
          <w:r>
            <w:rPr/>
            <w:delInstrText xml:space="preserve"> PAGEREF _Toc27422 </w:delInstrText>
          </w:r>
        </w:del>
      </w:ins>
      <w:ins w:id="2610" w:author="◉‿◉" w:date="2020-05-07T08:53:00Z">
        <w:del w:id="2611" w:author="◉‿◉" w:date="2020-05-08T20:26:00Z">
          <w:r>
            <w:rPr/>
            <w:fldChar w:fldCharType="separate"/>
          </w:r>
        </w:del>
      </w:ins>
      <w:ins w:id="2612" w:author="◉‿◉" w:date="2020-05-07T08:53:00Z">
        <w:del w:id="2613" w:author="◉‿◉" w:date="2020-05-08T20:26:00Z">
          <w:r>
            <w:rPr/>
            <w:delText>29</w:delText>
          </w:r>
        </w:del>
      </w:ins>
      <w:ins w:id="2614" w:author="◉‿◉" w:date="2020-05-07T08:53:00Z">
        <w:del w:id="2615" w:author="◉‿◉" w:date="2020-05-08T20:26:00Z">
          <w:r>
            <w:rPr/>
            <w:fldChar w:fldCharType="end"/>
          </w:r>
        </w:del>
      </w:ins>
      <w:ins w:id="2616" w:author="◉‿◉" w:date="2020-05-07T08:53:00Z">
        <w:del w:id="2617" w:author="◉‿◉" w:date="2020-05-08T20:26:00Z">
          <w:r>
            <w:rPr>
              <w:rFonts w:ascii="宋体" w:hAnsi="宋体"/>
            </w:rPr>
            <w:fldChar w:fldCharType="end"/>
          </w:r>
        </w:del>
      </w:ins>
    </w:p>
    <w:p>
      <w:pPr>
        <w:pStyle w:val="23"/>
        <w:tabs>
          <w:tab w:val="right" w:leader="dot" w:pos="9354"/>
        </w:tabs>
        <w:rPr>
          <w:ins w:id="2618" w:author="◉‿◉" w:date="2020-05-07T08:53:00Z"/>
          <w:del w:id="2619" w:author="◉‿◉" w:date="2020-05-08T20:26:00Z"/>
        </w:rPr>
      </w:pPr>
      <w:ins w:id="2620" w:author="◉‿◉" w:date="2020-05-07T08:53:00Z">
        <w:del w:id="2621" w:author="◉‿◉" w:date="2020-05-08T20:26:00Z">
          <w:r>
            <w:rPr>
              <w:rFonts w:ascii="宋体" w:hAnsi="宋体"/>
            </w:rPr>
            <w:fldChar w:fldCharType="begin"/>
          </w:r>
        </w:del>
      </w:ins>
      <w:ins w:id="2622" w:author="◉‿◉" w:date="2020-05-07T08:53:00Z">
        <w:del w:id="2623" w:author="◉‿◉" w:date="2020-05-08T20:26:00Z">
          <w:r>
            <w:rPr>
              <w:rFonts w:ascii="宋体" w:hAnsi="宋体"/>
            </w:rPr>
            <w:delInstrText xml:space="preserve"> HYPERLINK \l _Toc15623 </w:delInstrText>
          </w:r>
        </w:del>
      </w:ins>
      <w:ins w:id="2624" w:author="◉‿◉" w:date="2020-05-07T08:53:00Z">
        <w:del w:id="2625" w:author="◉‿◉" w:date="2020-05-08T20:26:00Z">
          <w:r>
            <w:rPr>
              <w:rFonts w:ascii="宋体" w:hAnsi="宋体"/>
            </w:rPr>
            <w:fldChar w:fldCharType="separate"/>
          </w:r>
        </w:del>
      </w:ins>
      <w:ins w:id="2626" w:author="◉‿◉" w:date="2020-05-07T08:53:00Z">
        <w:del w:id="2627" w:author="◉‿◉" w:date="2020-05-08T20:26:00Z">
          <w:r>
            <w:rPr>
              <w:rFonts w:hint="eastAsia"/>
            </w:rPr>
            <w:delText>图4-29 创建云组态流程</w:delText>
          </w:r>
        </w:del>
      </w:ins>
      <w:ins w:id="2628" w:author="◉‿◉" w:date="2020-05-07T08:53:00Z">
        <w:del w:id="2629" w:author="◉‿◉" w:date="2020-05-08T20:26:00Z">
          <w:r>
            <w:rPr/>
            <w:tab/>
          </w:r>
        </w:del>
      </w:ins>
      <w:ins w:id="2630" w:author="◉‿◉" w:date="2020-05-07T08:53:00Z">
        <w:del w:id="2631" w:author="◉‿◉" w:date="2020-05-08T20:26:00Z">
          <w:r>
            <w:rPr/>
            <w:fldChar w:fldCharType="begin"/>
          </w:r>
        </w:del>
      </w:ins>
      <w:ins w:id="2632" w:author="◉‿◉" w:date="2020-05-07T08:53:00Z">
        <w:del w:id="2633" w:author="◉‿◉" w:date="2020-05-08T20:26:00Z">
          <w:r>
            <w:rPr/>
            <w:delInstrText xml:space="preserve"> PAGEREF _Toc15623 </w:delInstrText>
          </w:r>
        </w:del>
      </w:ins>
      <w:ins w:id="2634" w:author="◉‿◉" w:date="2020-05-07T08:53:00Z">
        <w:del w:id="2635" w:author="◉‿◉" w:date="2020-05-08T20:26:00Z">
          <w:r>
            <w:rPr/>
            <w:fldChar w:fldCharType="separate"/>
          </w:r>
        </w:del>
      </w:ins>
      <w:ins w:id="2636" w:author="◉‿◉" w:date="2020-05-07T08:53:00Z">
        <w:del w:id="2637" w:author="◉‿◉" w:date="2020-05-08T20:26:00Z">
          <w:r>
            <w:rPr/>
            <w:delText>29</w:delText>
          </w:r>
        </w:del>
      </w:ins>
      <w:ins w:id="2638" w:author="◉‿◉" w:date="2020-05-07T08:53:00Z">
        <w:del w:id="2639" w:author="◉‿◉" w:date="2020-05-08T20:26:00Z">
          <w:r>
            <w:rPr/>
            <w:fldChar w:fldCharType="end"/>
          </w:r>
        </w:del>
      </w:ins>
      <w:ins w:id="2640" w:author="◉‿◉" w:date="2020-05-07T08:53:00Z">
        <w:del w:id="2641" w:author="◉‿◉" w:date="2020-05-08T20:26:00Z">
          <w:r>
            <w:rPr>
              <w:rFonts w:ascii="宋体" w:hAnsi="宋体"/>
            </w:rPr>
            <w:fldChar w:fldCharType="end"/>
          </w:r>
        </w:del>
      </w:ins>
    </w:p>
    <w:p>
      <w:pPr>
        <w:pStyle w:val="23"/>
        <w:tabs>
          <w:tab w:val="right" w:leader="dot" w:pos="9354"/>
        </w:tabs>
        <w:rPr>
          <w:ins w:id="2642" w:author="◉‿◉" w:date="2020-05-07T08:53:00Z"/>
          <w:del w:id="2643" w:author="◉‿◉" w:date="2020-05-08T20:26:00Z"/>
        </w:rPr>
      </w:pPr>
      <w:ins w:id="2644" w:author="◉‿◉" w:date="2020-05-07T08:53:00Z">
        <w:del w:id="2645" w:author="◉‿◉" w:date="2020-05-08T20:26:00Z">
          <w:r>
            <w:rPr>
              <w:rFonts w:ascii="宋体" w:hAnsi="宋体"/>
            </w:rPr>
            <w:fldChar w:fldCharType="begin"/>
          </w:r>
        </w:del>
      </w:ins>
      <w:ins w:id="2646" w:author="◉‿◉" w:date="2020-05-07T08:53:00Z">
        <w:del w:id="2647" w:author="◉‿◉" w:date="2020-05-08T20:26:00Z">
          <w:r>
            <w:rPr>
              <w:rFonts w:ascii="宋体" w:hAnsi="宋体"/>
            </w:rPr>
            <w:delInstrText xml:space="preserve"> HYPERLINK \l _Toc5027 </w:delInstrText>
          </w:r>
        </w:del>
      </w:ins>
      <w:ins w:id="2648" w:author="◉‿◉" w:date="2020-05-07T08:53:00Z">
        <w:del w:id="2649" w:author="◉‿◉" w:date="2020-05-08T20:26:00Z">
          <w:r>
            <w:rPr>
              <w:rFonts w:ascii="宋体" w:hAnsi="宋体"/>
            </w:rPr>
            <w:fldChar w:fldCharType="separate"/>
          </w:r>
        </w:del>
      </w:ins>
      <w:ins w:id="2650" w:author="◉‿◉" w:date="2020-05-07T08:53:00Z">
        <w:del w:id="2651" w:author="◉‿◉" w:date="2020-05-08T20:26:00Z">
          <w:r>
            <w:rPr>
              <w:rFonts w:hint="eastAsia"/>
            </w:rPr>
            <w:delText>图4-30 安防模块工作流程</w:delText>
          </w:r>
        </w:del>
      </w:ins>
      <w:ins w:id="2652" w:author="◉‿◉" w:date="2020-05-07T08:53:00Z">
        <w:del w:id="2653" w:author="◉‿◉" w:date="2020-05-08T20:26:00Z">
          <w:r>
            <w:rPr/>
            <w:tab/>
          </w:r>
        </w:del>
      </w:ins>
      <w:ins w:id="2654" w:author="◉‿◉" w:date="2020-05-07T08:53:00Z">
        <w:del w:id="2655" w:author="◉‿◉" w:date="2020-05-08T20:26:00Z">
          <w:r>
            <w:rPr/>
            <w:fldChar w:fldCharType="begin"/>
          </w:r>
        </w:del>
      </w:ins>
      <w:ins w:id="2656" w:author="◉‿◉" w:date="2020-05-07T08:53:00Z">
        <w:del w:id="2657" w:author="◉‿◉" w:date="2020-05-08T20:26:00Z">
          <w:r>
            <w:rPr/>
            <w:delInstrText xml:space="preserve"> PAGEREF _Toc5027 </w:delInstrText>
          </w:r>
        </w:del>
      </w:ins>
      <w:ins w:id="2658" w:author="◉‿◉" w:date="2020-05-07T08:53:00Z">
        <w:del w:id="2659" w:author="◉‿◉" w:date="2020-05-08T20:26:00Z">
          <w:r>
            <w:rPr/>
            <w:fldChar w:fldCharType="separate"/>
          </w:r>
        </w:del>
      </w:ins>
      <w:ins w:id="2660" w:author="◉‿◉" w:date="2020-05-07T08:53:00Z">
        <w:del w:id="2661" w:author="◉‿◉" w:date="2020-05-08T20:26:00Z">
          <w:r>
            <w:rPr/>
            <w:delText>30</w:delText>
          </w:r>
        </w:del>
      </w:ins>
      <w:ins w:id="2662" w:author="◉‿◉" w:date="2020-05-07T08:53:00Z">
        <w:del w:id="2663" w:author="◉‿◉" w:date="2020-05-08T20:26:00Z">
          <w:r>
            <w:rPr/>
            <w:fldChar w:fldCharType="end"/>
          </w:r>
        </w:del>
      </w:ins>
      <w:ins w:id="2664" w:author="◉‿◉" w:date="2020-05-07T08:53:00Z">
        <w:del w:id="2665" w:author="◉‿◉" w:date="2020-05-08T20:26:00Z">
          <w:r>
            <w:rPr>
              <w:rFonts w:ascii="宋体" w:hAnsi="宋体"/>
            </w:rPr>
            <w:fldChar w:fldCharType="end"/>
          </w:r>
        </w:del>
      </w:ins>
    </w:p>
    <w:p>
      <w:pPr>
        <w:pStyle w:val="23"/>
        <w:tabs>
          <w:tab w:val="right" w:leader="dot" w:pos="9354"/>
        </w:tabs>
        <w:rPr>
          <w:ins w:id="2666" w:author="◉‿◉" w:date="2020-05-07T08:53:00Z"/>
          <w:del w:id="2667" w:author="◉‿◉" w:date="2020-05-08T20:26:00Z"/>
        </w:rPr>
      </w:pPr>
      <w:ins w:id="2668" w:author="◉‿◉" w:date="2020-05-07T08:53:00Z">
        <w:del w:id="2669" w:author="◉‿◉" w:date="2020-05-08T20:26:00Z">
          <w:r>
            <w:rPr>
              <w:rFonts w:ascii="宋体" w:hAnsi="宋体"/>
            </w:rPr>
            <w:fldChar w:fldCharType="begin"/>
          </w:r>
        </w:del>
      </w:ins>
      <w:ins w:id="2670" w:author="◉‿◉" w:date="2020-05-07T08:53:00Z">
        <w:del w:id="2671" w:author="◉‿◉" w:date="2020-05-08T20:26:00Z">
          <w:r>
            <w:rPr>
              <w:rFonts w:ascii="宋体" w:hAnsi="宋体"/>
            </w:rPr>
            <w:delInstrText xml:space="preserve"> HYPERLINK \l _Toc14777 </w:delInstrText>
          </w:r>
        </w:del>
      </w:ins>
      <w:ins w:id="2672" w:author="◉‿◉" w:date="2020-05-07T08:53:00Z">
        <w:del w:id="2673" w:author="◉‿◉" w:date="2020-05-08T20:26:00Z">
          <w:r>
            <w:rPr>
              <w:rFonts w:ascii="宋体" w:hAnsi="宋体"/>
            </w:rPr>
            <w:fldChar w:fldCharType="separate"/>
          </w:r>
        </w:del>
      </w:ins>
      <w:ins w:id="2674" w:author="◉‿◉" w:date="2020-05-07T08:53:00Z">
        <w:del w:id="2675" w:author="◉‿◉" w:date="2020-05-08T20:26:00Z">
          <w:r>
            <w:rPr>
              <w:rFonts w:hint="eastAsia"/>
            </w:rPr>
            <w:delText>图5-1 服务器传感器列表</w:delText>
          </w:r>
        </w:del>
      </w:ins>
      <w:ins w:id="2676" w:author="◉‿◉" w:date="2020-05-07T08:53:00Z">
        <w:del w:id="2677" w:author="◉‿◉" w:date="2020-05-08T20:26:00Z">
          <w:r>
            <w:rPr/>
            <w:tab/>
          </w:r>
        </w:del>
      </w:ins>
      <w:ins w:id="2678" w:author="◉‿◉" w:date="2020-05-07T08:53:00Z">
        <w:del w:id="2679" w:author="◉‿◉" w:date="2020-05-08T20:26:00Z">
          <w:r>
            <w:rPr/>
            <w:fldChar w:fldCharType="begin"/>
          </w:r>
        </w:del>
      </w:ins>
      <w:ins w:id="2680" w:author="◉‿◉" w:date="2020-05-07T08:53:00Z">
        <w:del w:id="2681" w:author="◉‿◉" w:date="2020-05-08T20:26:00Z">
          <w:r>
            <w:rPr/>
            <w:delInstrText xml:space="preserve"> PAGEREF _Toc14777 </w:delInstrText>
          </w:r>
        </w:del>
      </w:ins>
      <w:ins w:id="2682" w:author="◉‿◉" w:date="2020-05-07T08:53:00Z">
        <w:del w:id="2683" w:author="◉‿◉" w:date="2020-05-08T20:26:00Z">
          <w:r>
            <w:rPr/>
            <w:fldChar w:fldCharType="separate"/>
          </w:r>
        </w:del>
      </w:ins>
      <w:ins w:id="2684" w:author="◉‿◉" w:date="2020-05-07T08:53:00Z">
        <w:del w:id="2685" w:author="◉‿◉" w:date="2020-05-08T20:26:00Z">
          <w:r>
            <w:rPr/>
            <w:delText>32</w:delText>
          </w:r>
        </w:del>
      </w:ins>
      <w:ins w:id="2686" w:author="◉‿◉" w:date="2020-05-07T08:53:00Z">
        <w:del w:id="2687" w:author="◉‿◉" w:date="2020-05-08T20:26:00Z">
          <w:r>
            <w:rPr/>
            <w:fldChar w:fldCharType="end"/>
          </w:r>
        </w:del>
      </w:ins>
      <w:ins w:id="2688" w:author="◉‿◉" w:date="2020-05-07T08:53:00Z">
        <w:del w:id="2689" w:author="◉‿◉" w:date="2020-05-08T20:26:00Z">
          <w:r>
            <w:rPr>
              <w:rFonts w:ascii="宋体" w:hAnsi="宋体"/>
            </w:rPr>
            <w:fldChar w:fldCharType="end"/>
          </w:r>
        </w:del>
      </w:ins>
    </w:p>
    <w:p>
      <w:pPr>
        <w:pStyle w:val="23"/>
        <w:tabs>
          <w:tab w:val="right" w:leader="dot" w:pos="9354"/>
        </w:tabs>
        <w:rPr>
          <w:ins w:id="2690" w:author="◉‿◉" w:date="2020-05-07T08:53:00Z"/>
          <w:del w:id="2691" w:author="◉‿◉" w:date="2020-05-08T20:26:00Z"/>
        </w:rPr>
      </w:pPr>
      <w:ins w:id="2692" w:author="◉‿◉" w:date="2020-05-07T08:53:00Z">
        <w:del w:id="2693" w:author="◉‿◉" w:date="2020-05-08T20:26:00Z">
          <w:r>
            <w:rPr>
              <w:rFonts w:ascii="宋体" w:hAnsi="宋体"/>
            </w:rPr>
            <w:fldChar w:fldCharType="begin"/>
          </w:r>
        </w:del>
      </w:ins>
      <w:ins w:id="2694" w:author="◉‿◉" w:date="2020-05-07T08:53:00Z">
        <w:del w:id="2695" w:author="◉‿◉" w:date="2020-05-08T20:26:00Z">
          <w:r>
            <w:rPr>
              <w:rFonts w:ascii="宋体" w:hAnsi="宋体"/>
            </w:rPr>
            <w:delInstrText xml:space="preserve"> HYPERLINK \l _Toc23783 </w:delInstrText>
          </w:r>
        </w:del>
      </w:ins>
      <w:ins w:id="2696" w:author="◉‿◉" w:date="2020-05-07T08:53:00Z">
        <w:del w:id="2697" w:author="◉‿◉" w:date="2020-05-08T20:26:00Z">
          <w:r>
            <w:rPr>
              <w:rFonts w:ascii="宋体" w:hAnsi="宋体"/>
            </w:rPr>
            <w:fldChar w:fldCharType="separate"/>
          </w:r>
        </w:del>
      </w:ins>
      <w:ins w:id="2698" w:author="◉‿◉" w:date="2020-05-07T08:53:00Z">
        <w:del w:id="2699" w:author="◉‿◉" w:date="2020-05-08T20:26:00Z">
          <w:r>
            <w:rPr>
              <w:rFonts w:hint="eastAsia"/>
            </w:rPr>
            <w:delText>图5-2 触发器触发后数据变化</w:delText>
          </w:r>
        </w:del>
      </w:ins>
      <w:ins w:id="2700" w:author="◉‿◉" w:date="2020-05-07T08:53:00Z">
        <w:del w:id="2701" w:author="◉‿◉" w:date="2020-05-08T20:26:00Z">
          <w:r>
            <w:rPr/>
            <w:tab/>
          </w:r>
        </w:del>
      </w:ins>
      <w:ins w:id="2702" w:author="◉‿◉" w:date="2020-05-07T08:53:00Z">
        <w:del w:id="2703" w:author="◉‿◉" w:date="2020-05-08T20:26:00Z">
          <w:r>
            <w:rPr/>
            <w:fldChar w:fldCharType="begin"/>
          </w:r>
        </w:del>
      </w:ins>
      <w:ins w:id="2704" w:author="◉‿◉" w:date="2020-05-07T08:53:00Z">
        <w:del w:id="2705" w:author="◉‿◉" w:date="2020-05-08T20:26:00Z">
          <w:r>
            <w:rPr/>
            <w:delInstrText xml:space="preserve"> PAGEREF _Toc23783 </w:delInstrText>
          </w:r>
        </w:del>
      </w:ins>
      <w:ins w:id="2706" w:author="◉‿◉" w:date="2020-05-07T08:53:00Z">
        <w:del w:id="2707" w:author="◉‿◉" w:date="2020-05-08T20:26:00Z">
          <w:r>
            <w:rPr/>
            <w:fldChar w:fldCharType="separate"/>
          </w:r>
        </w:del>
      </w:ins>
      <w:ins w:id="2708" w:author="◉‿◉" w:date="2020-05-07T08:53:00Z">
        <w:del w:id="2709" w:author="◉‿◉" w:date="2020-05-08T20:26:00Z">
          <w:r>
            <w:rPr/>
            <w:delText>33</w:delText>
          </w:r>
        </w:del>
      </w:ins>
      <w:ins w:id="2710" w:author="◉‿◉" w:date="2020-05-07T08:53:00Z">
        <w:del w:id="2711" w:author="◉‿◉" w:date="2020-05-08T20:26:00Z">
          <w:r>
            <w:rPr/>
            <w:fldChar w:fldCharType="end"/>
          </w:r>
        </w:del>
      </w:ins>
      <w:ins w:id="2712" w:author="◉‿◉" w:date="2020-05-07T08:53:00Z">
        <w:del w:id="2713" w:author="◉‿◉" w:date="2020-05-08T20:26:00Z">
          <w:r>
            <w:rPr>
              <w:rFonts w:ascii="宋体" w:hAnsi="宋体"/>
            </w:rPr>
            <w:fldChar w:fldCharType="end"/>
          </w:r>
        </w:del>
      </w:ins>
    </w:p>
    <w:p>
      <w:pPr>
        <w:pStyle w:val="23"/>
        <w:tabs>
          <w:tab w:val="right" w:leader="dot" w:pos="9354"/>
        </w:tabs>
        <w:rPr>
          <w:ins w:id="2714" w:author="◉‿◉" w:date="2020-05-07T08:53:00Z"/>
          <w:del w:id="2715" w:author="◉‿◉" w:date="2020-05-08T20:26:00Z"/>
        </w:rPr>
      </w:pPr>
      <w:ins w:id="2716" w:author="◉‿◉" w:date="2020-05-07T08:53:00Z">
        <w:del w:id="2717" w:author="◉‿◉" w:date="2020-05-08T20:26:00Z">
          <w:r>
            <w:rPr>
              <w:rFonts w:ascii="宋体" w:hAnsi="宋体"/>
            </w:rPr>
            <w:fldChar w:fldCharType="begin"/>
          </w:r>
        </w:del>
      </w:ins>
      <w:ins w:id="2718" w:author="◉‿◉" w:date="2020-05-07T08:53:00Z">
        <w:del w:id="2719" w:author="◉‿◉" w:date="2020-05-08T20:26:00Z">
          <w:r>
            <w:rPr>
              <w:rFonts w:ascii="宋体" w:hAnsi="宋体"/>
            </w:rPr>
            <w:delInstrText xml:space="preserve"> HYPERLINK \l _Toc14719 </w:delInstrText>
          </w:r>
        </w:del>
      </w:ins>
      <w:ins w:id="2720" w:author="◉‿◉" w:date="2020-05-07T08:53:00Z">
        <w:del w:id="2721" w:author="◉‿◉" w:date="2020-05-08T20:26:00Z">
          <w:r>
            <w:rPr>
              <w:rFonts w:ascii="宋体" w:hAnsi="宋体"/>
            </w:rPr>
            <w:fldChar w:fldCharType="separate"/>
          </w:r>
        </w:del>
      </w:ins>
      <w:ins w:id="2722" w:author="◉‿◉" w:date="2020-05-07T08:53:00Z">
        <w:del w:id="2723" w:author="◉‿◉" w:date="2020-05-08T20:26:00Z">
          <w:r>
            <w:rPr>
              <w:rFonts w:hint="eastAsia"/>
            </w:rPr>
            <w:delText>图5-3 数据恢复后变化</w:delText>
          </w:r>
        </w:del>
      </w:ins>
      <w:ins w:id="2724" w:author="◉‿◉" w:date="2020-05-07T08:53:00Z">
        <w:del w:id="2725" w:author="◉‿◉" w:date="2020-05-08T20:26:00Z">
          <w:r>
            <w:rPr/>
            <w:tab/>
          </w:r>
        </w:del>
      </w:ins>
      <w:ins w:id="2726" w:author="◉‿◉" w:date="2020-05-07T08:53:00Z">
        <w:del w:id="2727" w:author="◉‿◉" w:date="2020-05-08T20:26:00Z">
          <w:r>
            <w:rPr/>
            <w:fldChar w:fldCharType="begin"/>
          </w:r>
        </w:del>
      </w:ins>
      <w:ins w:id="2728" w:author="◉‿◉" w:date="2020-05-07T08:53:00Z">
        <w:del w:id="2729" w:author="◉‿◉" w:date="2020-05-08T20:26:00Z">
          <w:r>
            <w:rPr/>
            <w:delInstrText xml:space="preserve"> PAGEREF _Toc14719 </w:delInstrText>
          </w:r>
        </w:del>
      </w:ins>
      <w:ins w:id="2730" w:author="◉‿◉" w:date="2020-05-07T08:53:00Z">
        <w:del w:id="2731" w:author="◉‿◉" w:date="2020-05-08T20:26:00Z">
          <w:r>
            <w:rPr/>
            <w:fldChar w:fldCharType="separate"/>
          </w:r>
        </w:del>
      </w:ins>
      <w:ins w:id="2732" w:author="◉‿◉" w:date="2020-05-07T08:53:00Z">
        <w:del w:id="2733" w:author="◉‿◉" w:date="2020-05-08T20:26:00Z">
          <w:r>
            <w:rPr/>
            <w:delText>34</w:delText>
          </w:r>
        </w:del>
      </w:ins>
      <w:ins w:id="2734" w:author="◉‿◉" w:date="2020-05-07T08:53:00Z">
        <w:del w:id="2735" w:author="◉‿◉" w:date="2020-05-08T20:26:00Z">
          <w:r>
            <w:rPr/>
            <w:fldChar w:fldCharType="end"/>
          </w:r>
        </w:del>
      </w:ins>
      <w:ins w:id="2736" w:author="◉‿◉" w:date="2020-05-07T08:53:00Z">
        <w:del w:id="2737" w:author="◉‿◉" w:date="2020-05-08T20:26:00Z">
          <w:r>
            <w:rPr>
              <w:rFonts w:ascii="宋体" w:hAnsi="宋体"/>
            </w:rPr>
            <w:fldChar w:fldCharType="end"/>
          </w:r>
        </w:del>
      </w:ins>
    </w:p>
    <w:p>
      <w:pPr>
        <w:pStyle w:val="23"/>
        <w:tabs>
          <w:tab w:val="right" w:leader="dot" w:pos="9354"/>
        </w:tabs>
        <w:rPr>
          <w:ins w:id="2738" w:author="◉‿◉" w:date="2020-05-07T08:53:00Z"/>
          <w:del w:id="2739" w:author="◉‿◉" w:date="2020-05-08T20:26:00Z"/>
        </w:rPr>
      </w:pPr>
      <w:ins w:id="2740" w:author="◉‿◉" w:date="2020-05-07T08:53:00Z">
        <w:del w:id="2741" w:author="◉‿◉" w:date="2020-05-08T20:26:00Z">
          <w:r>
            <w:rPr>
              <w:rFonts w:ascii="宋体" w:hAnsi="宋体"/>
            </w:rPr>
            <w:fldChar w:fldCharType="begin"/>
          </w:r>
        </w:del>
      </w:ins>
      <w:ins w:id="2742" w:author="◉‿◉" w:date="2020-05-07T08:53:00Z">
        <w:del w:id="2743" w:author="◉‿◉" w:date="2020-05-08T20:26:00Z">
          <w:r>
            <w:rPr>
              <w:rFonts w:ascii="宋体" w:hAnsi="宋体"/>
            </w:rPr>
            <w:delInstrText xml:space="preserve"> HYPERLINK \l _Toc32253 </w:delInstrText>
          </w:r>
        </w:del>
      </w:ins>
      <w:ins w:id="2744" w:author="◉‿◉" w:date="2020-05-07T08:53:00Z">
        <w:del w:id="2745" w:author="◉‿◉" w:date="2020-05-08T20:26:00Z">
          <w:r>
            <w:rPr>
              <w:rFonts w:ascii="宋体" w:hAnsi="宋体"/>
            </w:rPr>
            <w:fldChar w:fldCharType="separate"/>
          </w:r>
        </w:del>
      </w:ins>
      <w:ins w:id="2746" w:author="◉‿◉" w:date="2020-05-07T08:53:00Z">
        <w:del w:id="2747" w:author="◉‿◉" w:date="2020-05-08T20:26:00Z">
          <w:r>
            <w:rPr>
              <w:rFonts w:hint="eastAsia"/>
            </w:rPr>
            <w:delText>图5-4 微信报警通知图</w:delText>
          </w:r>
        </w:del>
      </w:ins>
      <w:ins w:id="2748" w:author="◉‿◉" w:date="2020-05-07T08:53:00Z">
        <w:del w:id="2749" w:author="◉‿◉" w:date="2020-05-08T20:26:00Z">
          <w:r>
            <w:rPr/>
            <w:tab/>
          </w:r>
        </w:del>
      </w:ins>
      <w:ins w:id="2750" w:author="◉‿◉" w:date="2020-05-07T08:53:00Z">
        <w:del w:id="2751" w:author="◉‿◉" w:date="2020-05-08T20:26:00Z">
          <w:r>
            <w:rPr/>
            <w:fldChar w:fldCharType="begin"/>
          </w:r>
        </w:del>
      </w:ins>
      <w:ins w:id="2752" w:author="◉‿◉" w:date="2020-05-07T08:53:00Z">
        <w:del w:id="2753" w:author="◉‿◉" w:date="2020-05-08T20:26:00Z">
          <w:r>
            <w:rPr/>
            <w:delInstrText xml:space="preserve"> PAGEREF _Toc32253 </w:delInstrText>
          </w:r>
        </w:del>
      </w:ins>
      <w:ins w:id="2754" w:author="◉‿◉" w:date="2020-05-07T08:53:00Z">
        <w:del w:id="2755" w:author="◉‿◉" w:date="2020-05-08T20:26:00Z">
          <w:r>
            <w:rPr/>
            <w:fldChar w:fldCharType="separate"/>
          </w:r>
        </w:del>
      </w:ins>
      <w:ins w:id="2756" w:author="◉‿◉" w:date="2020-05-07T08:53:00Z">
        <w:del w:id="2757" w:author="◉‿◉" w:date="2020-05-08T20:26:00Z">
          <w:r>
            <w:rPr/>
            <w:delText>34</w:delText>
          </w:r>
        </w:del>
      </w:ins>
      <w:ins w:id="2758" w:author="◉‿◉" w:date="2020-05-07T08:53:00Z">
        <w:del w:id="2759" w:author="◉‿◉" w:date="2020-05-08T20:26:00Z">
          <w:r>
            <w:rPr/>
            <w:fldChar w:fldCharType="end"/>
          </w:r>
        </w:del>
      </w:ins>
      <w:ins w:id="2760" w:author="◉‿◉" w:date="2020-05-07T08:53:00Z">
        <w:del w:id="2761" w:author="◉‿◉" w:date="2020-05-08T20:26:00Z">
          <w:r>
            <w:rPr>
              <w:rFonts w:ascii="宋体" w:hAnsi="宋体"/>
            </w:rPr>
            <w:fldChar w:fldCharType="end"/>
          </w:r>
        </w:del>
      </w:ins>
    </w:p>
    <w:p>
      <w:pPr>
        <w:pStyle w:val="23"/>
        <w:tabs>
          <w:tab w:val="right" w:leader="dot" w:pos="9354"/>
        </w:tabs>
        <w:rPr>
          <w:ins w:id="2762" w:author="◉‿◉" w:date="2020-05-07T08:53:00Z"/>
          <w:del w:id="2763" w:author="◉‿◉" w:date="2020-05-08T20:26:00Z"/>
        </w:rPr>
      </w:pPr>
      <w:ins w:id="2764" w:author="◉‿◉" w:date="2020-05-07T08:53:00Z">
        <w:del w:id="2765" w:author="◉‿◉" w:date="2020-05-08T20:26:00Z">
          <w:r>
            <w:rPr>
              <w:rFonts w:ascii="宋体" w:hAnsi="宋体"/>
            </w:rPr>
            <w:fldChar w:fldCharType="begin"/>
          </w:r>
        </w:del>
      </w:ins>
      <w:ins w:id="2766" w:author="◉‿◉" w:date="2020-05-07T08:53:00Z">
        <w:del w:id="2767" w:author="◉‿◉" w:date="2020-05-08T20:26:00Z">
          <w:r>
            <w:rPr>
              <w:rFonts w:ascii="宋体" w:hAnsi="宋体"/>
            </w:rPr>
            <w:delInstrText xml:space="preserve"> HYPERLINK \l _Toc23458 </w:delInstrText>
          </w:r>
        </w:del>
      </w:ins>
      <w:ins w:id="2768" w:author="◉‿◉" w:date="2020-05-07T08:53:00Z">
        <w:del w:id="2769" w:author="◉‿◉" w:date="2020-05-08T20:26:00Z">
          <w:r>
            <w:rPr>
              <w:rFonts w:ascii="宋体" w:hAnsi="宋体"/>
            </w:rPr>
            <w:fldChar w:fldCharType="separate"/>
          </w:r>
        </w:del>
      </w:ins>
      <w:ins w:id="2770" w:author="◉‿◉" w:date="2020-05-07T08:53:00Z">
        <w:del w:id="2771" w:author="◉‿◉" w:date="2020-05-08T20:26:00Z">
          <w:r>
            <w:rPr>
              <w:rFonts w:hint="eastAsia"/>
            </w:rPr>
            <w:delText>图6-1 整体实物连接图</w:delText>
          </w:r>
        </w:del>
      </w:ins>
      <w:ins w:id="2772" w:author="◉‿◉" w:date="2020-05-07T08:53:00Z">
        <w:del w:id="2773" w:author="◉‿◉" w:date="2020-05-08T20:26:00Z">
          <w:r>
            <w:rPr/>
            <w:tab/>
          </w:r>
        </w:del>
      </w:ins>
      <w:ins w:id="2774" w:author="◉‿◉" w:date="2020-05-07T08:53:00Z">
        <w:del w:id="2775" w:author="◉‿◉" w:date="2020-05-08T20:26:00Z">
          <w:r>
            <w:rPr/>
            <w:fldChar w:fldCharType="begin"/>
          </w:r>
        </w:del>
      </w:ins>
      <w:ins w:id="2776" w:author="◉‿◉" w:date="2020-05-07T08:53:00Z">
        <w:del w:id="2777" w:author="◉‿◉" w:date="2020-05-08T20:26:00Z">
          <w:r>
            <w:rPr/>
            <w:delInstrText xml:space="preserve"> PAGEREF _Toc23458 </w:delInstrText>
          </w:r>
        </w:del>
      </w:ins>
      <w:ins w:id="2778" w:author="◉‿◉" w:date="2020-05-07T08:53:00Z">
        <w:del w:id="2779" w:author="◉‿◉" w:date="2020-05-08T20:26:00Z">
          <w:r>
            <w:rPr/>
            <w:fldChar w:fldCharType="separate"/>
          </w:r>
        </w:del>
      </w:ins>
      <w:ins w:id="2780" w:author="◉‿◉" w:date="2020-05-07T08:53:00Z">
        <w:del w:id="2781" w:author="◉‿◉" w:date="2020-05-08T20:26:00Z">
          <w:r>
            <w:rPr/>
            <w:delText>35</w:delText>
          </w:r>
        </w:del>
      </w:ins>
      <w:ins w:id="2782" w:author="◉‿◉" w:date="2020-05-07T08:53:00Z">
        <w:del w:id="2783" w:author="◉‿◉" w:date="2020-05-08T20:26:00Z">
          <w:r>
            <w:rPr/>
            <w:fldChar w:fldCharType="end"/>
          </w:r>
        </w:del>
      </w:ins>
      <w:ins w:id="2784" w:author="◉‿◉" w:date="2020-05-07T08:53:00Z">
        <w:del w:id="2785" w:author="◉‿◉" w:date="2020-05-08T20:26:00Z">
          <w:r>
            <w:rPr>
              <w:rFonts w:ascii="宋体" w:hAnsi="宋体"/>
            </w:rPr>
            <w:fldChar w:fldCharType="end"/>
          </w:r>
        </w:del>
      </w:ins>
    </w:p>
    <w:p>
      <w:pPr>
        <w:pStyle w:val="23"/>
        <w:tabs>
          <w:tab w:val="right" w:leader="dot" w:pos="9354"/>
        </w:tabs>
        <w:rPr>
          <w:ins w:id="2786" w:author="◉‿◉" w:date="2020-05-07T08:53:00Z"/>
          <w:del w:id="2787" w:author="◉‿◉" w:date="2020-05-08T20:26:00Z"/>
        </w:rPr>
      </w:pPr>
      <w:ins w:id="2788" w:author="◉‿◉" w:date="2020-05-07T08:53:00Z">
        <w:del w:id="2789" w:author="◉‿◉" w:date="2020-05-08T20:26:00Z">
          <w:r>
            <w:rPr>
              <w:rFonts w:ascii="宋体" w:hAnsi="宋体"/>
            </w:rPr>
            <w:fldChar w:fldCharType="begin"/>
          </w:r>
        </w:del>
      </w:ins>
      <w:ins w:id="2790" w:author="◉‿◉" w:date="2020-05-07T08:53:00Z">
        <w:del w:id="2791" w:author="◉‿◉" w:date="2020-05-08T20:26:00Z">
          <w:r>
            <w:rPr>
              <w:rFonts w:ascii="宋体" w:hAnsi="宋体"/>
            </w:rPr>
            <w:delInstrText xml:space="preserve"> HYPERLINK \l _Toc21381 </w:delInstrText>
          </w:r>
        </w:del>
      </w:ins>
      <w:ins w:id="2792" w:author="◉‿◉" w:date="2020-05-07T08:53:00Z">
        <w:del w:id="2793" w:author="◉‿◉" w:date="2020-05-08T20:26:00Z">
          <w:r>
            <w:rPr>
              <w:rFonts w:ascii="宋体" w:hAnsi="宋体"/>
            </w:rPr>
            <w:fldChar w:fldCharType="separate"/>
          </w:r>
        </w:del>
      </w:ins>
      <w:ins w:id="2794" w:author="◉‿◉" w:date="2020-05-07T08:53:00Z">
        <w:del w:id="2795" w:author="◉‿◉" w:date="2020-05-08T20:26:00Z">
          <w:r>
            <w:rPr>
              <w:rFonts w:hint="eastAsia"/>
            </w:rPr>
            <w:delText>图6-2 手动模式界面</w:delText>
          </w:r>
        </w:del>
      </w:ins>
      <w:ins w:id="2796" w:author="◉‿◉" w:date="2020-05-07T08:53:00Z">
        <w:del w:id="2797" w:author="◉‿◉" w:date="2020-05-08T20:26:00Z">
          <w:r>
            <w:rPr>
              <w:rFonts w:hint="eastAsia"/>
            </w:rPr>
            <w:tab/>
          </w:r>
        </w:del>
      </w:ins>
      <w:ins w:id="2798" w:author="◉‿◉" w:date="2020-05-07T08:53:00Z">
        <w:del w:id="2799" w:author="◉‿◉" w:date="2020-05-08T20:26:00Z">
          <w:r>
            <w:rPr>
              <w:rFonts w:hint="eastAsia"/>
            </w:rPr>
            <w:delText>35</w:delText>
          </w:r>
        </w:del>
      </w:ins>
    </w:p>
    <w:p>
      <w:pPr>
        <w:pStyle w:val="23"/>
        <w:tabs>
          <w:tab w:val="right" w:leader="dot" w:pos="9354"/>
        </w:tabs>
        <w:rPr>
          <w:ins w:id="2800" w:author="◉‿◉" w:date="2020-05-07T08:53:00Z"/>
          <w:del w:id="2801" w:author="◉‿◉" w:date="2020-05-08T20:26:00Z"/>
        </w:rPr>
      </w:pPr>
      <w:ins w:id="2802" w:author="◉‿◉" w:date="2020-05-07T08:53:00Z">
        <w:del w:id="2803" w:author="◉‿◉" w:date="2020-05-08T20:26:00Z">
          <w:r>
            <w:rPr>
              <w:rFonts w:hint="eastAsia"/>
            </w:rPr>
            <w:delText>图6-3 定时功能界面</w:delText>
          </w:r>
        </w:del>
      </w:ins>
      <w:ins w:id="2804" w:author="◉‿◉" w:date="2020-05-07T08:53:00Z">
        <w:del w:id="2805" w:author="◉‿◉" w:date="2020-05-08T20:26:00Z">
          <w:r>
            <w:rPr/>
            <w:tab/>
          </w:r>
        </w:del>
      </w:ins>
      <w:ins w:id="2806" w:author="◉‿◉" w:date="2020-05-07T08:53:00Z">
        <w:del w:id="2807" w:author="◉‿◉" w:date="2020-05-08T20:26:00Z">
          <w:r>
            <w:rPr/>
            <w:fldChar w:fldCharType="begin"/>
          </w:r>
        </w:del>
      </w:ins>
      <w:ins w:id="2808" w:author="◉‿◉" w:date="2020-05-07T08:53:00Z">
        <w:del w:id="2809" w:author="◉‿◉" w:date="2020-05-08T20:26:00Z">
          <w:r>
            <w:rPr/>
            <w:delInstrText xml:space="preserve"> PAGEREF _Toc21381 </w:delInstrText>
          </w:r>
        </w:del>
      </w:ins>
      <w:ins w:id="2810" w:author="◉‿◉" w:date="2020-05-07T08:53:00Z">
        <w:del w:id="2811" w:author="◉‿◉" w:date="2020-05-08T20:26:00Z">
          <w:r>
            <w:rPr/>
            <w:fldChar w:fldCharType="separate"/>
          </w:r>
        </w:del>
      </w:ins>
      <w:ins w:id="2812" w:author="◉‿◉" w:date="2020-05-07T08:53:00Z">
        <w:del w:id="2813" w:author="◉‿◉" w:date="2020-05-08T20:26:00Z">
          <w:r>
            <w:rPr/>
            <w:delText>35</w:delText>
          </w:r>
        </w:del>
      </w:ins>
      <w:ins w:id="2814" w:author="◉‿◉" w:date="2020-05-07T08:53:00Z">
        <w:del w:id="2815" w:author="◉‿◉" w:date="2020-05-08T20:26:00Z">
          <w:r>
            <w:rPr/>
            <w:fldChar w:fldCharType="end"/>
          </w:r>
        </w:del>
      </w:ins>
      <w:ins w:id="2816" w:author="◉‿◉" w:date="2020-05-07T08:53:00Z">
        <w:del w:id="2817" w:author="◉‿◉" w:date="2020-05-08T20:26:00Z">
          <w:r>
            <w:rPr>
              <w:rFonts w:ascii="宋体" w:hAnsi="宋体"/>
            </w:rPr>
            <w:fldChar w:fldCharType="end"/>
          </w:r>
        </w:del>
      </w:ins>
    </w:p>
    <w:p>
      <w:pPr>
        <w:pStyle w:val="23"/>
        <w:tabs>
          <w:tab w:val="right" w:leader="dot" w:pos="9354"/>
        </w:tabs>
        <w:rPr>
          <w:ins w:id="2818" w:author="◉‿◉" w:date="2020-05-07T08:53:00Z"/>
          <w:del w:id="2819" w:author="◉‿◉" w:date="2020-05-08T20:26:00Z"/>
        </w:rPr>
      </w:pPr>
      <w:ins w:id="2820" w:author="◉‿◉" w:date="2020-05-07T08:53:00Z">
        <w:del w:id="2821" w:author="◉‿◉" w:date="2020-05-08T20:26:00Z">
          <w:r>
            <w:rPr>
              <w:rFonts w:ascii="宋体" w:hAnsi="宋体"/>
            </w:rPr>
            <w:fldChar w:fldCharType="begin"/>
          </w:r>
        </w:del>
      </w:ins>
      <w:ins w:id="2822" w:author="◉‿◉" w:date="2020-05-07T08:53:00Z">
        <w:del w:id="2823" w:author="◉‿◉" w:date="2020-05-08T20:26:00Z">
          <w:r>
            <w:rPr>
              <w:rFonts w:ascii="宋体" w:hAnsi="宋体"/>
            </w:rPr>
            <w:delInstrText xml:space="preserve"> HYPERLINK \l _Toc17106 </w:delInstrText>
          </w:r>
        </w:del>
      </w:ins>
      <w:ins w:id="2824" w:author="◉‿◉" w:date="2020-05-07T08:53:00Z">
        <w:del w:id="2825" w:author="◉‿◉" w:date="2020-05-08T20:26:00Z">
          <w:r>
            <w:rPr>
              <w:rFonts w:ascii="宋体" w:hAnsi="宋体"/>
            </w:rPr>
            <w:fldChar w:fldCharType="separate"/>
          </w:r>
        </w:del>
      </w:ins>
      <w:ins w:id="2826" w:author="◉‿◉" w:date="2020-05-07T08:53:00Z">
        <w:del w:id="2827" w:author="◉‿◉" w:date="2020-05-08T20:26:00Z">
          <w:r>
            <w:rPr>
              <w:rFonts w:hint="eastAsia"/>
            </w:rPr>
            <w:delText>图6-4 智能模式界面</w:delText>
          </w:r>
        </w:del>
      </w:ins>
      <w:ins w:id="2828" w:author="◉‿◉" w:date="2020-05-07T08:53:00Z">
        <w:del w:id="2829" w:author="◉‿◉" w:date="2020-05-08T20:26:00Z">
          <w:r>
            <w:rPr/>
            <w:tab/>
          </w:r>
        </w:del>
      </w:ins>
      <w:ins w:id="2830" w:author="◉‿◉" w:date="2020-05-07T08:53:00Z">
        <w:del w:id="2831" w:author="◉‿◉" w:date="2020-05-08T20:26:00Z">
          <w:r>
            <w:rPr>
              <w:rFonts w:hint="eastAsia"/>
            </w:rPr>
            <w:delText>36</w:delText>
          </w:r>
        </w:del>
      </w:ins>
    </w:p>
    <w:p>
      <w:pPr>
        <w:pStyle w:val="23"/>
        <w:tabs>
          <w:tab w:val="right" w:leader="dot" w:pos="9354"/>
        </w:tabs>
        <w:rPr>
          <w:ins w:id="2832" w:author="◉‿◉" w:date="2020-05-07T08:53:00Z"/>
          <w:del w:id="2833" w:author="◉‿◉" w:date="2020-05-08T20:26:00Z"/>
        </w:rPr>
      </w:pPr>
      <w:ins w:id="2834" w:author="◉‿◉" w:date="2020-05-07T08:53:00Z">
        <w:del w:id="2835" w:author="◉‿◉" w:date="2020-05-08T20:26:00Z">
          <w:r>
            <w:rPr>
              <w:rFonts w:hint="eastAsia"/>
            </w:rPr>
            <w:delText>图6-5 微信控制界面</w:delText>
          </w:r>
        </w:del>
      </w:ins>
      <w:ins w:id="2836" w:author="◉‿◉" w:date="2020-05-07T08:53:00Z">
        <w:del w:id="2837" w:author="◉‿◉" w:date="2020-05-08T20:26:00Z">
          <w:r>
            <w:rPr/>
            <w:tab/>
          </w:r>
        </w:del>
      </w:ins>
      <w:ins w:id="2838" w:author="◉‿◉" w:date="2020-05-07T08:53:00Z">
        <w:del w:id="2839" w:author="◉‿◉" w:date="2020-05-08T20:26:00Z">
          <w:r>
            <w:rPr/>
            <w:fldChar w:fldCharType="begin"/>
          </w:r>
        </w:del>
      </w:ins>
      <w:ins w:id="2840" w:author="◉‿◉" w:date="2020-05-07T08:53:00Z">
        <w:del w:id="2841" w:author="◉‿◉" w:date="2020-05-08T20:26:00Z">
          <w:r>
            <w:rPr/>
            <w:delInstrText xml:space="preserve"> PAGEREF _Toc17106 </w:delInstrText>
          </w:r>
        </w:del>
      </w:ins>
      <w:ins w:id="2842" w:author="◉‿◉" w:date="2020-05-07T08:53:00Z">
        <w:del w:id="2843" w:author="◉‿◉" w:date="2020-05-08T20:26:00Z">
          <w:r>
            <w:rPr/>
            <w:fldChar w:fldCharType="separate"/>
          </w:r>
        </w:del>
      </w:ins>
      <w:ins w:id="2844" w:author="◉‿◉" w:date="2020-05-07T08:53:00Z">
        <w:del w:id="2845" w:author="◉‿◉" w:date="2020-05-08T20:26:00Z">
          <w:r>
            <w:rPr/>
            <w:delText>36</w:delText>
          </w:r>
        </w:del>
      </w:ins>
      <w:ins w:id="2846" w:author="◉‿◉" w:date="2020-05-07T08:53:00Z">
        <w:del w:id="2847" w:author="◉‿◉" w:date="2020-05-08T20:26:00Z">
          <w:r>
            <w:rPr/>
            <w:fldChar w:fldCharType="end"/>
          </w:r>
        </w:del>
      </w:ins>
      <w:ins w:id="2848" w:author="◉‿◉" w:date="2020-05-07T08:53:00Z">
        <w:del w:id="2849" w:author="◉‿◉" w:date="2020-05-08T20:26:00Z">
          <w:r>
            <w:rPr>
              <w:rFonts w:ascii="宋体" w:hAnsi="宋体"/>
            </w:rPr>
            <w:fldChar w:fldCharType="end"/>
          </w:r>
        </w:del>
      </w:ins>
    </w:p>
    <w:p>
      <w:pPr>
        <w:pStyle w:val="23"/>
        <w:tabs>
          <w:tab w:val="right" w:leader="dot" w:pos="9354"/>
        </w:tabs>
        <w:rPr>
          <w:ins w:id="2850" w:author="◉‿◉" w:date="2020-05-07T08:53:00Z"/>
          <w:del w:id="2851" w:author="◉‿◉" w:date="2020-05-08T20:26:00Z"/>
        </w:rPr>
      </w:pPr>
      <w:ins w:id="2852" w:author="◉‿◉" w:date="2020-05-07T08:53:00Z">
        <w:del w:id="2853" w:author="◉‿◉" w:date="2020-05-08T20:26:00Z">
          <w:r>
            <w:rPr>
              <w:rFonts w:ascii="宋体" w:hAnsi="宋体"/>
            </w:rPr>
            <w:fldChar w:fldCharType="begin"/>
          </w:r>
        </w:del>
      </w:ins>
      <w:ins w:id="2854" w:author="◉‿◉" w:date="2020-05-07T08:53:00Z">
        <w:del w:id="2855" w:author="◉‿◉" w:date="2020-05-08T20:26:00Z">
          <w:r>
            <w:rPr>
              <w:rFonts w:ascii="宋体" w:hAnsi="宋体"/>
            </w:rPr>
            <w:delInstrText xml:space="preserve"> HYPERLINK \l _Toc5054 </w:delInstrText>
          </w:r>
        </w:del>
      </w:ins>
      <w:ins w:id="2856" w:author="◉‿◉" w:date="2020-05-07T08:53:00Z">
        <w:del w:id="2857" w:author="◉‿◉" w:date="2020-05-08T20:26:00Z">
          <w:r>
            <w:rPr>
              <w:rFonts w:ascii="宋体" w:hAnsi="宋体"/>
            </w:rPr>
            <w:fldChar w:fldCharType="separate"/>
          </w:r>
        </w:del>
      </w:ins>
      <w:ins w:id="2858" w:author="◉‿◉" w:date="2020-05-07T08:53:00Z">
        <w:del w:id="2859" w:author="◉‿◉" w:date="2020-05-08T20:26:00Z">
          <w:r>
            <w:rPr>
              <w:rFonts w:hint="eastAsia"/>
            </w:rPr>
            <w:delText>图6-6 TLINK服务端界面</w:delText>
          </w:r>
        </w:del>
      </w:ins>
      <w:ins w:id="2860" w:author="◉‿◉" w:date="2020-05-07T08:53:00Z">
        <w:del w:id="2861" w:author="◉‿◉" w:date="2020-05-08T20:26:00Z">
          <w:r>
            <w:rPr/>
            <w:tab/>
          </w:r>
        </w:del>
      </w:ins>
      <w:ins w:id="2862" w:author="◉‿◉" w:date="2020-05-07T08:53:00Z">
        <w:del w:id="2863" w:author="◉‿◉" w:date="2020-05-08T20:26:00Z">
          <w:r>
            <w:rPr/>
            <w:fldChar w:fldCharType="begin"/>
          </w:r>
        </w:del>
      </w:ins>
      <w:ins w:id="2864" w:author="◉‿◉" w:date="2020-05-07T08:53:00Z">
        <w:del w:id="2865" w:author="◉‿◉" w:date="2020-05-08T20:26:00Z">
          <w:r>
            <w:rPr/>
            <w:delInstrText xml:space="preserve"> PAGEREF _Toc5054 </w:delInstrText>
          </w:r>
        </w:del>
      </w:ins>
      <w:ins w:id="2866" w:author="◉‿◉" w:date="2020-05-07T08:53:00Z">
        <w:del w:id="2867" w:author="◉‿◉" w:date="2020-05-08T20:26:00Z">
          <w:r>
            <w:rPr/>
            <w:fldChar w:fldCharType="separate"/>
          </w:r>
        </w:del>
      </w:ins>
      <w:ins w:id="2868" w:author="◉‿◉" w:date="2020-05-07T08:53:00Z">
        <w:del w:id="2869" w:author="◉‿◉" w:date="2020-05-08T20:26:00Z">
          <w:r>
            <w:rPr/>
            <w:delText>36</w:delText>
          </w:r>
        </w:del>
      </w:ins>
      <w:ins w:id="2870" w:author="◉‿◉" w:date="2020-05-07T08:53:00Z">
        <w:del w:id="2871" w:author="◉‿◉" w:date="2020-05-08T20:26:00Z">
          <w:r>
            <w:rPr/>
            <w:fldChar w:fldCharType="end"/>
          </w:r>
        </w:del>
      </w:ins>
      <w:ins w:id="2872" w:author="◉‿◉" w:date="2020-05-07T08:53:00Z">
        <w:del w:id="2873" w:author="◉‿◉" w:date="2020-05-08T20:26:00Z">
          <w:r>
            <w:rPr>
              <w:rFonts w:ascii="宋体" w:hAnsi="宋体"/>
            </w:rPr>
            <w:fldChar w:fldCharType="end"/>
          </w:r>
        </w:del>
      </w:ins>
    </w:p>
    <w:p>
      <w:pPr>
        <w:pStyle w:val="23"/>
        <w:tabs>
          <w:tab w:val="right" w:leader="dot" w:pos="9354"/>
        </w:tabs>
        <w:rPr>
          <w:ins w:id="2874" w:author="◉‿◉" w:date="2020-05-08T08:42:00Z"/>
          <w:del w:id="2875" w:author="◉‿◉" w:date="2020-05-08T20:26:00Z"/>
        </w:rPr>
      </w:pPr>
      <w:ins w:id="2876" w:author="◉‿◉" w:date="2020-05-08T08:42:00Z">
        <w:del w:id="2877" w:author="◉‿◉" w:date="2020-05-08T20:26:00Z">
          <w:r>
            <w:rPr>
              <w:rFonts w:ascii="宋体" w:hAnsi="宋体"/>
            </w:rPr>
            <w:fldChar w:fldCharType="begin"/>
          </w:r>
        </w:del>
      </w:ins>
      <w:ins w:id="2878" w:author="◉‿◉" w:date="2020-05-08T08:42:00Z">
        <w:del w:id="2879" w:author="◉‿◉" w:date="2020-05-08T20:26:00Z">
          <w:r>
            <w:rPr>
              <w:rFonts w:ascii="宋体" w:hAnsi="宋体"/>
            </w:rPr>
            <w:delInstrText xml:space="preserve"> HYPERLINK \l _Toc24087 </w:delInstrText>
          </w:r>
        </w:del>
      </w:ins>
      <w:ins w:id="2880" w:author="◉‿◉" w:date="2020-05-08T08:42:00Z">
        <w:del w:id="2881" w:author="◉‿◉" w:date="2020-05-08T20:26:00Z">
          <w:r>
            <w:rPr>
              <w:rFonts w:ascii="宋体" w:hAnsi="宋体"/>
            </w:rPr>
            <w:fldChar w:fldCharType="separate"/>
          </w:r>
        </w:del>
      </w:ins>
      <w:ins w:id="2882" w:author="◉‿◉" w:date="2020-05-08T08:42:00Z">
        <w:del w:id="2883" w:author="◉‿◉" w:date="2020-05-08T20:26:00Z">
          <w:r>
            <w:rPr>
              <w:rFonts w:hint="eastAsia"/>
            </w:rPr>
            <w:delText>图2-1 基于STM32的智能窗帘实现方案</w:delText>
          </w:r>
        </w:del>
      </w:ins>
      <w:ins w:id="2884" w:author="◉‿◉" w:date="2020-05-08T08:42:00Z">
        <w:del w:id="2885" w:author="◉‿◉" w:date="2020-05-08T20:26:00Z">
          <w:r>
            <w:rPr/>
            <w:tab/>
          </w:r>
        </w:del>
      </w:ins>
      <w:ins w:id="2886" w:author="◉‿◉" w:date="2020-05-08T08:42:00Z">
        <w:del w:id="2887" w:author="◉‿◉" w:date="2020-05-08T20:26:00Z">
          <w:r>
            <w:rPr/>
            <w:fldChar w:fldCharType="begin"/>
          </w:r>
        </w:del>
      </w:ins>
      <w:ins w:id="2888" w:author="◉‿◉" w:date="2020-05-08T08:42:00Z">
        <w:del w:id="2889" w:author="◉‿◉" w:date="2020-05-08T20:26:00Z">
          <w:r>
            <w:rPr/>
            <w:delInstrText xml:space="preserve"> PAGEREF _Toc24087 </w:delInstrText>
          </w:r>
        </w:del>
      </w:ins>
      <w:ins w:id="2890" w:author="◉‿◉" w:date="2020-05-08T08:42:00Z">
        <w:del w:id="2891" w:author="◉‿◉" w:date="2020-05-08T20:26:00Z">
          <w:r>
            <w:rPr/>
            <w:fldChar w:fldCharType="separate"/>
          </w:r>
        </w:del>
      </w:ins>
      <w:ins w:id="2892" w:author="◉‿◉" w:date="2020-05-08T08:42:00Z">
        <w:del w:id="2893" w:author="◉‿◉" w:date="2020-05-08T20:26:00Z">
          <w:r>
            <w:rPr/>
            <w:delText>4</w:delText>
          </w:r>
        </w:del>
      </w:ins>
      <w:ins w:id="2894" w:author="◉‿◉" w:date="2020-05-08T08:42:00Z">
        <w:del w:id="2895" w:author="◉‿◉" w:date="2020-05-08T20:26:00Z">
          <w:r>
            <w:rPr/>
            <w:fldChar w:fldCharType="end"/>
          </w:r>
        </w:del>
      </w:ins>
      <w:ins w:id="2896" w:author="◉‿◉" w:date="2020-05-08T08:42:00Z">
        <w:del w:id="2897" w:author="◉‿◉" w:date="2020-05-08T20:26:00Z">
          <w:r>
            <w:rPr>
              <w:rFonts w:ascii="宋体" w:hAnsi="宋体"/>
            </w:rPr>
            <w:fldChar w:fldCharType="end"/>
          </w:r>
        </w:del>
      </w:ins>
    </w:p>
    <w:p>
      <w:pPr>
        <w:pStyle w:val="23"/>
        <w:tabs>
          <w:tab w:val="right" w:leader="dot" w:pos="9354"/>
        </w:tabs>
        <w:rPr>
          <w:ins w:id="2898" w:author="◉‿◉" w:date="2020-05-08T08:42:00Z"/>
          <w:del w:id="2899" w:author="◉‿◉" w:date="2020-05-08T20:26:00Z"/>
        </w:rPr>
      </w:pPr>
      <w:ins w:id="2900" w:author="◉‿◉" w:date="2020-05-08T08:42:00Z">
        <w:del w:id="2901" w:author="◉‿◉" w:date="2020-05-08T20:26:00Z">
          <w:r>
            <w:rPr>
              <w:rFonts w:ascii="宋体" w:hAnsi="宋体"/>
            </w:rPr>
            <w:fldChar w:fldCharType="begin"/>
          </w:r>
        </w:del>
      </w:ins>
      <w:ins w:id="2902" w:author="◉‿◉" w:date="2020-05-08T08:42:00Z">
        <w:del w:id="2903" w:author="◉‿◉" w:date="2020-05-08T20:26:00Z">
          <w:r>
            <w:rPr>
              <w:rFonts w:ascii="宋体" w:hAnsi="宋体"/>
            </w:rPr>
            <w:delInstrText xml:space="preserve"> HYPERLINK \l _Toc3410 </w:delInstrText>
          </w:r>
        </w:del>
      </w:ins>
      <w:ins w:id="2904" w:author="◉‿◉" w:date="2020-05-08T08:42:00Z">
        <w:del w:id="2905" w:author="◉‿◉" w:date="2020-05-08T20:26:00Z">
          <w:r>
            <w:rPr>
              <w:rFonts w:ascii="宋体" w:hAnsi="宋体"/>
            </w:rPr>
            <w:fldChar w:fldCharType="separate"/>
          </w:r>
        </w:del>
      </w:ins>
      <w:ins w:id="2906" w:author="◉‿◉" w:date="2020-05-08T08:42:00Z">
        <w:del w:id="2907" w:author="◉‿◉" w:date="2020-05-08T20:26:00Z">
          <w:r>
            <w:rPr>
              <w:rFonts w:hint="eastAsia"/>
            </w:rPr>
            <w:delText>图3-1 智能窗帘系统原理图</w:delText>
          </w:r>
        </w:del>
      </w:ins>
      <w:ins w:id="2908" w:author="◉‿◉" w:date="2020-05-08T08:42:00Z">
        <w:del w:id="2909" w:author="◉‿◉" w:date="2020-05-08T20:26:00Z">
          <w:r>
            <w:rPr/>
            <w:tab/>
          </w:r>
        </w:del>
      </w:ins>
      <w:ins w:id="2910" w:author="◉‿◉" w:date="2020-05-08T08:42:00Z">
        <w:del w:id="2911" w:author="◉‿◉" w:date="2020-05-08T20:26:00Z">
          <w:r>
            <w:rPr/>
            <w:fldChar w:fldCharType="begin"/>
          </w:r>
        </w:del>
      </w:ins>
      <w:ins w:id="2912" w:author="◉‿◉" w:date="2020-05-08T08:42:00Z">
        <w:del w:id="2913" w:author="◉‿◉" w:date="2020-05-08T20:26:00Z">
          <w:r>
            <w:rPr/>
            <w:delInstrText xml:space="preserve"> PAGEREF _Toc3410 </w:delInstrText>
          </w:r>
        </w:del>
      </w:ins>
      <w:ins w:id="2914" w:author="◉‿◉" w:date="2020-05-08T08:42:00Z">
        <w:del w:id="2915" w:author="◉‿◉" w:date="2020-05-08T20:26:00Z">
          <w:r>
            <w:rPr/>
            <w:fldChar w:fldCharType="separate"/>
          </w:r>
        </w:del>
      </w:ins>
      <w:ins w:id="2916" w:author="◉‿◉" w:date="2020-05-08T08:42:00Z">
        <w:del w:id="2917" w:author="◉‿◉" w:date="2020-05-08T20:26:00Z">
          <w:r>
            <w:rPr/>
            <w:delText>5</w:delText>
          </w:r>
        </w:del>
      </w:ins>
      <w:ins w:id="2918" w:author="◉‿◉" w:date="2020-05-08T08:42:00Z">
        <w:del w:id="2919" w:author="◉‿◉" w:date="2020-05-08T20:26:00Z">
          <w:r>
            <w:rPr/>
            <w:fldChar w:fldCharType="end"/>
          </w:r>
        </w:del>
      </w:ins>
      <w:ins w:id="2920" w:author="◉‿◉" w:date="2020-05-08T08:42:00Z">
        <w:del w:id="2921" w:author="◉‿◉" w:date="2020-05-08T20:26:00Z">
          <w:r>
            <w:rPr>
              <w:rFonts w:ascii="宋体" w:hAnsi="宋体"/>
            </w:rPr>
            <w:fldChar w:fldCharType="end"/>
          </w:r>
        </w:del>
      </w:ins>
    </w:p>
    <w:p>
      <w:pPr>
        <w:pStyle w:val="23"/>
        <w:tabs>
          <w:tab w:val="right" w:leader="dot" w:pos="9354"/>
        </w:tabs>
        <w:rPr>
          <w:ins w:id="2922" w:author="◉‿◉" w:date="2020-05-08T08:42:00Z"/>
          <w:del w:id="2923" w:author="◉‿◉" w:date="2020-05-08T20:26:00Z"/>
        </w:rPr>
      </w:pPr>
      <w:ins w:id="2924" w:author="◉‿◉" w:date="2020-05-08T08:42:00Z">
        <w:del w:id="2925" w:author="◉‿◉" w:date="2020-05-08T20:26:00Z">
          <w:r>
            <w:rPr>
              <w:rFonts w:ascii="宋体" w:hAnsi="宋体"/>
            </w:rPr>
            <w:fldChar w:fldCharType="begin"/>
          </w:r>
        </w:del>
      </w:ins>
      <w:ins w:id="2926" w:author="◉‿◉" w:date="2020-05-08T08:42:00Z">
        <w:del w:id="2927" w:author="◉‿◉" w:date="2020-05-08T20:26:00Z">
          <w:r>
            <w:rPr>
              <w:rFonts w:ascii="宋体" w:hAnsi="宋体"/>
            </w:rPr>
            <w:delInstrText xml:space="preserve"> HYPERLINK \l _Toc460 </w:delInstrText>
          </w:r>
        </w:del>
      </w:ins>
      <w:ins w:id="2928" w:author="◉‿◉" w:date="2020-05-08T08:42:00Z">
        <w:del w:id="2929" w:author="◉‿◉" w:date="2020-05-08T20:26:00Z">
          <w:r>
            <w:rPr>
              <w:rFonts w:ascii="宋体" w:hAnsi="宋体"/>
            </w:rPr>
            <w:fldChar w:fldCharType="separate"/>
          </w:r>
        </w:del>
      </w:ins>
      <w:ins w:id="2930" w:author="◉‿◉" w:date="2020-05-08T08:42:00Z">
        <w:del w:id="2931" w:author="◉‿◉" w:date="2020-05-08T20:26:00Z">
          <w:r>
            <w:rPr>
              <w:rFonts w:hint="eastAsia"/>
            </w:rPr>
            <w:delText>图3-2 STM32F407GT6主控板</w:delText>
          </w:r>
        </w:del>
      </w:ins>
      <w:ins w:id="2932" w:author="◉‿◉" w:date="2020-05-08T08:42:00Z">
        <w:del w:id="2933" w:author="◉‿◉" w:date="2020-05-08T20:26:00Z">
          <w:r>
            <w:rPr/>
            <w:tab/>
          </w:r>
        </w:del>
      </w:ins>
      <w:ins w:id="2934" w:author="◉‿◉" w:date="2020-05-08T08:42:00Z">
        <w:del w:id="2935" w:author="◉‿◉" w:date="2020-05-08T20:26:00Z">
          <w:r>
            <w:rPr/>
            <w:fldChar w:fldCharType="begin"/>
          </w:r>
        </w:del>
      </w:ins>
      <w:ins w:id="2936" w:author="◉‿◉" w:date="2020-05-08T08:42:00Z">
        <w:del w:id="2937" w:author="◉‿◉" w:date="2020-05-08T20:26:00Z">
          <w:r>
            <w:rPr/>
            <w:delInstrText xml:space="preserve"> PAGEREF _Toc460 </w:delInstrText>
          </w:r>
        </w:del>
      </w:ins>
      <w:ins w:id="2938" w:author="◉‿◉" w:date="2020-05-08T08:42:00Z">
        <w:del w:id="2939" w:author="◉‿◉" w:date="2020-05-08T20:26:00Z">
          <w:r>
            <w:rPr/>
            <w:fldChar w:fldCharType="separate"/>
          </w:r>
        </w:del>
      </w:ins>
      <w:ins w:id="2940" w:author="◉‿◉" w:date="2020-05-08T08:42:00Z">
        <w:del w:id="2941" w:author="◉‿◉" w:date="2020-05-08T20:26:00Z">
          <w:r>
            <w:rPr/>
            <w:delText>6</w:delText>
          </w:r>
        </w:del>
      </w:ins>
      <w:ins w:id="2942" w:author="◉‿◉" w:date="2020-05-08T08:42:00Z">
        <w:del w:id="2943" w:author="◉‿◉" w:date="2020-05-08T20:26:00Z">
          <w:r>
            <w:rPr/>
            <w:fldChar w:fldCharType="end"/>
          </w:r>
        </w:del>
      </w:ins>
      <w:ins w:id="2944" w:author="◉‿◉" w:date="2020-05-08T08:42:00Z">
        <w:del w:id="2945" w:author="◉‿◉" w:date="2020-05-08T20:26:00Z">
          <w:r>
            <w:rPr>
              <w:rFonts w:ascii="宋体" w:hAnsi="宋体"/>
            </w:rPr>
            <w:fldChar w:fldCharType="end"/>
          </w:r>
        </w:del>
      </w:ins>
    </w:p>
    <w:p>
      <w:pPr>
        <w:pStyle w:val="23"/>
        <w:tabs>
          <w:tab w:val="right" w:leader="dot" w:pos="9354"/>
        </w:tabs>
        <w:rPr>
          <w:ins w:id="2946" w:author="◉‿◉" w:date="2020-05-08T08:42:00Z"/>
          <w:del w:id="2947" w:author="◉‿◉" w:date="2020-05-08T20:26:00Z"/>
        </w:rPr>
      </w:pPr>
      <w:ins w:id="2948" w:author="◉‿◉" w:date="2020-05-08T08:42:00Z">
        <w:del w:id="2949" w:author="◉‿◉" w:date="2020-05-08T20:26:00Z">
          <w:r>
            <w:rPr>
              <w:rFonts w:ascii="宋体" w:hAnsi="宋体"/>
            </w:rPr>
            <w:fldChar w:fldCharType="begin"/>
          </w:r>
        </w:del>
      </w:ins>
      <w:ins w:id="2950" w:author="◉‿◉" w:date="2020-05-08T08:42:00Z">
        <w:del w:id="2951" w:author="◉‿◉" w:date="2020-05-08T20:26:00Z">
          <w:r>
            <w:rPr>
              <w:rFonts w:ascii="宋体" w:hAnsi="宋体"/>
            </w:rPr>
            <w:delInstrText xml:space="preserve"> HYPERLINK \l _Toc524 </w:delInstrText>
          </w:r>
        </w:del>
      </w:ins>
      <w:ins w:id="2952" w:author="◉‿◉" w:date="2020-05-08T08:42:00Z">
        <w:del w:id="2953" w:author="◉‿◉" w:date="2020-05-08T20:26:00Z">
          <w:r>
            <w:rPr>
              <w:rFonts w:ascii="宋体" w:hAnsi="宋体"/>
            </w:rPr>
            <w:fldChar w:fldCharType="separate"/>
          </w:r>
        </w:del>
      </w:ins>
      <w:ins w:id="2954" w:author="◉‿◉" w:date="2020-05-08T08:42:00Z">
        <w:del w:id="2955" w:author="◉‿◉" w:date="2020-05-08T20:26:00Z">
          <w:r>
            <w:rPr>
              <w:rFonts w:hint="eastAsia"/>
            </w:rPr>
            <w:delText>图3-3 L298N电机驱动模块</w:delText>
          </w:r>
        </w:del>
      </w:ins>
      <w:ins w:id="2956" w:author="◉‿◉" w:date="2020-05-08T08:42:00Z">
        <w:del w:id="2957" w:author="◉‿◉" w:date="2020-05-08T20:26:00Z">
          <w:r>
            <w:rPr/>
            <w:tab/>
          </w:r>
        </w:del>
      </w:ins>
      <w:ins w:id="2958" w:author="◉‿◉" w:date="2020-05-08T08:42:00Z">
        <w:del w:id="2959" w:author="◉‿◉" w:date="2020-05-08T20:26:00Z">
          <w:r>
            <w:rPr/>
            <w:fldChar w:fldCharType="begin"/>
          </w:r>
        </w:del>
      </w:ins>
      <w:ins w:id="2960" w:author="◉‿◉" w:date="2020-05-08T08:42:00Z">
        <w:del w:id="2961" w:author="◉‿◉" w:date="2020-05-08T20:26:00Z">
          <w:r>
            <w:rPr/>
            <w:delInstrText xml:space="preserve"> PAGEREF _Toc524 </w:delInstrText>
          </w:r>
        </w:del>
      </w:ins>
      <w:ins w:id="2962" w:author="◉‿◉" w:date="2020-05-08T08:42:00Z">
        <w:del w:id="2963" w:author="◉‿◉" w:date="2020-05-08T20:26:00Z">
          <w:r>
            <w:rPr/>
            <w:fldChar w:fldCharType="separate"/>
          </w:r>
        </w:del>
      </w:ins>
      <w:ins w:id="2964" w:author="◉‿◉" w:date="2020-05-08T08:42:00Z">
        <w:del w:id="2965" w:author="◉‿◉" w:date="2020-05-08T20:26:00Z">
          <w:r>
            <w:rPr/>
            <w:delText>7</w:delText>
          </w:r>
        </w:del>
      </w:ins>
      <w:ins w:id="2966" w:author="◉‿◉" w:date="2020-05-08T08:42:00Z">
        <w:del w:id="2967" w:author="◉‿◉" w:date="2020-05-08T20:26:00Z">
          <w:r>
            <w:rPr/>
            <w:fldChar w:fldCharType="end"/>
          </w:r>
        </w:del>
      </w:ins>
      <w:ins w:id="2968" w:author="◉‿◉" w:date="2020-05-08T08:42:00Z">
        <w:del w:id="2969" w:author="◉‿◉" w:date="2020-05-08T20:26:00Z">
          <w:r>
            <w:rPr>
              <w:rFonts w:ascii="宋体" w:hAnsi="宋体"/>
            </w:rPr>
            <w:fldChar w:fldCharType="end"/>
          </w:r>
        </w:del>
      </w:ins>
    </w:p>
    <w:p>
      <w:pPr>
        <w:pStyle w:val="23"/>
        <w:tabs>
          <w:tab w:val="right" w:leader="dot" w:pos="9354"/>
        </w:tabs>
        <w:rPr>
          <w:ins w:id="2970" w:author="◉‿◉" w:date="2020-05-08T08:42:00Z"/>
          <w:del w:id="2971" w:author="◉‿◉" w:date="2020-05-08T20:26:00Z"/>
        </w:rPr>
      </w:pPr>
      <w:ins w:id="2972" w:author="◉‿◉" w:date="2020-05-08T08:42:00Z">
        <w:del w:id="2973" w:author="◉‿◉" w:date="2020-05-08T20:26:00Z">
          <w:r>
            <w:rPr>
              <w:rFonts w:ascii="宋体" w:hAnsi="宋体"/>
            </w:rPr>
            <w:fldChar w:fldCharType="begin"/>
          </w:r>
        </w:del>
      </w:ins>
      <w:ins w:id="2974" w:author="◉‿◉" w:date="2020-05-08T08:42:00Z">
        <w:del w:id="2975" w:author="◉‿◉" w:date="2020-05-08T20:26:00Z">
          <w:r>
            <w:rPr>
              <w:rFonts w:ascii="宋体" w:hAnsi="宋体"/>
            </w:rPr>
            <w:delInstrText xml:space="preserve"> HYPERLINK \l _Toc31665 </w:delInstrText>
          </w:r>
        </w:del>
      </w:ins>
      <w:ins w:id="2976" w:author="◉‿◉" w:date="2020-05-08T08:42:00Z">
        <w:del w:id="2977" w:author="◉‿◉" w:date="2020-05-08T20:26:00Z">
          <w:r>
            <w:rPr>
              <w:rFonts w:ascii="宋体" w:hAnsi="宋体"/>
            </w:rPr>
            <w:fldChar w:fldCharType="separate"/>
          </w:r>
        </w:del>
      </w:ins>
      <w:ins w:id="2978" w:author="◉‿◉" w:date="2020-05-08T08:42:00Z">
        <w:del w:id="2979" w:author="◉‿◉" w:date="2020-05-08T20:26:00Z">
          <w:r>
            <w:rPr>
              <w:rFonts w:hint="eastAsia"/>
            </w:rPr>
            <w:delText>图3-4 光敏电阻传感器模块</w:delText>
          </w:r>
        </w:del>
      </w:ins>
      <w:ins w:id="2980" w:author="◉‿◉" w:date="2020-05-08T08:42:00Z">
        <w:del w:id="2981" w:author="◉‿◉" w:date="2020-05-08T20:26:00Z">
          <w:r>
            <w:rPr/>
            <w:tab/>
          </w:r>
        </w:del>
      </w:ins>
      <w:ins w:id="2982" w:author="◉‿◉" w:date="2020-05-08T08:42:00Z">
        <w:del w:id="2983" w:author="◉‿◉" w:date="2020-05-08T20:26:00Z">
          <w:r>
            <w:rPr/>
            <w:fldChar w:fldCharType="begin"/>
          </w:r>
        </w:del>
      </w:ins>
      <w:ins w:id="2984" w:author="◉‿◉" w:date="2020-05-08T08:42:00Z">
        <w:del w:id="2985" w:author="◉‿◉" w:date="2020-05-08T20:26:00Z">
          <w:r>
            <w:rPr/>
            <w:delInstrText xml:space="preserve"> PAGEREF _Toc31665 </w:delInstrText>
          </w:r>
        </w:del>
      </w:ins>
      <w:ins w:id="2986" w:author="◉‿◉" w:date="2020-05-08T08:42:00Z">
        <w:del w:id="2987" w:author="◉‿◉" w:date="2020-05-08T20:26:00Z">
          <w:r>
            <w:rPr/>
            <w:fldChar w:fldCharType="separate"/>
          </w:r>
        </w:del>
      </w:ins>
      <w:ins w:id="2988" w:author="◉‿◉" w:date="2020-05-08T08:42:00Z">
        <w:del w:id="2989" w:author="◉‿◉" w:date="2020-05-08T20:26:00Z">
          <w:r>
            <w:rPr/>
            <w:delText>7</w:delText>
          </w:r>
        </w:del>
      </w:ins>
      <w:ins w:id="2990" w:author="◉‿◉" w:date="2020-05-08T08:42:00Z">
        <w:del w:id="2991" w:author="◉‿◉" w:date="2020-05-08T20:26:00Z">
          <w:r>
            <w:rPr/>
            <w:fldChar w:fldCharType="end"/>
          </w:r>
        </w:del>
      </w:ins>
      <w:ins w:id="2992" w:author="◉‿◉" w:date="2020-05-08T08:42:00Z">
        <w:del w:id="2993" w:author="◉‿◉" w:date="2020-05-08T20:26:00Z">
          <w:r>
            <w:rPr>
              <w:rFonts w:ascii="宋体" w:hAnsi="宋体"/>
            </w:rPr>
            <w:fldChar w:fldCharType="end"/>
          </w:r>
        </w:del>
      </w:ins>
    </w:p>
    <w:p>
      <w:pPr>
        <w:pStyle w:val="23"/>
        <w:tabs>
          <w:tab w:val="right" w:leader="dot" w:pos="9354"/>
        </w:tabs>
        <w:rPr>
          <w:ins w:id="2994" w:author="◉‿◉" w:date="2020-05-08T08:42:00Z"/>
          <w:del w:id="2995" w:author="◉‿◉" w:date="2020-05-08T20:26:00Z"/>
        </w:rPr>
      </w:pPr>
      <w:ins w:id="2996" w:author="◉‿◉" w:date="2020-05-08T08:42:00Z">
        <w:del w:id="2997" w:author="◉‿◉" w:date="2020-05-08T20:26:00Z">
          <w:r>
            <w:rPr>
              <w:rFonts w:ascii="宋体" w:hAnsi="宋体"/>
            </w:rPr>
            <w:fldChar w:fldCharType="begin"/>
          </w:r>
        </w:del>
      </w:ins>
      <w:ins w:id="2998" w:author="◉‿◉" w:date="2020-05-08T08:42:00Z">
        <w:del w:id="2999" w:author="◉‿◉" w:date="2020-05-08T20:26:00Z">
          <w:r>
            <w:rPr>
              <w:rFonts w:ascii="宋体" w:hAnsi="宋体"/>
            </w:rPr>
            <w:delInstrText xml:space="preserve"> HYPERLINK \l _Toc9537 </w:delInstrText>
          </w:r>
        </w:del>
      </w:ins>
      <w:ins w:id="3000" w:author="◉‿◉" w:date="2020-05-08T08:42:00Z">
        <w:del w:id="3001" w:author="◉‿◉" w:date="2020-05-08T20:26:00Z">
          <w:r>
            <w:rPr>
              <w:rFonts w:ascii="宋体" w:hAnsi="宋体"/>
            </w:rPr>
            <w:fldChar w:fldCharType="separate"/>
          </w:r>
        </w:del>
      </w:ins>
      <w:ins w:id="3002" w:author="◉‿◉" w:date="2020-05-08T08:42:00Z">
        <w:del w:id="3003" w:author="◉‿◉" w:date="2020-05-08T20:26:00Z">
          <w:r>
            <w:rPr>
              <w:rFonts w:hint="eastAsia"/>
            </w:rPr>
            <w:delText>图3-5 DHT11温湿度传感器模块</w:delText>
          </w:r>
        </w:del>
      </w:ins>
      <w:ins w:id="3004" w:author="◉‿◉" w:date="2020-05-08T08:42:00Z">
        <w:del w:id="3005" w:author="◉‿◉" w:date="2020-05-08T20:26:00Z">
          <w:r>
            <w:rPr/>
            <w:tab/>
          </w:r>
        </w:del>
      </w:ins>
      <w:ins w:id="3006" w:author="◉‿◉" w:date="2020-05-08T08:42:00Z">
        <w:del w:id="3007" w:author="◉‿◉" w:date="2020-05-08T20:26:00Z">
          <w:r>
            <w:rPr/>
            <w:fldChar w:fldCharType="begin"/>
          </w:r>
        </w:del>
      </w:ins>
      <w:ins w:id="3008" w:author="◉‿◉" w:date="2020-05-08T08:42:00Z">
        <w:del w:id="3009" w:author="◉‿◉" w:date="2020-05-08T20:26:00Z">
          <w:r>
            <w:rPr/>
            <w:delInstrText xml:space="preserve"> PAGEREF _Toc9537 </w:delInstrText>
          </w:r>
        </w:del>
      </w:ins>
      <w:ins w:id="3010" w:author="◉‿◉" w:date="2020-05-08T08:42:00Z">
        <w:del w:id="3011" w:author="◉‿◉" w:date="2020-05-08T20:26:00Z">
          <w:r>
            <w:rPr/>
            <w:fldChar w:fldCharType="separate"/>
          </w:r>
        </w:del>
      </w:ins>
      <w:ins w:id="3012" w:author="◉‿◉" w:date="2020-05-08T08:42:00Z">
        <w:del w:id="3013" w:author="◉‿◉" w:date="2020-05-08T20:26:00Z">
          <w:r>
            <w:rPr/>
            <w:delText>8</w:delText>
          </w:r>
        </w:del>
      </w:ins>
      <w:ins w:id="3014" w:author="◉‿◉" w:date="2020-05-08T08:42:00Z">
        <w:del w:id="3015" w:author="◉‿◉" w:date="2020-05-08T20:26:00Z">
          <w:r>
            <w:rPr/>
            <w:fldChar w:fldCharType="end"/>
          </w:r>
        </w:del>
      </w:ins>
      <w:ins w:id="3016" w:author="◉‿◉" w:date="2020-05-08T08:42:00Z">
        <w:del w:id="3017" w:author="◉‿◉" w:date="2020-05-08T20:26:00Z">
          <w:r>
            <w:rPr>
              <w:rFonts w:ascii="宋体" w:hAnsi="宋体"/>
            </w:rPr>
            <w:fldChar w:fldCharType="end"/>
          </w:r>
        </w:del>
      </w:ins>
    </w:p>
    <w:p>
      <w:pPr>
        <w:pStyle w:val="23"/>
        <w:tabs>
          <w:tab w:val="right" w:leader="dot" w:pos="9354"/>
        </w:tabs>
        <w:rPr>
          <w:ins w:id="3018" w:author="◉‿◉" w:date="2020-05-08T08:42:00Z"/>
          <w:del w:id="3019" w:author="◉‿◉" w:date="2020-05-08T20:26:00Z"/>
        </w:rPr>
      </w:pPr>
      <w:ins w:id="3020" w:author="◉‿◉" w:date="2020-05-08T08:42:00Z">
        <w:del w:id="3021" w:author="◉‿◉" w:date="2020-05-08T20:26:00Z">
          <w:r>
            <w:rPr>
              <w:rFonts w:ascii="宋体" w:hAnsi="宋体"/>
            </w:rPr>
            <w:fldChar w:fldCharType="begin"/>
          </w:r>
        </w:del>
      </w:ins>
      <w:ins w:id="3022" w:author="◉‿◉" w:date="2020-05-08T08:42:00Z">
        <w:del w:id="3023" w:author="◉‿◉" w:date="2020-05-08T20:26:00Z">
          <w:r>
            <w:rPr>
              <w:rFonts w:ascii="宋体" w:hAnsi="宋体"/>
            </w:rPr>
            <w:delInstrText xml:space="preserve"> HYPERLINK \l _Toc5126 </w:delInstrText>
          </w:r>
        </w:del>
      </w:ins>
      <w:ins w:id="3024" w:author="◉‿◉" w:date="2020-05-08T08:42:00Z">
        <w:del w:id="3025" w:author="◉‿◉" w:date="2020-05-08T20:26:00Z">
          <w:r>
            <w:rPr>
              <w:rFonts w:ascii="宋体" w:hAnsi="宋体"/>
            </w:rPr>
            <w:fldChar w:fldCharType="separate"/>
          </w:r>
        </w:del>
      </w:ins>
      <w:ins w:id="3026" w:author="◉‿◉" w:date="2020-05-08T08:42:00Z">
        <w:del w:id="3027" w:author="◉‿◉" w:date="2020-05-08T20:26:00Z">
          <w:r>
            <w:rPr>
              <w:rFonts w:hint="eastAsia"/>
            </w:rPr>
            <w:delText>图3-6 ESP8266 WI-FI模块</w:delText>
          </w:r>
        </w:del>
      </w:ins>
      <w:ins w:id="3028" w:author="◉‿◉" w:date="2020-05-08T08:42:00Z">
        <w:del w:id="3029" w:author="◉‿◉" w:date="2020-05-08T20:26:00Z">
          <w:r>
            <w:rPr/>
            <w:tab/>
          </w:r>
        </w:del>
      </w:ins>
      <w:ins w:id="3030" w:author="◉‿◉" w:date="2020-05-08T08:42:00Z">
        <w:del w:id="3031" w:author="◉‿◉" w:date="2020-05-08T20:26:00Z">
          <w:r>
            <w:rPr/>
            <w:fldChar w:fldCharType="begin"/>
          </w:r>
        </w:del>
      </w:ins>
      <w:ins w:id="3032" w:author="◉‿◉" w:date="2020-05-08T08:42:00Z">
        <w:del w:id="3033" w:author="◉‿◉" w:date="2020-05-08T20:26:00Z">
          <w:r>
            <w:rPr/>
            <w:delInstrText xml:space="preserve"> PAGEREF _Toc5126 </w:delInstrText>
          </w:r>
        </w:del>
      </w:ins>
      <w:ins w:id="3034" w:author="◉‿◉" w:date="2020-05-08T08:42:00Z">
        <w:del w:id="3035" w:author="◉‿◉" w:date="2020-05-08T20:26:00Z">
          <w:r>
            <w:rPr/>
            <w:fldChar w:fldCharType="separate"/>
          </w:r>
        </w:del>
      </w:ins>
      <w:ins w:id="3036" w:author="◉‿◉" w:date="2020-05-08T08:42:00Z">
        <w:del w:id="3037" w:author="◉‿◉" w:date="2020-05-08T20:26:00Z">
          <w:r>
            <w:rPr/>
            <w:delText>8</w:delText>
          </w:r>
        </w:del>
      </w:ins>
      <w:ins w:id="3038" w:author="◉‿◉" w:date="2020-05-08T08:42:00Z">
        <w:del w:id="3039" w:author="◉‿◉" w:date="2020-05-08T20:26:00Z">
          <w:r>
            <w:rPr/>
            <w:fldChar w:fldCharType="end"/>
          </w:r>
        </w:del>
      </w:ins>
      <w:ins w:id="3040" w:author="◉‿◉" w:date="2020-05-08T08:42:00Z">
        <w:del w:id="3041" w:author="◉‿◉" w:date="2020-05-08T20:26:00Z">
          <w:r>
            <w:rPr>
              <w:rFonts w:ascii="宋体" w:hAnsi="宋体"/>
            </w:rPr>
            <w:fldChar w:fldCharType="end"/>
          </w:r>
        </w:del>
      </w:ins>
    </w:p>
    <w:p>
      <w:pPr>
        <w:pStyle w:val="23"/>
        <w:tabs>
          <w:tab w:val="right" w:leader="dot" w:pos="9354"/>
        </w:tabs>
        <w:rPr>
          <w:ins w:id="3042" w:author="◉‿◉" w:date="2020-05-08T08:42:00Z"/>
          <w:del w:id="3043" w:author="◉‿◉" w:date="2020-05-08T20:26:00Z"/>
        </w:rPr>
      </w:pPr>
      <w:ins w:id="3044" w:author="◉‿◉" w:date="2020-05-08T08:42:00Z">
        <w:del w:id="3045" w:author="◉‿◉" w:date="2020-05-08T20:26:00Z">
          <w:r>
            <w:rPr>
              <w:rFonts w:ascii="宋体" w:hAnsi="宋体"/>
            </w:rPr>
            <w:fldChar w:fldCharType="begin"/>
          </w:r>
        </w:del>
      </w:ins>
      <w:ins w:id="3046" w:author="◉‿◉" w:date="2020-05-08T08:42:00Z">
        <w:del w:id="3047" w:author="◉‿◉" w:date="2020-05-08T20:26:00Z">
          <w:r>
            <w:rPr>
              <w:rFonts w:ascii="宋体" w:hAnsi="宋体"/>
            </w:rPr>
            <w:delInstrText xml:space="preserve"> HYPERLINK \l _Toc14477 </w:delInstrText>
          </w:r>
        </w:del>
      </w:ins>
      <w:ins w:id="3048" w:author="◉‿◉" w:date="2020-05-08T08:42:00Z">
        <w:del w:id="3049" w:author="◉‿◉" w:date="2020-05-08T20:26:00Z">
          <w:r>
            <w:rPr>
              <w:rFonts w:ascii="宋体" w:hAnsi="宋体"/>
            </w:rPr>
            <w:fldChar w:fldCharType="separate"/>
          </w:r>
        </w:del>
      </w:ins>
      <w:ins w:id="3050" w:author="◉‿◉" w:date="2020-05-08T08:42:00Z">
        <w:del w:id="3051" w:author="◉‿◉" w:date="2020-05-08T20:26:00Z">
          <w:r>
            <w:rPr>
              <w:rFonts w:hint="eastAsia"/>
            </w:rPr>
            <w:delText>图3-7 蜂鸣器驱动电路</w:delText>
          </w:r>
        </w:del>
      </w:ins>
      <w:ins w:id="3052" w:author="◉‿◉" w:date="2020-05-08T08:42:00Z">
        <w:del w:id="3053" w:author="◉‿◉" w:date="2020-05-08T20:26:00Z">
          <w:r>
            <w:rPr/>
            <w:tab/>
          </w:r>
        </w:del>
      </w:ins>
      <w:ins w:id="3054" w:author="◉‿◉" w:date="2020-05-08T08:42:00Z">
        <w:del w:id="3055" w:author="◉‿◉" w:date="2020-05-08T20:26:00Z">
          <w:r>
            <w:rPr/>
            <w:fldChar w:fldCharType="begin"/>
          </w:r>
        </w:del>
      </w:ins>
      <w:ins w:id="3056" w:author="◉‿◉" w:date="2020-05-08T08:42:00Z">
        <w:del w:id="3057" w:author="◉‿◉" w:date="2020-05-08T20:26:00Z">
          <w:r>
            <w:rPr/>
            <w:delInstrText xml:space="preserve"> PAGEREF _Toc14477 </w:delInstrText>
          </w:r>
        </w:del>
      </w:ins>
      <w:ins w:id="3058" w:author="◉‿◉" w:date="2020-05-08T08:42:00Z">
        <w:del w:id="3059" w:author="◉‿◉" w:date="2020-05-08T20:26:00Z">
          <w:r>
            <w:rPr/>
            <w:fldChar w:fldCharType="separate"/>
          </w:r>
        </w:del>
      </w:ins>
      <w:ins w:id="3060" w:author="◉‿◉" w:date="2020-05-08T08:42:00Z">
        <w:del w:id="3061" w:author="◉‿◉" w:date="2020-05-08T20:26:00Z">
          <w:r>
            <w:rPr/>
            <w:delText>9</w:delText>
          </w:r>
        </w:del>
      </w:ins>
      <w:ins w:id="3062" w:author="◉‿◉" w:date="2020-05-08T08:42:00Z">
        <w:del w:id="3063" w:author="◉‿◉" w:date="2020-05-08T20:26:00Z">
          <w:r>
            <w:rPr/>
            <w:fldChar w:fldCharType="end"/>
          </w:r>
        </w:del>
      </w:ins>
      <w:ins w:id="3064" w:author="◉‿◉" w:date="2020-05-08T08:42:00Z">
        <w:del w:id="3065" w:author="◉‿◉" w:date="2020-05-08T20:26:00Z">
          <w:r>
            <w:rPr>
              <w:rFonts w:ascii="宋体" w:hAnsi="宋体"/>
            </w:rPr>
            <w:fldChar w:fldCharType="end"/>
          </w:r>
        </w:del>
      </w:ins>
    </w:p>
    <w:p>
      <w:pPr>
        <w:pStyle w:val="23"/>
        <w:tabs>
          <w:tab w:val="right" w:leader="dot" w:pos="9354"/>
        </w:tabs>
        <w:rPr>
          <w:ins w:id="3066" w:author="◉‿◉" w:date="2020-05-08T08:42:00Z"/>
          <w:del w:id="3067" w:author="◉‿◉" w:date="2020-05-08T20:26:00Z"/>
        </w:rPr>
      </w:pPr>
      <w:ins w:id="3068" w:author="◉‿◉" w:date="2020-05-08T08:42:00Z">
        <w:del w:id="3069" w:author="◉‿◉" w:date="2020-05-08T20:26:00Z">
          <w:r>
            <w:rPr>
              <w:rFonts w:ascii="宋体" w:hAnsi="宋体"/>
            </w:rPr>
            <w:fldChar w:fldCharType="begin"/>
          </w:r>
        </w:del>
      </w:ins>
      <w:ins w:id="3070" w:author="◉‿◉" w:date="2020-05-08T08:42:00Z">
        <w:del w:id="3071" w:author="◉‿◉" w:date="2020-05-08T20:26:00Z">
          <w:r>
            <w:rPr>
              <w:rFonts w:ascii="宋体" w:hAnsi="宋体"/>
            </w:rPr>
            <w:delInstrText xml:space="preserve"> HYPERLINK \l _Toc7907 </w:delInstrText>
          </w:r>
        </w:del>
      </w:ins>
      <w:ins w:id="3072" w:author="◉‿◉" w:date="2020-05-08T08:42:00Z">
        <w:del w:id="3073" w:author="◉‿◉" w:date="2020-05-08T20:26:00Z">
          <w:r>
            <w:rPr>
              <w:rFonts w:ascii="宋体" w:hAnsi="宋体"/>
            </w:rPr>
            <w:fldChar w:fldCharType="separate"/>
          </w:r>
        </w:del>
      </w:ins>
      <w:ins w:id="3074" w:author="◉‿◉" w:date="2020-05-08T08:42:00Z">
        <w:del w:id="3075" w:author="◉‿◉" w:date="2020-05-08T20:26:00Z">
          <w:r>
            <w:rPr>
              <w:rFonts w:hint="eastAsia"/>
            </w:rPr>
            <w:delText>图3-8 HC-SR501人体红外感应模块</w:delText>
          </w:r>
        </w:del>
      </w:ins>
      <w:ins w:id="3076" w:author="◉‿◉" w:date="2020-05-08T08:42:00Z">
        <w:del w:id="3077" w:author="◉‿◉" w:date="2020-05-08T20:26:00Z">
          <w:r>
            <w:rPr/>
            <w:tab/>
          </w:r>
        </w:del>
      </w:ins>
      <w:ins w:id="3078" w:author="◉‿◉" w:date="2020-05-08T08:42:00Z">
        <w:del w:id="3079" w:author="◉‿◉" w:date="2020-05-08T20:26:00Z">
          <w:r>
            <w:rPr/>
            <w:fldChar w:fldCharType="begin"/>
          </w:r>
        </w:del>
      </w:ins>
      <w:ins w:id="3080" w:author="◉‿◉" w:date="2020-05-08T08:42:00Z">
        <w:del w:id="3081" w:author="◉‿◉" w:date="2020-05-08T20:26:00Z">
          <w:r>
            <w:rPr/>
            <w:delInstrText xml:space="preserve"> PAGEREF _Toc7907 </w:delInstrText>
          </w:r>
        </w:del>
      </w:ins>
      <w:ins w:id="3082" w:author="◉‿◉" w:date="2020-05-08T08:42:00Z">
        <w:del w:id="3083" w:author="◉‿◉" w:date="2020-05-08T20:26:00Z">
          <w:r>
            <w:rPr/>
            <w:fldChar w:fldCharType="separate"/>
          </w:r>
        </w:del>
      </w:ins>
      <w:ins w:id="3084" w:author="◉‿◉" w:date="2020-05-08T08:42:00Z">
        <w:del w:id="3085" w:author="◉‿◉" w:date="2020-05-08T20:26:00Z">
          <w:r>
            <w:rPr/>
            <w:delText>9</w:delText>
          </w:r>
        </w:del>
      </w:ins>
      <w:ins w:id="3086" w:author="◉‿◉" w:date="2020-05-08T08:42:00Z">
        <w:del w:id="3087" w:author="◉‿◉" w:date="2020-05-08T20:26:00Z">
          <w:r>
            <w:rPr/>
            <w:fldChar w:fldCharType="end"/>
          </w:r>
        </w:del>
      </w:ins>
      <w:ins w:id="3088" w:author="◉‿◉" w:date="2020-05-08T08:42:00Z">
        <w:del w:id="3089" w:author="◉‿◉" w:date="2020-05-08T20:26:00Z">
          <w:r>
            <w:rPr>
              <w:rFonts w:ascii="宋体" w:hAnsi="宋体"/>
            </w:rPr>
            <w:fldChar w:fldCharType="end"/>
          </w:r>
        </w:del>
      </w:ins>
    </w:p>
    <w:p>
      <w:pPr>
        <w:pStyle w:val="23"/>
        <w:tabs>
          <w:tab w:val="right" w:leader="dot" w:pos="9354"/>
        </w:tabs>
        <w:rPr>
          <w:ins w:id="3090" w:author="◉‿◉" w:date="2020-05-08T08:42:00Z"/>
          <w:del w:id="3091" w:author="◉‿◉" w:date="2020-05-08T20:26:00Z"/>
        </w:rPr>
      </w:pPr>
      <w:ins w:id="3092" w:author="◉‿◉" w:date="2020-05-08T08:42:00Z">
        <w:del w:id="3093" w:author="◉‿◉" w:date="2020-05-08T20:26:00Z">
          <w:r>
            <w:rPr>
              <w:rFonts w:ascii="宋体" w:hAnsi="宋体"/>
            </w:rPr>
            <w:fldChar w:fldCharType="begin"/>
          </w:r>
        </w:del>
      </w:ins>
      <w:ins w:id="3094" w:author="◉‿◉" w:date="2020-05-08T08:42:00Z">
        <w:del w:id="3095" w:author="◉‿◉" w:date="2020-05-08T20:26:00Z">
          <w:r>
            <w:rPr>
              <w:rFonts w:ascii="宋体" w:hAnsi="宋体"/>
            </w:rPr>
            <w:delInstrText xml:space="preserve"> HYPERLINK \l _Toc15568 </w:delInstrText>
          </w:r>
        </w:del>
      </w:ins>
      <w:ins w:id="3096" w:author="◉‿◉" w:date="2020-05-08T08:42:00Z">
        <w:del w:id="3097" w:author="◉‿◉" w:date="2020-05-08T20:26:00Z">
          <w:r>
            <w:rPr>
              <w:rFonts w:ascii="宋体" w:hAnsi="宋体"/>
            </w:rPr>
            <w:fldChar w:fldCharType="separate"/>
          </w:r>
        </w:del>
      </w:ins>
      <w:ins w:id="3098" w:author="◉‿◉" w:date="2020-05-08T08:42:00Z">
        <w:del w:id="3099" w:author="◉‿◉" w:date="2020-05-08T20:26:00Z">
          <w:r>
            <w:rPr>
              <w:rFonts w:hint="eastAsia"/>
            </w:rPr>
            <w:delText>图4-1 软件主程序流程</w:delText>
          </w:r>
        </w:del>
      </w:ins>
      <w:ins w:id="3100" w:author="◉‿◉" w:date="2020-05-08T08:42:00Z">
        <w:del w:id="3101" w:author="◉‿◉" w:date="2020-05-08T20:26:00Z">
          <w:r>
            <w:rPr/>
            <w:tab/>
          </w:r>
        </w:del>
      </w:ins>
      <w:ins w:id="3102" w:author="◉‿◉" w:date="2020-05-08T08:42:00Z">
        <w:del w:id="3103" w:author="◉‿◉" w:date="2020-05-08T20:26:00Z">
          <w:r>
            <w:rPr/>
            <w:fldChar w:fldCharType="begin"/>
          </w:r>
        </w:del>
      </w:ins>
      <w:ins w:id="3104" w:author="◉‿◉" w:date="2020-05-08T08:42:00Z">
        <w:del w:id="3105" w:author="◉‿◉" w:date="2020-05-08T20:26:00Z">
          <w:r>
            <w:rPr/>
            <w:delInstrText xml:space="preserve"> PAGEREF _Toc15568 </w:delInstrText>
          </w:r>
        </w:del>
      </w:ins>
      <w:ins w:id="3106" w:author="◉‿◉" w:date="2020-05-08T08:42:00Z">
        <w:del w:id="3107" w:author="◉‿◉" w:date="2020-05-08T20:26:00Z">
          <w:r>
            <w:rPr/>
            <w:fldChar w:fldCharType="separate"/>
          </w:r>
        </w:del>
      </w:ins>
      <w:ins w:id="3108" w:author="◉‿◉" w:date="2020-05-08T08:42:00Z">
        <w:del w:id="3109" w:author="◉‿◉" w:date="2020-05-08T20:26:00Z">
          <w:r>
            <w:rPr/>
            <w:delText>10</w:delText>
          </w:r>
        </w:del>
      </w:ins>
      <w:ins w:id="3110" w:author="◉‿◉" w:date="2020-05-08T08:42:00Z">
        <w:del w:id="3111" w:author="◉‿◉" w:date="2020-05-08T20:26:00Z">
          <w:r>
            <w:rPr/>
            <w:fldChar w:fldCharType="end"/>
          </w:r>
        </w:del>
      </w:ins>
      <w:ins w:id="3112" w:author="◉‿◉" w:date="2020-05-08T08:42:00Z">
        <w:del w:id="3113" w:author="◉‿◉" w:date="2020-05-08T20:26:00Z">
          <w:r>
            <w:rPr>
              <w:rFonts w:ascii="宋体" w:hAnsi="宋体"/>
            </w:rPr>
            <w:fldChar w:fldCharType="end"/>
          </w:r>
        </w:del>
      </w:ins>
    </w:p>
    <w:p>
      <w:pPr>
        <w:pStyle w:val="23"/>
        <w:tabs>
          <w:tab w:val="right" w:leader="dot" w:pos="9354"/>
        </w:tabs>
        <w:rPr>
          <w:ins w:id="3114" w:author="◉‿◉" w:date="2020-05-08T08:42:00Z"/>
          <w:del w:id="3115" w:author="◉‿◉" w:date="2020-05-08T20:26:00Z"/>
        </w:rPr>
      </w:pPr>
      <w:ins w:id="3116" w:author="◉‿◉" w:date="2020-05-08T08:42:00Z">
        <w:del w:id="3117" w:author="◉‿◉" w:date="2020-05-08T20:26:00Z">
          <w:r>
            <w:rPr>
              <w:rFonts w:ascii="宋体" w:hAnsi="宋体"/>
            </w:rPr>
            <w:fldChar w:fldCharType="begin"/>
          </w:r>
        </w:del>
      </w:ins>
      <w:ins w:id="3118" w:author="◉‿◉" w:date="2020-05-08T08:42:00Z">
        <w:del w:id="3119" w:author="◉‿◉" w:date="2020-05-08T20:26:00Z">
          <w:r>
            <w:rPr>
              <w:rFonts w:ascii="宋体" w:hAnsi="宋体"/>
            </w:rPr>
            <w:delInstrText xml:space="preserve"> HYPERLINK \l _Toc18991 </w:delInstrText>
          </w:r>
        </w:del>
      </w:ins>
      <w:ins w:id="3120" w:author="◉‿◉" w:date="2020-05-08T08:42:00Z">
        <w:del w:id="3121" w:author="◉‿◉" w:date="2020-05-08T20:26:00Z">
          <w:r>
            <w:rPr>
              <w:rFonts w:ascii="宋体" w:hAnsi="宋体"/>
            </w:rPr>
            <w:fldChar w:fldCharType="separate"/>
          </w:r>
        </w:del>
      </w:ins>
      <w:ins w:id="3122" w:author="◉‿◉" w:date="2020-05-08T08:42:00Z">
        <w:del w:id="3123" w:author="◉‿◉" w:date="2020-05-08T20:26:00Z">
          <w:r>
            <w:rPr>
              <w:rFonts w:hint="eastAsia"/>
            </w:rPr>
            <w:delText>图4-2 Keil uVision5</w:delText>
          </w:r>
        </w:del>
      </w:ins>
      <w:ins w:id="3124" w:author="◉‿◉" w:date="2020-05-08T08:42:00Z">
        <w:del w:id="3125" w:author="◉‿◉" w:date="2020-05-08T20:26:00Z">
          <w:r>
            <w:rPr/>
            <w:tab/>
          </w:r>
        </w:del>
      </w:ins>
      <w:ins w:id="3126" w:author="◉‿◉" w:date="2020-05-08T08:42:00Z">
        <w:del w:id="3127" w:author="◉‿◉" w:date="2020-05-08T20:26:00Z">
          <w:r>
            <w:rPr/>
            <w:fldChar w:fldCharType="begin"/>
          </w:r>
        </w:del>
      </w:ins>
      <w:ins w:id="3128" w:author="◉‿◉" w:date="2020-05-08T08:42:00Z">
        <w:del w:id="3129" w:author="◉‿◉" w:date="2020-05-08T20:26:00Z">
          <w:r>
            <w:rPr/>
            <w:delInstrText xml:space="preserve"> PAGEREF _Toc18991 </w:delInstrText>
          </w:r>
        </w:del>
      </w:ins>
      <w:ins w:id="3130" w:author="◉‿◉" w:date="2020-05-08T08:42:00Z">
        <w:del w:id="3131" w:author="◉‿◉" w:date="2020-05-08T20:26:00Z">
          <w:r>
            <w:rPr/>
            <w:fldChar w:fldCharType="separate"/>
          </w:r>
        </w:del>
      </w:ins>
      <w:ins w:id="3132" w:author="◉‿◉" w:date="2020-05-08T08:42:00Z">
        <w:del w:id="3133" w:author="◉‿◉" w:date="2020-05-08T20:26:00Z">
          <w:r>
            <w:rPr/>
            <w:delText>11</w:delText>
          </w:r>
        </w:del>
      </w:ins>
      <w:ins w:id="3134" w:author="◉‿◉" w:date="2020-05-08T08:42:00Z">
        <w:del w:id="3135" w:author="◉‿◉" w:date="2020-05-08T20:26:00Z">
          <w:r>
            <w:rPr/>
            <w:fldChar w:fldCharType="end"/>
          </w:r>
        </w:del>
      </w:ins>
      <w:ins w:id="3136" w:author="◉‿◉" w:date="2020-05-08T08:42:00Z">
        <w:del w:id="3137" w:author="◉‿◉" w:date="2020-05-08T20:26:00Z">
          <w:r>
            <w:rPr>
              <w:rFonts w:ascii="宋体" w:hAnsi="宋体"/>
            </w:rPr>
            <w:fldChar w:fldCharType="end"/>
          </w:r>
        </w:del>
      </w:ins>
    </w:p>
    <w:p>
      <w:pPr>
        <w:pStyle w:val="23"/>
        <w:tabs>
          <w:tab w:val="right" w:leader="dot" w:pos="9354"/>
        </w:tabs>
        <w:rPr>
          <w:ins w:id="3138" w:author="◉‿◉" w:date="2020-05-08T08:42:00Z"/>
          <w:del w:id="3139" w:author="◉‿◉" w:date="2020-05-08T20:26:00Z"/>
        </w:rPr>
      </w:pPr>
      <w:ins w:id="3140" w:author="◉‿◉" w:date="2020-05-08T08:42:00Z">
        <w:del w:id="3141" w:author="◉‿◉" w:date="2020-05-08T20:26:00Z">
          <w:r>
            <w:rPr>
              <w:rFonts w:ascii="宋体" w:hAnsi="宋体"/>
            </w:rPr>
            <w:fldChar w:fldCharType="begin"/>
          </w:r>
        </w:del>
      </w:ins>
      <w:ins w:id="3142" w:author="◉‿◉" w:date="2020-05-08T08:42:00Z">
        <w:del w:id="3143" w:author="◉‿◉" w:date="2020-05-08T20:26:00Z">
          <w:r>
            <w:rPr>
              <w:rFonts w:ascii="宋体" w:hAnsi="宋体"/>
            </w:rPr>
            <w:delInstrText xml:space="preserve"> HYPERLINK \l _Toc7885 </w:delInstrText>
          </w:r>
        </w:del>
      </w:ins>
      <w:ins w:id="3144" w:author="◉‿◉" w:date="2020-05-08T08:42:00Z">
        <w:del w:id="3145" w:author="◉‿◉" w:date="2020-05-08T20:26:00Z">
          <w:r>
            <w:rPr>
              <w:rFonts w:ascii="宋体" w:hAnsi="宋体"/>
            </w:rPr>
            <w:fldChar w:fldCharType="separate"/>
          </w:r>
        </w:del>
      </w:ins>
      <w:ins w:id="3146" w:author="◉‿◉" w:date="2020-05-08T08:42:00Z">
        <w:del w:id="3147" w:author="◉‿◉" w:date="2020-05-08T20:26:00Z">
          <w:r>
            <w:rPr>
              <w:rFonts w:hint="eastAsia"/>
            </w:rPr>
            <w:delText>图4-3 开始信号时序</w:delText>
          </w:r>
        </w:del>
      </w:ins>
      <w:ins w:id="3148" w:author="◉‿◉" w:date="2020-05-08T08:42:00Z">
        <w:del w:id="3149" w:author="◉‿◉" w:date="2020-05-08T20:26:00Z">
          <w:r>
            <w:rPr/>
            <w:tab/>
          </w:r>
        </w:del>
      </w:ins>
      <w:ins w:id="3150" w:author="◉‿◉" w:date="2020-05-08T08:42:00Z">
        <w:del w:id="3151" w:author="◉‿◉" w:date="2020-05-08T20:26:00Z">
          <w:r>
            <w:rPr/>
            <w:fldChar w:fldCharType="begin"/>
          </w:r>
        </w:del>
      </w:ins>
      <w:ins w:id="3152" w:author="◉‿◉" w:date="2020-05-08T08:42:00Z">
        <w:del w:id="3153" w:author="◉‿◉" w:date="2020-05-08T20:26:00Z">
          <w:r>
            <w:rPr/>
            <w:delInstrText xml:space="preserve"> PAGEREF _Toc7885 </w:delInstrText>
          </w:r>
        </w:del>
      </w:ins>
      <w:ins w:id="3154" w:author="◉‿◉" w:date="2020-05-08T08:42:00Z">
        <w:del w:id="3155" w:author="◉‿◉" w:date="2020-05-08T20:26:00Z">
          <w:r>
            <w:rPr/>
            <w:fldChar w:fldCharType="separate"/>
          </w:r>
        </w:del>
      </w:ins>
      <w:ins w:id="3156" w:author="◉‿◉" w:date="2020-05-08T08:42:00Z">
        <w:del w:id="3157" w:author="◉‿◉" w:date="2020-05-08T20:26:00Z">
          <w:r>
            <w:rPr/>
            <w:delText>13</w:delText>
          </w:r>
        </w:del>
      </w:ins>
      <w:ins w:id="3158" w:author="◉‿◉" w:date="2020-05-08T08:42:00Z">
        <w:del w:id="3159" w:author="◉‿◉" w:date="2020-05-08T20:26:00Z">
          <w:r>
            <w:rPr/>
            <w:fldChar w:fldCharType="end"/>
          </w:r>
        </w:del>
      </w:ins>
      <w:ins w:id="3160" w:author="◉‿◉" w:date="2020-05-08T08:42:00Z">
        <w:del w:id="3161" w:author="◉‿◉" w:date="2020-05-08T20:26:00Z">
          <w:r>
            <w:rPr>
              <w:rFonts w:ascii="宋体" w:hAnsi="宋体"/>
            </w:rPr>
            <w:fldChar w:fldCharType="end"/>
          </w:r>
        </w:del>
      </w:ins>
    </w:p>
    <w:p>
      <w:pPr>
        <w:pStyle w:val="23"/>
        <w:tabs>
          <w:tab w:val="right" w:leader="dot" w:pos="9354"/>
        </w:tabs>
        <w:rPr>
          <w:ins w:id="3162" w:author="◉‿◉" w:date="2020-05-08T08:42:00Z"/>
          <w:del w:id="3163" w:author="◉‿◉" w:date="2020-05-08T20:26:00Z"/>
        </w:rPr>
      </w:pPr>
      <w:ins w:id="3164" w:author="◉‿◉" w:date="2020-05-08T08:42:00Z">
        <w:del w:id="3165" w:author="◉‿◉" w:date="2020-05-08T20:26:00Z">
          <w:r>
            <w:rPr>
              <w:rFonts w:ascii="宋体" w:hAnsi="宋体"/>
            </w:rPr>
            <w:fldChar w:fldCharType="begin"/>
          </w:r>
        </w:del>
      </w:ins>
      <w:ins w:id="3166" w:author="◉‿◉" w:date="2020-05-08T08:42:00Z">
        <w:del w:id="3167" w:author="◉‿◉" w:date="2020-05-08T20:26:00Z">
          <w:r>
            <w:rPr>
              <w:rFonts w:ascii="宋体" w:hAnsi="宋体"/>
            </w:rPr>
            <w:delInstrText xml:space="preserve"> HYPERLINK \l _Toc21554 </w:delInstrText>
          </w:r>
        </w:del>
      </w:ins>
      <w:ins w:id="3168" w:author="◉‿◉" w:date="2020-05-08T08:42:00Z">
        <w:del w:id="3169" w:author="◉‿◉" w:date="2020-05-08T20:26:00Z">
          <w:r>
            <w:rPr>
              <w:rFonts w:ascii="宋体" w:hAnsi="宋体"/>
            </w:rPr>
            <w:fldChar w:fldCharType="separate"/>
          </w:r>
        </w:del>
      </w:ins>
      <w:ins w:id="3170" w:author="◉‿◉" w:date="2020-05-08T08:42:00Z">
        <w:del w:id="3171" w:author="◉‿◉" w:date="2020-05-08T20:26:00Z">
          <w:r>
            <w:rPr>
              <w:rFonts w:hint="eastAsia"/>
            </w:rPr>
            <w:delText>图4-4 数据0传输时序</w:delText>
          </w:r>
        </w:del>
      </w:ins>
      <w:ins w:id="3172" w:author="◉‿◉" w:date="2020-05-08T08:42:00Z">
        <w:del w:id="3173" w:author="◉‿◉" w:date="2020-05-08T20:26:00Z">
          <w:r>
            <w:rPr/>
            <w:tab/>
          </w:r>
        </w:del>
      </w:ins>
      <w:ins w:id="3174" w:author="◉‿◉" w:date="2020-05-08T08:42:00Z">
        <w:del w:id="3175" w:author="◉‿◉" w:date="2020-05-08T20:26:00Z">
          <w:r>
            <w:rPr/>
            <w:fldChar w:fldCharType="begin"/>
          </w:r>
        </w:del>
      </w:ins>
      <w:ins w:id="3176" w:author="◉‿◉" w:date="2020-05-08T08:42:00Z">
        <w:del w:id="3177" w:author="◉‿◉" w:date="2020-05-08T20:26:00Z">
          <w:r>
            <w:rPr/>
            <w:delInstrText xml:space="preserve"> PAGEREF _Toc21554 </w:delInstrText>
          </w:r>
        </w:del>
      </w:ins>
      <w:ins w:id="3178" w:author="◉‿◉" w:date="2020-05-08T08:42:00Z">
        <w:del w:id="3179" w:author="◉‿◉" w:date="2020-05-08T20:26:00Z">
          <w:r>
            <w:rPr/>
            <w:fldChar w:fldCharType="separate"/>
          </w:r>
        </w:del>
      </w:ins>
      <w:ins w:id="3180" w:author="◉‿◉" w:date="2020-05-08T08:42:00Z">
        <w:del w:id="3181" w:author="◉‿◉" w:date="2020-05-08T20:26:00Z">
          <w:r>
            <w:rPr/>
            <w:delText>13</w:delText>
          </w:r>
        </w:del>
      </w:ins>
      <w:ins w:id="3182" w:author="◉‿◉" w:date="2020-05-08T08:42:00Z">
        <w:del w:id="3183" w:author="◉‿◉" w:date="2020-05-08T20:26:00Z">
          <w:r>
            <w:rPr/>
            <w:fldChar w:fldCharType="end"/>
          </w:r>
        </w:del>
      </w:ins>
      <w:ins w:id="3184" w:author="◉‿◉" w:date="2020-05-08T08:42:00Z">
        <w:del w:id="3185" w:author="◉‿◉" w:date="2020-05-08T20:26:00Z">
          <w:r>
            <w:rPr>
              <w:rFonts w:ascii="宋体" w:hAnsi="宋体"/>
            </w:rPr>
            <w:fldChar w:fldCharType="end"/>
          </w:r>
        </w:del>
      </w:ins>
    </w:p>
    <w:p>
      <w:pPr>
        <w:pStyle w:val="23"/>
        <w:tabs>
          <w:tab w:val="right" w:leader="dot" w:pos="9354"/>
        </w:tabs>
        <w:rPr>
          <w:ins w:id="3186" w:author="◉‿◉" w:date="2020-05-08T08:42:00Z"/>
          <w:del w:id="3187" w:author="◉‿◉" w:date="2020-05-08T20:26:00Z"/>
        </w:rPr>
      </w:pPr>
      <w:ins w:id="3188" w:author="◉‿◉" w:date="2020-05-08T08:42:00Z">
        <w:del w:id="3189" w:author="◉‿◉" w:date="2020-05-08T20:26:00Z">
          <w:r>
            <w:rPr>
              <w:rFonts w:ascii="宋体" w:hAnsi="宋体"/>
            </w:rPr>
            <w:fldChar w:fldCharType="begin"/>
          </w:r>
        </w:del>
      </w:ins>
      <w:ins w:id="3190" w:author="◉‿◉" w:date="2020-05-08T08:42:00Z">
        <w:del w:id="3191" w:author="◉‿◉" w:date="2020-05-08T20:26:00Z">
          <w:r>
            <w:rPr>
              <w:rFonts w:ascii="宋体" w:hAnsi="宋体"/>
            </w:rPr>
            <w:delInstrText xml:space="preserve"> HYPERLINK \l _Toc24060 </w:delInstrText>
          </w:r>
        </w:del>
      </w:ins>
      <w:ins w:id="3192" w:author="◉‿◉" w:date="2020-05-08T08:42:00Z">
        <w:del w:id="3193" w:author="◉‿◉" w:date="2020-05-08T20:26:00Z">
          <w:r>
            <w:rPr>
              <w:rFonts w:ascii="宋体" w:hAnsi="宋体"/>
            </w:rPr>
            <w:fldChar w:fldCharType="separate"/>
          </w:r>
        </w:del>
      </w:ins>
      <w:ins w:id="3194" w:author="◉‿◉" w:date="2020-05-08T08:42:00Z">
        <w:del w:id="3195" w:author="◉‿◉" w:date="2020-05-08T20:26:00Z">
          <w:r>
            <w:rPr>
              <w:rFonts w:hint="eastAsia"/>
            </w:rPr>
            <w:delText>图4-5 数据1传输时序</w:delText>
          </w:r>
        </w:del>
      </w:ins>
      <w:ins w:id="3196" w:author="◉‿◉" w:date="2020-05-08T08:42:00Z">
        <w:del w:id="3197" w:author="◉‿◉" w:date="2020-05-08T20:26:00Z">
          <w:r>
            <w:rPr/>
            <w:tab/>
          </w:r>
        </w:del>
      </w:ins>
      <w:ins w:id="3198" w:author="◉‿◉" w:date="2020-05-08T08:42:00Z">
        <w:del w:id="3199" w:author="◉‿◉" w:date="2020-05-08T20:26:00Z">
          <w:r>
            <w:rPr/>
            <w:fldChar w:fldCharType="begin"/>
          </w:r>
        </w:del>
      </w:ins>
      <w:ins w:id="3200" w:author="◉‿◉" w:date="2020-05-08T08:42:00Z">
        <w:del w:id="3201" w:author="◉‿◉" w:date="2020-05-08T20:26:00Z">
          <w:r>
            <w:rPr/>
            <w:delInstrText xml:space="preserve"> PAGEREF _Toc24060 </w:delInstrText>
          </w:r>
        </w:del>
      </w:ins>
      <w:ins w:id="3202" w:author="◉‿◉" w:date="2020-05-08T08:42:00Z">
        <w:del w:id="3203" w:author="◉‿◉" w:date="2020-05-08T20:26:00Z">
          <w:r>
            <w:rPr/>
            <w:fldChar w:fldCharType="separate"/>
          </w:r>
        </w:del>
      </w:ins>
      <w:ins w:id="3204" w:author="◉‿◉" w:date="2020-05-08T08:42:00Z">
        <w:del w:id="3205" w:author="◉‿◉" w:date="2020-05-08T20:26:00Z">
          <w:r>
            <w:rPr/>
            <w:delText>13</w:delText>
          </w:r>
        </w:del>
      </w:ins>
      <w:ins w:id="3206" w:author="◉‿◉" w:date="2020-05-08T08:42:00Z">
        <w:del w:id="3207" w:author="◉‿◉" w:date="2020-05-08T20:26:00Z">
          <w:r>
            <w:rPr/>
            <w:fldChar w:fldCharType="end"/>
          </w:r>
        </w:del>
      </w:ins>
      <w:ins w:id="3208" w:author="◉‿◉" w:date="2020-05-08T08:42:00Z">
        <w:del w:id="3209" w:author="◉‿◉" w:date="2020-05-08T20:26:00Z">
          <w:r>
            <w:rPr>
              <w:rFonts w:ascii="宋体" w:hAnsi="宋体"/>
            </w:rPr>
            <w:fldChar w:fldCharType="end"/>
          </w:r>
        </w:del>
      </w:ins>
    </w:p>
    <w:p>
      <w:pPr>
        <w:pStyle w:val="23"/>
        <w:tabs>
          <w:tab w:val="right" w:leader="dot" w:pos="9354"/>
        </w:tabs>
        <w:rPr>
          <w:ins w:id="3210" w:author="◉‿◉" w:date="2020-05-08T08:42:00Z"/>
          <w:del w:id="3211" w:author="◉‿◉" w:date="2020-05-08T20:26:00Z"/>
        </w:rPr>
      </w:pPr>
      <w:ins w:id="3212" w:author="◉‿◉" w:date="2020-05-08T08:42:00Z">
        <w:del w:id="3213" w:author="◉‿◉" w:date="2020-05-08T20:26:00Z">
          <w:r>
            <w:rPr>
              <w:rFonts w:ascii="宋体" w:hAnsi="宋体"/>
            </w:rPr>
            <w:fldChar w:fldCharType="begin"/>
          </w:r>
        </w:del>
      </w:ins>
      <w:ins w:id="3214" w:author="◉‿◉" w:date="2020-05-08T08:42:00Z">
        <w:del w:id="3215" w:author="◉‿◉" w:date="2020-05-08T20:26:00Z">
          <w:r>
            <w:rPr>
              <w:rFonts w:ascii="宋体" w:hAnsi="宋体"/>
            </w:rPr>
            <w:delInstrText xml:space="preserve"> HYPERLINK \l _Toc14244 </w:delInstrText>
          </w:r>
        </w:del>
      </w:ins>
      <w:ins w:id="3216" w:author="◉‿◉" w:date="2020-05-08T08:42:00Z">
        <w:del w:id="3217" w:author="◉‿◉" w:date="2020-05-08T20:26:00Z">
          <w:r>
            <w:rPr>
              <w:rFonts w:ascii="宋体" w:hAnsi="宋体"/>
            </w:rPr>
            <w:fldChar w:fldCharType="separate"/>
          </w:r>
        </w:del>
      </w:ins>
      <w:ins w:id="3218" w:author="◉‿◉" w:date="2020-05-08T08:42:00Z">
        <w:del w:id="3219" w:author="◉‿◉" w:date="2020-05-08T20:26:00Z">
          <w:r>
            <w:rPr>
              <w:rFonts w:hint="eastAsia"/>
            </w:rPr>
            <w:delText>图4-6 传感器采集数据流程</w:delText>
          </w:r>
        </w:del>
      </w:ins>
      <w:ins w:id="3220" w:author="◉‿◉" w:date="2020-05-08T08:42:00Z">
        <w:del w:id="3221" w:author="◉‿◉" w:date="2020-05-08T20:26:00Z">
          <w:r>
            <w:rPr/>
            <w:tab/>
          </w:r>
        </w:del>
      </w:ins>
      <w:ins w:id="3222" w:author="◉‿◉" w:date="2020-05-08T08:42:00Z">
        <w:del w:id="3223" w:author="◉‿◉" w:date="2020-05-08T20:26:00Z">
          <w:r>
            <w:rPr/>
            <w:fldChar w:fldCharType="begin"/>
          </w:r>
        </w:del>
      </w:ins>
      <w:ins w:id="3224" w:author="◉‿◉" w:date="2020-05-08T08:42:00Z">
        <w:del w:id="3225" w:author="◉‿◉" w:date="2020-05-08T20:26:00Z">
          <w:r>
            <w:rPr/>
            <w:delInstrText xml:space="preserve"> PAGEREF _Toc14244 </w:delInstrText>
          </w:r>
        </w:del>
      </w:ins>
      <w:ins w:id="3226" w:author="◉‿◉" w:date="2020-05-08T08:42:00Z">
        <w:del w:id="3227" w:author="◉‿◉" w:date="2020-05-08T20:26:00Z">
          <w:r>
            <w:rPr/>
            <w:fldChar w:fldCharType="separate"/>
          </w:r>
        </w:del>
      </w:ins>
      <w:ins w:id="3228" w:author="◉‿◉" w:date="2020-05-08T08:42:00Z">
        <w:del w:id="3229" w:author="◉‿◉" w:date="2020-05-08T20:26:00Z">
          <w:r>
            <w:rPr/>
            <w:delText>14</w:delText>
          </w:r>
        </w:del>
      </w:ins>
      <w:ins w:id="3230" w:author="◉‿◉" w:date="2020-05-08T08:42:00Z">
        <w:del w:id="3231" w:author="◉‿◉" w:date="2020-05-08T20:26:00Z">
          <w:r>
            <w:rPr/>
            <w:fldChar w:fldCharType="end"/>
          </w:r>
        </w:del>
      </w:ins>
      <w:ins w:id="3232" w:author="◉‿◉" w:date="2020-05-08T08:42:00Z">
        <w:del w:id="3233" w:author="◉‿◉" w:date="2020-05-08T20:26:00Z">
          <w:r>
            <w:rPr>
              <w:rFonts w:ascii="宋体" w:hAnsi="宋体"/>
            </w:rPr>
            <w:fldChar w:fldCharType="end"/>
          </w:r>
        </w:del>
      </w:ins>
    </w:p>
    <w:p>
      <w:pPr>
        <w:pStyle w:val="23"/>
        <w:tabs>
          <w:tab w:val="right" w:leader="dot" w:pos="9354"/>
        </w:tabs>
        <w:rPr>
          <w:ins w:id="3234" w:author="◉‿◉" w:date="2020-05-08T08:42:00Z"/>
          <w:del w:id="3235" w:author="◉‿◉" w:date="2020-05-08T20:26:00Z"/>
        </w:rPr>
      </w:pPr>
      <w:ins w:id="3236" w:author="◉‿◉" w:date="2020-05-08T08:42:00Z">
        <w:del w:id="3237" w:author="◉‿◉" w:date="2020-05-08T20:26:00Z">
          <w:r>
            <w:rPr>
              <w:rFonts w:ascii="宋体" w:hAnsi="宋体"/>
            </w:rPr>
            <w:fldChar w:fldCharType="begin"/>
          </w:r>
        </w:del>
      </w:ins>
      <w:ins w:id="3238" w:author="◉‿◉" w:date="2020-05-08T08:42:00Z">
        <w:del w:id="3239" w:author="◉‿◉" w:date="2020-05-08T20:26:00Z">
          <w:r>
            <w:rPr>
              <w:rFonts w:ascii="宋体" w:hAnsi="宋体"/>
            </w:rPr>
            <w:delInstrText xml:space="preserve"> HYPERLINK \l _Toc9927 </w:delInstrText>
          </w:r>
        </w:del>
      </w:ins>
      <w:ins w:id="3240" w:author="◉‿◉" w:date="2020-05-08T08:42:00Z">
        <w:del w:id="3241" w:author="◉‿◉" w:date="2020-05-08T20:26:00Z">
          <w:r>
            <w:rPr>
              <w:rFonts w:ascii="宋体" w:hAnsi="宋体"/>
            </w:rPr>
            <w:fldChar w:fldCharType="separate"/>
          </w:r>
        </w:del>
      </w:ins>
      <w:ins w:id="3242" w:author="◉‿◉" w:date="2020-05-08T08:42:00Z">
        <w:del w:id="3243" w:author="◉‿◉" w:date="2020-05-08T20:26:00Z">
          <w:r>
            <w:rPr>
              <w:rFonts w:hint="eastAsia"/>
            </w:rPr>
            <w:delText>图4-7 LCD初始化流程</w:delText>
          </w:r>
        </w:del>
      </w:ins>
      <w:ins w:id="3244" w:author="◉‿◉" w:date="2020-05-08T08:42:00Z">
        <w:del w:id="3245" w:author="◉‿◉" w:date="2020-05-08T20:26:00Z">
          <w:r>
            <w:rPr/>
            <w:tab/>
          </w:r>
        </w:del>
      </w:ins>
      <w:ins w:id="3246" w:author="◉‿◉" w:date="2020-05-08T08:42:00Z">
        <w:del w:id="3247" w:author="◉‿◉" w:date="2020-05-08T20:26:00Z">
          <w:r>
            <w:rPr/>
            <w:fldChar w:fldCharType="begin"/>
          </w:r>
        </w:del>
      </w:ins>
      <w:ins w:id="3248" w:author="◉‿◉" w:date="2020-05-08T08:42:00Z">
        <w:del w:id="3249" w:author="◉‿◉" w:date="2020-05-08T20:26:00Z">
          <w:r>
            <w:rPr/>
            <w:delInstrText xml:space="preserve"> PAGEREF _Toc9927 </w:delInstrText>
          </w:r>
        </w:del>
      </w:ins>
      <w:ins w:id="3250" w:author="◉‿◉" w:date="2020-05-08T08:42:00Z">
        <w:del w:id="3251" w:author="◉‿◉" w:date="2020-05-08T20:26:00Z">
          <w:r>
            <w:rPr/>
            <w:fldChar w:fldCharType="separate"/>
          </w:r>
        </w:del>
      </w:ins>
      <w:ins w:id="3252" w:author="◉‿◉" w:date="2020-05-08T08:42:00Z">
        <w:del w:id="3253" w:author="◉‿◉" w:date="2020-05-08T20:26:00Z">
          <w:r>
            <w:rPr/>
            <w:delText>15</w:delText>
          </w:r>
        </w:del>
      </w:ins>
      <w:ins w:id="3254" w:author="◉‿◉" w:date="2020-05-08T08:42:00Z">
        <w:del w:id="3255" w:author="◉‿◉" w:date="2020-05-08T20:26:00Z">
          <w:r>
            <w:rPr/>
            <w:fldChar w:fldCharType="end"/>
          </w:r>
        </w:del>
      </w:ins>
      <w:ins w:id="3256" w:author="◉‿◉" w:date="2020-05-08T08:42:00Z">
        <w:del w:id="3257" w:author="◉‿◉" w:date="2020-05-08T20:26:00Z">
          <w:r>
            <w:rPr>
              <w:rFonts w:ascii="宋体" w:hAnsi="宋体"/>
            </w:rPr>
            <w:fldChar w:fldCharType="end"/>
          </w:r>
        </w:del>
      </w:ins>
    </w:p>
    <w:p>
      <w:pPr>
        <w:pStyle w:val="23"/>
        <w:tabs>
          <w:tab w:val="right" w:leader="dot" w:pos="9354"/>
        </w:tabs>
        <w:rPr>
          <w:ins w:id="3258" w:author="◉‿◉" w:date="2020-05-08T08:42:00Z"/>
          <w:del w:id="3259" w:author="◉‿◉" w:date="2020-05-08T20:26:00Z"/>
        </w:rPr>
      </w:pPr>
      <w:ins w:id="3260" w:author="◉‿◉" w:date="2020-05-08T08:42:00Z">
        <w:del w:id="3261" w:author="◉‿◉" w:date="2020-05-08T20:26:00Z">
          <w:r>
            <w:rPr>
              <w:rFonts w:ascii="宋体" w:hAnsi="宋体"/>
            </w:rPr>
            <w:fldChar w:fldCharType="begin"/>
          </w:r>
        </w:del>
      </w:ins>
      <w:ins w:id="3262" w:author="◉‿◉" w:date="2020-05-08T08:42:00Z">
        <w:del w:id="3263" w:author="◉‿◉" w:date="2020-05-08T20:26:00Z">
          <w:r>
            <w:rPr>
              <w:rFonts w:ascii="宋体" w:hAnsi="宋体"/>
            </w:rPr>
            <w:delInstrText xml:space="preserve"> HYPERLINK \l _Toc376 </w:delInstrText>
          </w:r>
        </w:del>
      </w:ins>
      <w:ins w:id="3264" w:author="◉‿◉" w:date="2020-05-08T08:42:00Z">
        <w:del w:id="3265" w:author="◉‿◉" w:date="2020-05-08T20:26:00Z">
          <w:r>
            <w:rPr>
              <w:rFonts w:ascii="宋体" w:hAnsi="宋体"/>
            </w:rPr>
            <w:fldChar w:fldCharType="separate"/>
          </w:r>
        </w:del>
      </w:ins>
      <w:ins w:id="3266" w:author="◉‿◉" w:date="2020-05-08T08:42:00Z">
        <w:del w:id="3267" w:author="◉‿◉" w:date="2020-05-08T20:26:00Z">
          <w:r>
            <w:rPr>
              <w:rFonts w:hint="eastAsia"/>
            </w:rPr>
            <w:delText>图4-8 PCtoLCD2002 软件界面</w:delText>
          </w:r>
        </w:del>
      </w:ins>
      <w:ins w:id="3268" w:author="◉‿◉" w:date="2020-05-08T08:42:00Z">
        <w:del w:id="3269" w:author="◉‿◉" w:date="2020-05-08T20:26:00Z">
          <w:r>
            <w:rPr/>
            <w:tab/>
          </w:r>
        </w:del>
      </w:ins>
      <w:ins w:id="3270" w:author="◉‿◉" w:date="2020-05-08T08:42:00Z">
        <w:del w:id="3271" w:author="◉‿◉" w:date="2020-05-08T20:26:00Z">
          <w:r>
            <w:rPr/>
            <w:fldChar w:fldCharType="begin"/>
          </w:r>
        </w:del>
      </w:ins>
      <w:ins w:id="3272" w:author="◉‿◉" w:date="2020-05-08T08:42:00Z">
        <w:del w:id="3273" w:author="◉‿◉" w:date="2020-05-08T20:26:00Z">
          <w:r>
            <w:rPr/>
            <w:delInstrText xml:space="preserve"> PAGEREF _Toc376 </w:delInstrText>
          </w:r>
        </w:del>
      </w:ins>
      <w:ins w:id="3274" w:author="◉‿◉" w:date="2020-05-08T08:42:00Z">
        <w:del w:id="3275" w:author="◉‿◉" w:date="2020-05-08T20:26:00Z">
          <w:r>
            <w:rPr/>
            <w:fldChar w:fldCharType="separate"/>
          </w:r>
        </w:del>
      </w:ins>
      <w:ins w:id="3276" w:author="◉‿◉" w:date="2020-05-08T08:42:00Z">
        <w:del w:id="3277" w:author="◉‿◉" w:date="2020-05-08T20:26:00Z">
          <w:r>
            <w:rPr/>
            <w:delText>16</w:delText>
          </w:r>
        </w:del>
      </w:ins>
      <w:ins w:id="3278" w:author="◉‿◉" w:date="2020-05-08T08:42:00Z">
        <w:del w:id="3279" w:author="◉‿◉" w:date="2020-05-08T20:26:00Z">
          <w:r>
            <w:rPr/>
            <w:fldChar w:fldCharType="end"/>
          </w:r>
        </w:del>
      </w:ins>
      <w:ins w:id="3280" w:author="◉‿◉" w:date="2020-05-08T08:42:00Z">
        <w:del w:id="3281" w:author="◉‿◉" w:date="2020-05-08T20:26:00Z">
          <w:r>
            <w:rPr>
              <w:rFonts w:ascii="宋体" w:hAnsi="宋体"/>
            </w:rPr>
            <w:fldChar w:fldCharType="end"/>
          </w:r>
        </w:del>
      </w:ins>
    </w:p>
    <w:p>
      <w:pPr>
        <w:pStyle w:val="23"/>
        <w:tabs>
          <w:tab w:val="right" w:leader="dot" w:pos="9354"/>
        </w:tabs>
        <w:rPr>
          <w:ins w:id="3282" w:author="◉‿◉" w:date="2020-05-08T08:42:00Z"/>
          <w:del w:id="3283" w:author="◉‿◉" w:date="2020-05-08T20:26:00Z"/>
        </w:rPr>
      </w:pPr>
      <w:ins w:id="3284" w:author="◉‿◉" w:date="2020-05-08T08:42:00Z">
        <w:del w:id="3285" w:author="◉‿◉" w:date="2020-05-08T20:26:00Z">
          <w:r>
            <w:rPr>
              <w:rFonts w:ascii="宋体" w:hAnsi="宋体"/>
            </w:rPr>
            <w:fldChar w:fldCharType="begin"/>
          </w:r>
        </w:del>
      </w:ins>
      <w:ins w:id="3286" w:author="◉‿◉" w:date="2020-05-08T08:42:00Z">
        <w:del w:id="3287" w:author="◉‿◉" w:date="2020-05-08T20:26:00Z">
          <w:r>
            <w:rPr>
              <w:rFonts w:ascii="宋体" w:hAnsi="宋体"/>
            </w:rPr>
            <w:delInstrText xml:space="preserve"> HYPERLINK \l _Toc25542 </w:delInstrText>
          </w:r>
        </w:del>
      </w:ins>
      <w:ins w:id="3288" w:author="◉‿◉" w:date="2020-05-08T08:42:00Z">
        <w:del w:id="3289" w:author="◉‿◉" w:date="2020-05-08T20:26:00Z">
          <w:r>
            <w:rPr>
              <w:rFonts w:ascii="宋体" w:hAnsi="宋体"/>
            </w:rPr>
            <w:fldChar w:fldCharType="separate"/>
          </w:r>
        </w:del>
      </w:ins>
      <w:ins w:id="3290" w:author="◉‿◉" w:date="2020-05-08T08:42:00Z">
        <w:del w:id="3291" w:author="◉‿◉" w:date="2020-05-08T20:26:00Z">
          <w:r>
            <w:rPr>
              <w:rFonts w:hint="eastAsia"/>
            </w:rPr>
            <w:delText>图4-9 配置字模选项</w:delText>
          </w:r>
        </w:del>
      </w:ins>
      <w:ins w:id="3292" w:author="◉‿◉" w:date="2020-05-08T08:42:00Z">
        <w:del w:id="3293" w:author="◉‿◉" w:date="2020-05-08T20:26:00Z">
          <w:r>
            <w:rPr/>
            <w:tab/>
          </w:r>
        </w:del>
      </w:ins>
      <w:ins w:id="3294" w:author="◉‿◉" w:date="2020-05-08T08:42:00Z">
        <w:del w:id="3295" w:author="◉‿◉" w:date="2020-05-08T20:26:00Z">
          <w:r>
            <w:rPr/>
            <w:fldChar w:fldCharType="begin"/>
          </w:r>
        </w:del>
      </w:ins>
      <w:ins w:id="3296" w:author="◉‿◉" w:date="2020-05-08T08:42:00Z">
        <w:del w:id="3297" w:author="◉‿◉" w:date="2020-05-08T20:26:00Z">
          <w:r>
            <w:rPr/>
            <w:delInstrText xml:space="preserve"> PAGEREF _Toc25542 </w:delInstrText>
          </w:r>
        </w:del>
      </w:ins>
      <w:ins w:id="3298" w:author="◉‿◉" w:date="2020-05-08T08:42:00Z">
        <w:del w:id="3299" w:author="◉‿◉" w:date="2020-05-08T20:26:00Z">
          <w:r>
            <w:rPr/>
            <w:fldChar w:fldCharType="separate"/>
          </w:r>
        </w:del>
      </w:ins>
      <w:ins w:id="3300" w:author="◉‿◉" w:date="2020-05-08T08:42:00Z">
        <w:del w:id="3301" w:author="◉‿◉" w:date="2020-05-08T20:26:00Z">
          <w:r>
            <w:rPr/>
            <w:delText>16</w:delText>
          </w:r>
        </w:del>
      </w:ins>
      <w:ins w:id="3302" w:author="◉‿◉" w:date="2020-05-08T08:42:00Z">
        <w:del w:id="3303" w:author="◉‿◉" w:date="2020-05-08T20:26:00Z">
          <w:r>
            <w:rPr/>
            <w:fldChar w:fldCharType="end"/>
          </w:r>
        </w:del>
      </w:ins>
      <w:ins w:id="3304" w:author="◉‿◉" w:date="2020-05-08T08:42:00Z">
        <w:del w:id="3305" w:author="◉‿◉" w:date="2020-05-08T20:26:00Z">
          <w:r>
            <w:rPr>
              <w:rFonts w:ascii="宋体" w:hAnsi="宋体"/>
            </w:rPr>
            <w:fldChar w:fldCharType="end"/>
          </w:r>
        </w:del>
      </w:ins>
    </w:p>
    <w:p>
      <w:pPr>
        <w:pStyle w:val="23"/>
        <w:tabs>
          <w:tab w:val="right" w:leader="dot" w:pos="9354"/>
        </w:tabs>
        <w:rPr>
          <w:ins w:id="3306" w:author="◉‿◉" w:date="2020-05-08T08:42:00Z"/>
          <w:del w:id="3307" w:author="◉‿◉" w:date="2020-05-08T20:26:00Z"/>
        </w:rPr>
      </w:pPr>
      <w:ins w:id="3308" w:author="◉‿◉" w:date="2020-05-08T08:42:00Z">
        <w:del w:id="3309" w:author="◉‿◉" w:date="2020-05-08T20:26:00Z">
          <w:r>
            <w:rPr>
              <w:rFonts w:ascii="宋体" w:hAnsi="宋体"/>
            </w:rPr>
            <w:fldChar w:fldCharType="begin"/>
          </w:r>
        </w:del>
      </w:ins>
      <w:ins w:id="3310" w:author="◉‿◉" w:date="2020-05-08T08:42:00Z">
        <w:del w:id="3311" w:author="◉‿◉" w:date="2020-05-08T20:26:00Z">
          <w:r>
            <w:rPr>
              <w:rFonts w:ascii="宋体" w:hAnsi="宋体"/>
            </w:rPr>
            <w:delInstrText xml:space="preserve"> HYPERLINK \l _Toc26029 </w:delInstrText>
          </w:r>
        </w:del>
      </w:ins>
      <w:ins w:id="3312" w:author="◉‿◉" w:date="2020-05-08T08:42:00Z">
        <w:del w:id="3313" w:author="◉‿◉" w:date="2020-05-08T20:26:00Z">
          <w:r>
            <w:rPr>
              <w:rFonts w:ascii="宋体" w:hAnsi="宋体"/>
            </w:rPr>
            <w:fldChar w:fldCharType="separate"/>
          </w:r>
        </w:del>
      </w:ins>
      <w:ins w:id="3314" w:author="◉‿◉" w:date="2020-05-08T08:42:00Z">
        <w:del w:id="3315" w:author="◉‿◉" w:date="2020-05-08T20:26:00Z">
          <w:r>
            <w:rPr>
              <w:rFonts w:hint="eastAsia"/>
            </w:rPr>
            <w:delText>图4-10 image2lcd 配置界面</w:delText>
          </w:r>
        </w:del>
      </w:ins>
      <w:ins w:id="3316" w:author="◉‿◉" w:date="2020-05-08T08:42:00Z">
        <w:del w:id="3317" w:author="◉‿◉" w:date="2020-05-08T20:26:00Z">
          <w:r>
            <w:rPr/>
            <w:tab/>
          </w:r>
        </w:del>
      </w:ins>
      <w:ins w:id="3318" w:author="◉‿◉" w:date="2020-05-08T08:42:00Z">
        <w:del w:id="3319" w:author="◉‿◉" w:date="2020-05-08T20:26:00Z">
          <w:r>
            <w:rPr/>
            <w:fldChar w:fldCharType="begin"/>
          </w:r>
        </w:del>
      </w:ins>
      <w:ins w:id="3320" w:author="◉‿◉" w:date="2020-05-08T08:42:00Z">
        <w:del w:id="3321" w:author="◉‿◉" w:date="2020-05-08T20:26:00Z">
          <w:r>
            <w:rPr/>
            <w:delInstrText xml:space="preserve"> PAGEREF _Toc26029 </w:delInstrText>
          </w:r>
        </w:del>
      </w:ins>
      <w:ins w:id="3322" w:author="◉‿◉" w:date="2020-05-08T08:42:00Z">
        <w:del w:id="3323" w:author="◉‿◉" w:date="2020-05-08T20:26:00Z">
          <w:r>
            <w:rPr/>
            <w:fldChar w:fldCharType="separate"/>
          </w:r>
        </w:del>
      </w:ins>
      <w:ins w:id="3324" w:author="◉‿◉" w:date="2020-05-08T08:42:00Z">
        <w:del w:id="3325" w:author="◉‿◉" w:date="2020-05-08T20:26:00Z">
          <w:r>
            <w:rPr/>
            <w:delText>17</w:delText>
          </w:r>
        </w:del>
      </w:ins>
      <w:ins w:id="3326" w:author="◉‿◉" w:date="2020-05-08T08:42:00Z">
        <w:del w:id="3327" w:author="◉‿◉" w:date="2020-05-08T20:26:00Z">
          <w:r>
            <w:rPr/>
            <w:fldChar w:fldCharType="end"/>
          </w:r>
        </w:del>
      </w:ins>
      <w:ins w:id="3328" w:author="◉‿◉" w:date="2020-05-08T08:42:00Z">
        <w:del w:id="3329" w:author="◉‿◉" w:date="2020-05-08T20:26:00Z">
          <w:r>
            <w:rPr>
              <w:rFonts w:ascii="宋体" w:hAnsi="宋体"/>
            </w:rPr>
            <w:fldChar w:fldCharType="end"/>
          </w:r>
        </w:del>
      </w:ins>
    </w:p>
    <w:p>
      <w:pPr>
        <w:pStyle w:val="23"/>
        <w:tabs>
          <w:tab w:val="right" w:leader="dot" w:pos="9354"/>
        </w:tabs>
        <w:rPr>
          <w:ins w:id="3330" w:author="◉‿◉" w:date="2020-05-08T08:42:00Z"/>
          <w:del w:id="3331" w:author="◉‿◉" w:date="2020-05-08T20:26:00Z"/>
        </w:rPr>
      </w:pPr>
      <w:ins w:id="3332" w:author="◉‿◉" w:date="2020-05-08T08:42:00Z">
        <w:del w:id="3333" w:author="◉‿◉" w:date="2020-05-08T20:26:00Z">
          <w:r>
            <w:rPr>
              <w:rFonts w:ascii="宋体" w:hAnsi="宋体"/>
            </w:rPr>
            <w:fldChar w:fldCharType="begin"/>
          </w:r>
        </w:del>
      </w:ins>
      <w:ins w:id="3334" w:author="◉‿◉" w:date="2020-05-08T08:42:00Z">
        <w:del w:id="3335" w:author="◉‿◉" w:date="2020-05-08T20:26:00Z">
          <w:r>
            <w:rPr>
              <w:rFonts w:ascii="宋体" w:hAnsi="宋体"/>
            </w:rPr>
            <w:delInstrText xml:space="preserve"> HYPERLINK \l _Toc9650 </w:delInstrText>
          </w:r>
        </w:del>
      </w:ins>
      <w:ins w:id="3336" w:author="◉‿◉" w:date="2020-05-08T08:42:00Z">
        <w:del w:id="3337" w:author="◉‿◉" w:date="2020-05-08T20:26:00Z">
          <w:r>
            <w:rPr>
              <w:rFonts w:ascii="宋体" w:hAnsi="宋体"/>
            </w:rPr>
            <w:fldChar w:fldCharType="separate"/>
          </w:r>
        </w:del>
      </w:ins>
      <w:ins w:id="3338" w:author="◉‿◉" w:date="2020-05-08T08:42:00Z">
        <w:del w:id="3339" w:author="◉‿◉" w:date="2020-05-08T20:26:00Z">
          <w:r>
            <w:rPr>
              <w:rFonts w:hint="eastAsia"/>
            </w:rPr>
            <w:delText>图4-11 智能窗帘控制流程</w:delText>
          </w:r>
        </w:del>
      </w:ins>
      <w:ins w:id="3340" w:author="◉‿◉" w:date="2020-05-08T08:42:00Z">
        <w:del w:id="3341" w:author="◉‿◉" w:date="2020-05-08T20:26:00Z">
          <w:r>
            <w:rPr/>
            <w:tab/>
          </w:r>
        </w:del>
      </w:ins>
      <w:ins w:id="3342" w:author="◉‿◉" w:date="2020-05-08T08:42:00Z">
        <w:del w:id="3343" w:author="◉‿◉" w:date="2020-05-08T20:26:00Z">
          <w:r>
            <w:rPr/>
            <w:fldChar w:fldCharType="begin"/>
          </w:r>
        </w:del>
      </w:ins>
      <w:ins w:id="3344" w:author="◉‿◉" w:date="2020-05-08T08:42:00Z">
        <w:del w:id="3345" w:author="◉‿◉" w:date="2020-05-08T20:26:00Z">
          <w:r>
            <w:rPr/>
            <w:delInstrText xml:space="preserve"> PAGEREF _Toc9650 </w:delInstrText>
          </w:r>
        </w:del>
      </w:ins>
      <w:ins w:id="3346" w:author="◉‿◉" w:date="2020-05-08T08:42:00Z">
        <w:del w:id="3347" w:author="◉‿◉" w:date="2020-05-08T20:26:00Z">
          <w:r>
            <w:rPr/>
            <w:fldChar w:fldCharType="separate"/>
          </w:r>
        </w:del>
      </w:ins>
      <w:ins w:id="3348" w:author="◉‿◉" w:date="2020-05-08T08:42:00Z">
        <w:del w:id="3349" w:author="◉‿◉" w:date="2020-05-08T20:26:00Z">
          <w:r>
            <w:rPr/>
            <w:delText>18</w:delText>
          </w:r>
        </w:del>
      </w:ins>
      <w:ins w:id="3350" w:author="◉‿◉" w:date="2020-05-08T08:42:00Z">
        <w:del w:id="3351" w:author="◉‿◉" w:date="2020-05-08T20:26:00Z">
          <w:r>
            <w:rPr/>
            <w:fldChar w:fldCharType="end"/>
          </w:r>
        </w:del>
      </w:ins>
      <w:ins w:id="3352" w:author="◉‿◉" w:date="2020-05-08T08:42:00Z">
        <w:del w:id="3353" w:author="◉‿◉" w:date="2020-05-08T20:26:00Z">
          <w:r>
            <w:rPr>
              <w:rFonts w:ascii="宋体" w:hAnsi="宋体"/>
            </w:rPr>
            <w:fldChar w:fldCharType="end"/>
          </w:r>
        </w:del>
      </w:ins>
    </w:p>
    <w:p>
      <w:pPr>
        <w:pStyle w:val="23"/>
        <w:tabs>
          <w:tab w:val="right" w:leader="dot" w:pos="9354"/>
        </w:tabs>
        <w:rPr>
          <w:ins w:id="3354" w:author="◉‿◉" w:date="2020-05-08T08:42:00Z"/>
          <w:del w:id="3355" w:author="◉‿◉" w:date="2020-05-08T20:26:00Z"/>
        </w:rPr>
      </w:pPr>
      <w:ins w:id="3356" w:author="◉‿◉" w:date="2020-05-08T08:42:00Z">
        <w:del w:id="3357" w:author="◉‿◉" w:date="2020-05-08T20:26:00Z">
          <w:r>
            <w:rPr>
              <w:rFonts w:ascii="宋体" w:hAnsi="宋体"/>
            </w:rPr>
            <w:fldChar w:fldCharType="begin"/>
          </w:r>
        </w:del>
      </w:ins>
      <w:ins w:id="3358" w:author="◉‿◉" w:date="2020-05-08T08:42:00Z">
        <w:del w:id="3359" w:author="◉‿◉" w:date="2020-05-08T20:26:00Z">
          <w:r>
            <w:rPr>
              <w:rFonts w:ascii="宋体" w:hAnsi="宋体"/>
            </w:rPr>
            <w:delInstrText xml:space="preserve"> HYPERLINK \l _Toc5094 </w:delInstrText>
          </w:r>
        </w:del>
      </w:ins>
      <w:ins w:id="3360" w:author="◉‿◉" w:date="2020-05-08T08:42:00Z">
        <w:del w:id="3361" w:author="◉‿◉" w:date="2020-05-08T20:26:00Z">
          <w:r>
            <w:rPr>
              <w:rFonts w:ascii="宋体" w:hAnsi="宋体"/>
            </w:rPr>
            <w:fldChar w:fldCharType="separate"/>
          </w:r>
        </w:del>
      </w:ins>
      <w:ins w:id="3362" w:author="◉‿◉" w:date="2020-05-08T08:42:00Z">
        <w:del w:id="3363" w:author="◉‿◉" w:date="2020-05-08T20:26:00Z">
          <w:r>
            <w:rPr>
              <w:rFonts w:hint="eastAsia"/>
            </w:rPr>
            <w:delText>图4-12 窗帘防过卷功能设计流程</w:delText>
          </w:r>
        </w:del>
      </w:ins>
      <w:ins w:id="3364" w:author="◉‿◉" w:date="2020-05-08T08:42:00Z">
        <w:del w:id="3365" w:author="◉‿◉" w:date="2020-05-08T20:26:00Z">
          <w:r>
            <w:rPr/>
            <w:tab/>
          </w:r>
        </w:del>
      </w:ins>
      <w:ins w:id="3366" w:author="◉‿◉" w:date="2020-05-08T08:42:00Z">
        <w:del w:id="3367" w:author="◉‿◉" w:date="2020-05-08T20:26:00Z">
          <w:r>
            <w:rPr/>
            <w:fldChar w:fldCharType="begin"/>
          </w:r>
        </w:del>
      </w:ins>
      <w:ins w:id="3368" w:author="◉‿◉" w:date="2020-05-08T08:42:00Z">
        <w:del w:id="3369" w:author="◉‿◉" w:date="2020-05-08T20:26:00Z">
          <w:r>
            <w:rPr/>
            <w:delInstrText xml:space="preserve"> PAGEREF _Toc5094 </w:delInstrText>
          </w:r>
        </w:del>
      </w:ins>
      <w:ins w:id="3370" w:author="◉‿◉" w:date="2020-05-08T08:42:00Z">
        <w:del w:id="3371" w:author="◉‿◉" w:date="2020-05-08T20:26:00Z">
          <w:r>
            <w:rPr/>
            <w:fldChar w:fldCharType="separate"/>
          </w:r>
        </w:del>
      </w:ins>
      <w:ins w:id="3372" w:author="◉‿◉" w:date="2020-05-08T08:42:00Z">
        <w:del w:id="3373" w:author="◉‿◉" w:date="2020-05-08T20:26:00Z">
          <w:r>
            <w:rPr/>
            <w:delText>19</w:delText>
          </w:r>
        </w:del>
      </w:ins>
      <w:ins w:id="3374" w:author="◉‿◉" w:date="2020-05-08T08:42:00Z">
        <w:del w:id="3375" w:author="◉‿◉" w:date="2020-05-08T20:26:00Z">
          <w:r>
            <w:rPr/>
            <w:fldChar w:fldCharType="end"/>
          </w:r>
        </w:del>
      </w:ins>
      <w:ins w:id="3376" w:author="◉‿◉" w:date="2020-05-08T08:42:00Z">
        <w:del w:id="3377" w:author="◉‿◉" w:date="2020-05-08T20:26:00Z">
          <w:r>
            <w:rPr>
              <w:rFonts w:ascii="宋体" w:hAnsi="宋体"/>
            </w:rPr>
            <w:fldChar w:fldCharType="end"/>
          </w:r>
        </w:del>
      </w:ins>
    </w:p>
    <w:p>
      <w:pPr>
        <w:pStyle w:val="23"/>
        <w:tabs>
          <w:tab w:val="right" w:leader="dot" w:pos="9354"/>
        </w:tabs>
        <w:rPr>
          <w:ins w:id="3378" w:author="◉‿◉" w:date="2020-05-08T08:42:00Z"/>
          <w:del w:id="3379" w:author="◉‿◉" w:date="2020-05-08T20:26:00Z"/>
        </w:rPr>
      </w:pPr>
      <w:ins w:id="3380" w:author="◉‿◉" w:date="2020-05-08T08:42:00Z">
        <w:del w:id="3381" w:author="◉‿◉" w:date="2020-05-08T20:26:00Z">
          <w:r>
            <w:rPr>
              <w:rFonts w:ascii="宋体" w:hAnsi="宋体"/>
            </w:rPr>
            <w:fldChar w:fldCharType="begin"/>
          </w:r>
        </w:del>
      </w:ins>
      <w:ins w:id="3382" w:author="◉‿◉" w:date="2020-05-08T08:42:00Z">
        <w:del w:id="3383" w:author="◉‿◉" w:date="2020-05-08T20:26:00Z">
          <w:r>
            <w:rPr>
              <w:rFonts w:ascii="宋体" w:hAnsi="宋体"/>
            </w:rPr>
            <w:delInstrText xml:space="preserve"> HYPERLINK \l _Toc44 </w:delInstrText>
          </w:r>
        </w:del>
      </w:ins>
      <w:ins w:id="3384" w:author="◉‿◉" w:date="2020-05-08T08:42:00Z">
        <w:del w:id="3385" w:author="◉‿◉" w:date="2020-05-08T20:26:00Z">
          <w:r>
            <w:rPr>
              <w:rFonts w:ascii="宋体" w:hAnsi="宋体"/>
            </w:rPr>
            <w:fldChar w:fldCharType="separate"/>
          </w:r>
        </w:del>
      </w:ins>
      <w:ins w:id="3386" w:author="◉‿◉" w:date="2020-05-08T08:42:00Z">
        <w:del w:id="3387" w:author="◉‿◉" w:date="2020-05-08T20:26:00Z">
          <w:r>
            <w:rPr>
              <w:rFonts w:hint="eastAsia"/>
            </w:rPr>
            <w:delText>图4-13 智能控制程序流程</w:delText>
          </w:r>
        </w:del>
      </w:ins>
      <w:ins w:id="3388" w:author="◉‿◉" w:date="2020-05-08T08:42:00Z">
        <w:del w:id="3389" w:author="◉‿◉" w:date="2020-05-08T20:26:00Z">
          <w:r>
            <w:rPr/>
            <w:tab/>
          </w:r>
        </w:del>
      </w:ins>
      <w:ins w:id="3390" w:author="◉‿◉" w:date="2020-05-08T08:42:00Z">
        <w:del w:id="3391" w:author="◉‿◉" w:date="2020-05-08T20:26:00Z">
          <w:r>
            <w:rPr/>
            <w:fldChar w:fldCharType="begin"/>
          </w:r>
        </w:del>
      </w:ins>
      <w:ins w:id="3392" w:author="◉‿◉" w:date="2020-05-08T08:42:00Z">
        <w:del w:id="3393" w:author="◉‿◉" w:date="2020-05-08T20:26:00Z">
          <w:r>
            <w:rPr/>
            <w:delInstrText xml:space="preserve"> PAGEREF _Toc44 </w:delInstrText>
          </w:r>
        </w:del>
      </w:ins>
      <w:ins w:id="3394" w:author="◉‿◉" w:date="2020-05-08T08:42:00Z">
        <w:del w:id="3395" w:author="◉‿◉" w:date="2020-05-08T20:26:00Z">
          <w:r>
            <w:rPr/>
            <w:fldChar w:fldCharType="separate"/>
          </w:r>
        </w:del>
      </w:ins>
      <w:ins w:id="3396" w:author="◉‿◉" w:date="2020-05-08T08:42:00Z">
        <w:del w:id="3397" w:author="◉‿◉" w:date="2020-05-08T20:26:00Z">
          <w:r>
            <w:rPr/>
            <w:delText>20</w:delText>
          </w:r>
        </w:del>
      </w:ins>
      <w:ins w:id="3398" w:author="◉‿◉" w:date="2020-05-08T08:42:00Z">
        <w:del w:id="3399" w:author="◉‿◉" w:date="2020-05-08T20:26:00Z">
          <w:r>
            <w:rPr/>
            <w:fldChar w:fldCharType="end"/>
          </w:r>
        </w:del>
      </w:ins>
      <w:ins w:id="3400" w:author="◉‿◉" w:date="2020-05-08T08:42:00Z">
        <w:del w:id="3401" w:author="◉‿◉" w:date="2020-05-08T20:26:00Z">
          <w:r>
            <w:rPr>
              <w:rFonts w:ascii="宋体" w:hAnsi="宋体"/>
            </w:rPr>
            <w:fldChar w:fldCharType="end"/>
          </w:r>
        </w:del>
      </w:ins>
    </w:p>
    <w:p>
      <w:pPr>
        <w:pStyle w:val="23"/>
        <w:tabs>
          <w:tab w:val="right" w:leader="dot" w:pos="9354"/>
        </w:tabs>
        <w:rPr>
          <w:ins w:id="3402" w:author="◉‿◉" w:date="2020-05-08T08:42:00Z"/>
          <w:del w:id="3403" w:author="◉‿◉" w:date="2020-05-08T20:26:00Z"/>
        </w:rPr>
      </w:pPr>
      <w:ins w:id="3404" w:author="◉‿◉" w:date="2020-05-08T08:42:00Z">
        <w:del w:id="3405" w:author="◉‿◉" w:date="2020-05-08T20:26:00Z">
          <w:r>
            <w:rPr>
              <w:rFonts w:ascii="宋体" w:hAnsi="宋体"/>
            </w:rPr>
            <w:fldChar w:fldCharType="begin"/>
          </w:r>
        </w:del>
      </w:ins>
      <w:ins w:id="3406" w:author="◉‿◉" w:date="2020-05-08T08:42:00Z">
        <w:del w:id="3407" w:author="◉‿◉" w:date="2020-05-08T20:26:00Z">
          <w:r>
            <w:rPr>
              <w:rFonts w:ascii="宋体" w:hAnsi="宋体"/>
            </w:rPr>
            <w:delInstrText xml:space="preserve"> HYPERLINK \l _Toc4516 </w:delInstrText>
          </w:r>
        </w:del>
      </w:ins>
      <w:ins w:id="3408" w:author="◉‿◉" w:date="2020-05-08T08:42:00Z">
        <w:del w:id="3409" w:author="◉‿◉" w:date="2020-05-08T20:26:00Z">
          <w:r>
            <w:rPr>
              <w:rFonts w:ascii="宋体" w:hAnsi="宋体"/>
            </w:rPr>
            <w:fldChar w:fldCharType="separate"/>
          </w:r>
        </w:del>
      </w:ins>
      <w:ins w:id="3410" w:author="◉‿◉" w:date="2020-05-08T08:42:00Z">
        <w:del w:id="3411" w:author="◉‿◉" w:date="2020-05-08T20:26:00Z">
          <w:r>
            <w:rPr>
              <w:rFonts w:hint="eastAsia"/>
            </w:rPr>
            <w:delText>图4-14 定时功能程序流程</w:delText>
          </w:r>
        </w:del>
      </w:ins>
      <w:ins w:id="3412" w:author="◉‿◉" w:date="2020-05-08T08:42:00Z">
        <w:del w:id="3413" w:author="◉‿◉" w:date="2020-05-08T20:26:00Z">
          <w:r>
            <w:rPr/>
            <w:tab/>
          </w:r>
        </w:del>
      </w:ins>
      <w:ins w:id="3414" w:author="◉‿◉" w:date="2020-05-08T08:42:00Z">
        <w:del w:id="3415" w:author="◉‿◉" w:date="2020-05-08T20:26:00Z">
          <w:r>
            <w:rPr/>
            <w:fldChar w:fldCharType="begin"/>
          </w:r>
        </w:del>
      </w:ins>
      <w:ins w:id="3416" w:author="◉‿◉" w:date="2020-05-08T08:42:00Z">
        <w:del w:id="3417" w:author="◉‿◉" w:date="2020-05-08T20:26:00Z">
          <w:r>
            <w:rPr/>
            <w:delInstrText xml:space="preserve"> PAGEREF _Toc4516 </w:delInstrText>
          </w:r>
        </w:del>
      </w:ins>
      <w:ins w:id="3418" w:author="◉‿◉" w:date="2020-05-08T08:42:00Z">
        <w:del w:id="3419" w:author="◉‿◉" w:date="2020-05-08T20:26:00Z">
          <w:r>
            <w:rPr/>
            <w:fldChar w:fldCharType="separate"/>
          </w:r>
        </w:del>
      </w:ins>
      <w:ins w:id="3420" w:author="◉‿◉" w:date="2020-05-08T08:42:00Z">
        <w:del w:id="3421" w:author="◉‿◉" w:date="2020-05-08T20:26:00Z">
          <w:r>
            <w:rPr/>
            <w:delText>21</w:delText>
          </w:r>
        </w:del>
      </w:ins>
      <w:ins w:id="3422" w:author="◉‿◉" w:date="2020-05-08T08:42:00Z">
        <w:del w:id="3423" w:author="◉‿◉" w:date="2020-05-08T20:26:00Z">
          <w:r>
            <w:rPr/>
            <w:fldChar w:fldCharType="end"/>
          </w:r>
        </w:del>
      </w:ins>
      <w:ins w:id="3424" w:author="◉‿◉" w:date="2020-05-08T08:42:00Z">
        <w:del w:id="3425" w:author="◉‿◉" w:date="2020-05-08T20:26:00Z">
          <w:r>
            <w:rPr>
              <w:rFonts w:ascii="宋体" w:hAnsi="宋体"/>
            </w:rPr>
            <w:fldChar w:fldCharType="end"/>
          </w:r>
        </w:del>
      </w:ins>
    </w:p>
    <w:p>
      <w:pPr>
        <w:pStyle w:val="23"/>
        <w:tabs>
          <w:tab w:val="right" w:leader="dot" w:pos="9354"/>
        </w:tabs>
        <w:rPr>
          <w:ins w:id="3426" w:author="◉‿◉" w:date="2020-05-08T08:42:00Z"/>
          <w:del w:id="3427" w:author="◉‿◉" w:date="2020-05-08T20:26:00Z"/>
        </w:rPr>
      </w:pPr>
      <w:ins w:id="3428" w:author="◉‿◉" w:date="2020-05-08T08:42:00Z">
        <w:del w:id="3429" w:author="◉‿◉" w:date="2020-05-08T20:26:00Z">
          <w:r>
            <w:rPr>
              <w:rFonts w:ascii="宋体" w:hAnsi="宋体"/>
            </w:rPr>
            <w:fldChar w:fldCharType="begin"/>
          </w:r>
        </w:del>
      </w:ins>
      <w:ins w:id="3430" w:author="◉‿◉" w:date="2020-05-08T08:42:00Z">
        <w:del w:id="3431" w:author="◉‿◉" w:date="2020-05-08T20:26:00Z">
          <w:r>
            <w:rPr>
              <w:rFonts w:ascii="宋体" w:hAnsi="宋体"/>
            </w:rPr>
            <w:delInstrText xml:space="preserve"> HYPERLINK \l _Toc10639 </w:delInstrText>
          </w:r>
        </w:del>
      </w:ins>
      <w:ins w:id="3432" w:author="◉‿◉" w:date="2020-05-08T08:42:00Z">
        <w:del w:id="3433" w:author="◉‿◉" w:date="2020-05-08T20:26:00Z">
          <w:r>
            <w:rPr>
              <w:rFonts w:ascii="宋体" w:hAnsi="宋体"/>
            </w:rPr>
            <w:fldChar w:fldCharType="separate"/>
          </w:r>
        </w:del>
      </w:ins>
      <w:ins w:id="3434" w:author="◉‿◉" w:date="2020-05-08T08:42:00Z">
        <w:del w:id="3435" w:author="◉‿◉" w:date="2020-05-08T20:26:00Z">
          <w:r>
            <w:rPr>
              <w:rFonts w:hint="eastAsia"/>
            </w:rPr>
            <w:delText>图4-15 WIFI通信总体流程</w:delText>
          </w:r>
        </w:del>
      </w:ins>
      <w:ins w:id="3436" w:author="◉‿◉" w:date="2020-05-08T08:42:00Z">
        <w:del w:id="3437" w:author="◉‿◉" w:date="2020-05-08T20:26:00Z">
          <w:r>
            <w:rPr/>
            <w:tab/>
          </w:r>
        </w:del>
      </w:ins>
      <w:ins w:id="3438" w:author="◉‿◉" w:date="2020-05-08T08:42:00Z">
        <w:del w:id="3439" w:author="◉‿◉" w:date="2020-05-08T20:26:00Z">
          <w:r>
            <w:rPr/>
            <w:fldChar w:fldCharType="begin"/>
          </w:r>
        </w:del>
      </w:ins>
      <w:ins w:id="3440" w:author="◉‿◉" w:date="2020-05-08T08:42:00Z">
        <w:del w:id="3441" w:author="◉‿◉" w:date="2020-05-08T20:26:00Z">
          <w:r>
            <w:rPr/>
            <w:delInstrText xml:space="preserve"> PAGEREF _Toc10639 </w:delInstrText>
          </w:r>
        </w:del>
      </w:ins>
      <w:ins w:id="3442" w:author="◉‿◉" w:date="2020-05-08T08:42:00Z">
        <w:del w:id="3443" w:author="◉‿◉" w:date="2020-05-08T20:26:00Z">
          <w:r>
            <w:rPr/>
            <w:fldChar w:fldCharType="separate"/>
          </w:r>
        </w:del>
      </w:ins>
      <w:ins w:id="3444" w:author="◉‿◉" w:date="2020-05-08T08:42:00Z">
        <w:del w:id="3445" w:author="◉‿◉" w:date="2020-05-08T20:26:00Z">
          <w:r>
            <w:rPr/>
            <w:delText>21</w:delText>
          </w:r>
        </w:del>
      </w:ins>
      <w:ins w:id="3446" w:author="◉‿◉" w:date="2020-05-08T08:42:00Z">
        <w:del w:id="3447" w:author="◉‿◉" w:date="2020-05-08T20:26:00Z">
          <w:r>
            <w:rPr/>
            <w:fldChar w:fldCharType="end"/>
          </w:r>
        </w:del>
      </w:ins>
      <w:ins w:id="3448" w:author="◉‿◉" w:date="2020-05-08T08:42:00Z">
        <w:del w:id="3449" w:author="◉‿◉" w:date="2020-05-08T20:26:00Z">
          <w:r>
            <w:rPr>
              <w:rFonts w:ascii="宋体" w:hAnsi="宋体"/>
            </w:rPr>
            <w:fldChar w:fldCharType="end"/>
          </w:r>
        </w:del>
      </w:ins>
    </w:p>
    <w:p>
      <w:pPr>
        <w:pStyle w:val="23"/>
        <w:tabs>
          <w:tab w:val="right" w:leader="dot" w:pos="9354"/>
        </w:tabs>
        <w:rPr>
          <w:ins w:id="3450" w:author="◉‿◉" w:date="2020-05-08T08:42:00Z"/>
          <w:del w:id="3451" w:author="◉‿◉" w:date="2020-05-08T20:26:00Z"/>
        </w:rPr>
      </w:pPr>
      <w:ins w:id="3452" w:author="◉‿◉" w:date="2020-05-08T08:42:00Z">
        <w:del w:id="3453" w:author="◉‿◉" w:date="2020-05-08T20:26:00Z">
          <w:r>
            <w:rPr>
              <w:rFonts w:ascii="宋体" w:hAnsi="宋体"/>
            </w:rPr>
            <w:fldChar w:fldCharType="begin"/>
          </w:r>
        </w:del>
      </w:ins>
      <w:ins w:id="3454" w:author="◉‿◉" w:date="2020-05-08T08:42:00Z">
        <w:del w:id="3455" w:author="◉‿◉" w:date="2020-05-08T20:26:00Z">
          <w:r>
            <w:rPr>
              <w:rFonts w:ascii="宋体" w:hAnsi="宋体"/>
            </w:rPr>
            <w:delInstrText xml:space="preserve"> HYPERLINK \l _Toc20298 </w:delInstrText>
          </w:r>
        </w:del>
      </w:ins>
      <w:ins w:id="3456" w:author="◉‿◉" w:date="2020-05-08T08:42:00Z">
        <w:del w:id="3457" w:author="◉‿◉" w:date="2020-05-08T20:26:00Z">
          <w:r>
            <w:rPr>
              <w:rFonts w:ascii="宋体" w:hAnsi="宋体"/>
            </w:rPr>
            <w:fldChar w:fldCharType="separate"/>
          </w:r>
        </w:del>
      </w:ins>
      <w:ins w:id="3458" w:author="◉‿◉" w:date="2020-05-08T08:42:00Z">
        <w:del w:id="3459" w:author="◉‿◉" w:date="2020-05-08T20:26:00Z">
          <w:r>
            <w:rPr>
              <w:rFonts w:hint="eastAsia"/>
            </w:rPr>
            <w:delText>图4-16 SocketTool连接服务器流程</w:delText>
          </w:r>
        </w:del>
      </w:ins>
      <w:ins w:id="3460" w:author="◉‿◉" w:date="2020-05-08T08:42:00Z">
        <w:del w:id="3461" w:author="◉‿◉" w:date="2020-05-08T20:26:00Z">
          <w:r>
            <w:rPr/>
            <w:tab/>
          </w:r>
        </w:del>
      </w:ins>
      <w:ins w:id="3462" w:author="◉‿◉" w:date="2020-05-08T08:42:00Z">
        <w:del w:id="3463" w:author="◉‿◉" w:date="2020-05-08T20:26:00Z">
          <w:r>
            <w:rPr/>
            <w:fldChar w:fldCharType="begin"/>
          </w:r>
        </w:del>
      </w:ins>
      <w:ins w:id="3464" w:author="◉‿◉" w:date="2020-05-08T08:42:00Z">
        <w:del w:id="3465" w:author="◉‿◉" w:date="2020-05-08T20:26:00Z">
          <w:r>
            <w:rPr/>
            <w:delInstrText xml:space="preserve"> PAGEREF _Toc20298 </w:delInstrText>
          </w:r>
        </w:del>
      </w:ins>
      <w:ins w:id="3466" w:author="◉‿◉" w:date="2020-05-08T08:42:00Z">
        <w:del w:id="3467" w:author="◉‿◉" w:date="2020-05-08T20:26:00Z">
          <w:r>
            <w:rPr/>
            <w:fldChar w:fldCharType="separate"/>
          </w:r>
        </w:del>
      </w:ins>
      <w:ins w:id="3468" w:author="◉‿◉" w:date="2020-05-08T08:42:00Z">
        <w:del w:id="3469" w:author="◉‿◉" w:date="2020-05-08T20:26:00Z">
          <w:r>
            <w:rPr/>
            <w:delText>22</w:delText>
          </w:r>
        </w:del>
      </w:ins>
      <w:ins w:id="3470" w:author="◉‿◉" w:date="2020-05-08T08:42:00Z">
        <w:del w:id="3471" w:author="◉‿◉" w:date="2020-05-08T20:26:00Z">
          <w:r>
            <w:rPr/>
            <w:fldChar w:fldCharType="end"/>
          </w:r>
        </w:del>
      </w:ins>
      <w:ins w:id="3472" w:author="◉‿◉" w:date="2020-05-08T08:42:00Z">
        <w:del w:id="3473" w:author="◉‿◉" w:date="2020-05-08T20:26:00Z">
          <w:r>
            <w:rPr>
              <w:rFonts w:ascii="宋体" w:hAnsi="宋体"/>
            </w:rPr>
            <w:fldChar w:fldCharType="end"/>
          </w:r>
        </w:del>
      </w:ins>
    </w:p>
    <w:p>
      <w:pPr>
        <w:pStyle w:val="23"/>
        <w:tabs>
          <w:tab w:val="right" w:leader="dot" w:pos="9354"/>
        </w:tabs>
        <w:rPr>
          <w:ins w:id="3474" w:author="◉‿◉" w:date="2020-05-08T08:42:00Z"/>
          <w:del w:id="3475" w:author="◉‿◉" w:date="2020-05-08T20:26:00Z"/>
        </w:rPr>
      </w:pPr>
      <w:ins w:id="3476" w:author="◉‿◉" w:date="2020-05-08T08:42:00Z">
        <w:del w:id="3477" w:author="◉‿◉" w:date="2020-05-08T20:26:00Z">
          <w:r>
            <w:rPr>
              <w:rFonts w:ascii="宋体" w:hAnsi="宋体"/>
            </w:rPr>
            <w:fldChar w:fldCharType="begin"/>
          </w:r>
        </w:del>
      </w:ins>
      <w:ins w:id="3478" w:author="◉‿◉" w:date="2020-05-08T08:42:00Z">
        <w:del w:id="3479" w:author="◉‿◉" w:date="2020-05-08T20:26:00Z">
          <w:r>
            <w:rPr>
              <w:rFonts w:ascii="宋体" w:hAnsi="宋体"/>
            </w:rPr>
            <w:delInstrText xml:space="preserve"> HYPERLINK \l _Toc24153 </w:delInstrText>
          </w:r>
        </w:del>
      </w:ins>
      <w:ins w:id="3480" w:author="◉‿◉" w:date="2020-05-08T08:42:00Z">
        <w:del w:id="3481" w:author="◉‿◉" w:date="2020-05-08T20:26:00Z">
          <w:r>
            <w:rPr>
              <w:rFonts w:ascii="宋体" w:hAnsi="宋体"/>
            </w:rPr>
            <w:fldChar w:fldCharType="separate"/>
          </w:r>
        </w:del>
      </w:ins>
      <w:ins w:id="3482" w:author="◉‿◉" w:date="2020-05-08T08:42:00Z">
        <w:del w:id="3483" w:author="◉‿◉" w:date="2020-05-08T20:26:00Z">
          <w:r>
            <w:rPr>
              <w:rFonts w:hint="eastAsia"/>
            </w:rPr>
            <w:delText>图4-17 SocketTool发送协议数据</w:delText>
          </w:r>
        </w:del>
      </w:ins>
      <w:ins w:id="3484" w:author="◉‿◉" w:date="2020-05-08T08:42:00Z">
        <w:del w:id="3485" w:author="◉‿◉" w:date="2020-05-08T20:26:00Z">
          <w:r>
            <w:rPr/>
            <w:tab/>
          </w:r>
        </w:del>
      </w:ins>
      <w:ins w:id="3486" w:author="◉‿◉" w:date="2020-05-08T08:42:00Z">
        <w:del w:id="3487" w:author="◉‿◉" w:date="2020-05-08T20:26:00Z">
          <w:r>
            <w:rPr/>
            <w:fldChar w:fldCharType="begin"/>
          </w:r>
        </w:del>
      </w:ins>
      <w:ins w:id="3488" w:author="◉‿◉" w:date="2020-05-08T08:42:00Z">
        <w:del w:id="3489" w:author="◉‿◉" w:date="2020-05-08T20:26:00Z">
          <w:r>
            <w:rPr/>
            <w:delInstrText xml:space="preserve"> PAGEREF _Toc24153 </w:delInstrText>
          </w:r>
        </w:del>
      </w:ins>
      <w:ins w:id="3490" w:author="◉‿◉" w:date="2020-05-08T08:42:00Z">
        <w:del w:id="3491" w:author="◉‿◉" w:date="2020-05-08T20:26:00Z">
          <w:r>
            <w:rPr/>
            <w:fldChar w:fldCharType="separate"/>
          </w:r>
        </w:del>
      </w:ins>
      <w:ins w:id="3492" w:author="◉‿◉" w:date="2020-05-08T08:42:00Z">
        <w:del w:id="3493" w:author="◉‿◉" w:date="2020-05-08T20:26:00Z">
          <w:r>
            <w:rPr/>
            <w:delText>22</w:delText>
          </w:r>
        </w:del>
      </w:ins>
      <w:ins w:id="3494" w:author="◉‿◉" w:date="2020-05-08T08:42:00Z">
        <w:del w:id="3495" w:author="◉‿◉" w:date="2020-05-08T20:26:00Z">
          <w:r>
            <w:rPr/>
            <w:fldChar w:fldCharType="end"/>
          </w:r>
        </w:del>
      </w:ins>
      <w:ins w:id="3496" w:author="◉‿◉" w:date="2020-05-08T08:42:00Z">
        <w:del w:id="3497" w:author="◉‿◉" w:date="2020-05-08T20:26:00Z">
          <w:r>
            <w:rPr>
              <w:rFonts w:ascii="宋体" w:hAnsi="宋体"/>
            </w:rPr>
            <w:fldChar w:fldCharType="end"/>
          </w:r>
        </w:del>
      </w:ins>
    </w:p>
    <w:p>
      <w:pPr>
        <w:pStyle w:val="23"/>
        <w:tabs>
          <w:tab w:val="right" w:leader="dot" w:pos="9354"/>
        </w:tabs>
        <w:rPr>
          <w:ins w:id="3498" w:author="◉‿◉" w:date="2020-05-08T08:42:00Z"/>
          <w:del w:id="3499" w:author="◉‿◉" w:date="2020-05-08T20:26:00Z"/>
        </w:rPr>
      </w:pPr>
      <w:ins w:id="3500" w:author="◉‿◉" w:date="2020-05-08T08:42:00Z">
        <w:del w:id="3501" w:author="◉‿◉" w:date="2020-05-08T20:26:00Z">
          <w:r>
            <w:rPr>
              <w:rFonts w:ascii="宋体" w:hAnsi="宋体"/>
            </w:rPr>
            <w:fldChar w:fldCharType="begin"/>
          </w:r>
        </w:del>
      </w:ins>
      <w:ins w:id="3502" w:author="◉‿◉" w:date="2020-05-08T08:42:00Z">
        <w:del w:id="3503" w:author="◉‿◉" w:date="2020-05-08T20:26:00Z">
          <w:r>
            <w:rPr>
              <w:rFonts w:ascii="宋体" w:hAnsi="宋体"/>
            </w:rPr>
            <w:delInstrText xml:space="preserve"> HYPERLINK \l _Toc5722 </w:delInstrText>
          </w:r>
        </w:del>
      </w:ins>
      <w:ins w:id="3504" w:author="◉‿◉" w:date="2020-05-08T08:42:00Z">
        <w:del w:id="3505" w:author="◉‿◉" w:date="2020-05-08T20:26:00Z">
          <w:r>
            <w:rPr>
              <w:rFonts w:ascii="宋体" w:hAnsi="宋体"/>
            </w:rPr>
            <w:fldChar w:fldCharType="separate"/>
          </w:r>
        </w:del>
      </w:ins>
      <w:ins w:id="3506" w:author="◉‿◉" w:date="2020-05-08T08:42:00Z">
        <w:del w:id="3507" w:author="◉‿◉" w:date="2020-05-08T20:26:00Z">
          <w:r>
            <w:rPr>
              <w:rFonts w:hint="eastAsia"/>
            </w:rPr>
            <w:delText>图4-18 TLINK监控数据变化</w:delText>
          </w:r>
        </w:del>
      </w:ins>
      <w:ins w:id="3508" w:author="◉‿◉" w:date="2020-05-08T08:42:00Z">
        <w:del w:id="3509" w:author="◉‿◉" w:date="2020-05-08T20:26:00Z">
          <w:r>
            <w:rPr/>
            <w:tab/>
          </w:r>
        </w:del>
      </w:ins>
      <w:ins w:id="3510" w:author="◉‿◉" w:date="2020-05-08T08:42:00Z">
        <w:del w:id="3511" w:author="◉‿◉" w:date="2020-05-08T20:26:00Z">
          <w:r>
            <w:rPr/>
            <w:fldChar w:fldCharType="begin"/>
          </w:r>
        </w:del>
      </w:ins>
      <w:ins w:id="3512" w:author="◉‿◉" w:date="2020-05-08T08:42:00Z">
        <w:del w:id="3513" w:author="◉‿◉" w:date="2020-05-08T20:26:00Z">
          <w:r>
            <w:rPr/>
            <w:delInstrText xml:space="preserve"> PAGEREF _Toc5722 </w:delInstrText>
          </w:r>
        </w:del>
      </w:ins>
      <w:ins w:id="3514" w:author="◉‿◉" w:date="2020-05-08T08:42:00Z">
        <w:del w:id="3515" w:author="◉‿◉" w:date="2020-05-08T20:26:00Z">
          <w:r>
            <w:rPr/>
            <w:fldChar w:fldCharType="separate"/>
          </w:r>
        </w:del>
      </w:ins>
      <w:ins w:id="3516" w:author="◉‿◉" w:date="2020-05-08T08:42:00Z">
        <w:del w:id="3517" w:author="◉‿◉" w:date="2020-05-08T20:26:00Z">
          <w:r>
            <w:rPr/>
            <w:delText>23</w:delText>
          </w:r>
        </w:del>
      </w:ins>
      <w:ins w:id="3518" w:author="◉‿◉" w:date="2020-05-08T08:42:00Z">
        <w:del w:id="3519" w:author="◉‿◉" w:date="2020-05-08T20:26:00Z">
          <w:r>
            <w:rPr/>
            <w:fldChar w:fldCharType="end"/>
          </w:r>
        </w:del>
      </w:ins>
      <w:ins w:id="3520" w:author="◉‿◉" w:date="2020-05-08T08:42:00Z">
        <w:del w:id="3521" w:author="◉‿◉" w:date="2020-05-08T20:26:00Z">
          <w:r>
            <w:rPr>
              <w:rFonts w:ascii="宋体" w:hAnsi="宋体"/>
            </w:rPr>
            <w:fldChar w:fldCharType="end"/>
          </w:r>
        </w:del>
      </w:ins>
    </w:p>
    <w:p>
      <w:pPr>
        <w:pStyle w:val="23"/>
        <w:tabs>
          <w:tab w:val="right" w:leader="dot" w:pos="9354"/>
        </w:tabs>
        <w:rPr>
          <w:ins w:id="3522" w:author="◉‿◉" w:date="2020-05-08T08:42:00Z"/>
          <w:del w:id="3523" w:author="◉‿◉" w:date="2020-05-08T20:26:00Z"/>
        </w:rPr>
      </w:pPr>
      <w:ins w:id="3524" w:author="◉‿◉" w:date="2020-05-08T08:42:00Z">
        <w:del w:id="3525" w:author="◉‿◉" w:date="2020-05-08T20:26:00Z">
          <w:r>
            <w:rPr>
              <w:rFonts w:ascii="宋体" w:hAnsi="宋体"/>
            </w:rPr>
            <w:fldChar w:fldCharType="begin"/>
          </w:r>
        </w:del>
      </w:ins>
      <w:ins w:id="3526" w:author="◉‿◉" w:date="2020-05-08T08:42:00Z">
        <w:del w:id="3527" w:author="◉‿◉" w:date="2020-05-08T20:26:00Z">
          <w:r>
            <w:rPr>
              <w:rFonts w:ascii="宋体" w:hAnsi="宋体"/>
            </w:rPr>
            <w:delInstrText xml:space="preserve"> HYPERLINK \l _Toc19710 </w:delInstrText>
          </w:r>
        </w:del>
      </w:ins>
      <w:ins w:id="3528" w:author="◉‿◉" w:date="2020-05-08T08:42:00Z">
        <w:del w:id="3529" w:author="◉‿◉" w:date="2020-05-08T20:26:00Z">
          <w:r>
            <w:rPr>
              <w:rFonts w:ascii="宋体" w:hAnsi="宋体"/>
            </w:rPr>
            <w:fldChar w:fldCharType="separate"/>
          </w:r>
        </w:del>
      </w:ins>
      <w:ins w:id="3530" w:author="◉‿◉" w:date="2020-05-08T08:42:00Z">
        <w:del w:id="3531" w:author="◉‿◉" w:date="2020-05-08T20:26:00Z">
          <w:r>
            <w:rPr>
              <w:rFonts w:hint="eastAsia"/>
            </w:rPr>
            <w:delText>图4-19 ESP8266连接TLINK流程</w:delText>
          </w:r>
        </w:del>
      </w:ins>
      <w:ins w:id="3532" w:author="◉‿◉" w:date="2020-05-08T08:42:00Z">
        <w:del w:id="3533" w:author="◉‿◉" w:date="2020-05-08T20:26:00Z">
          <w:r>
            <w:rPr/>
            <w:tab/>
          </w:r>
        </w:del>
      </w:ins>
      <w:ins w:id="3534" w:author="◉‿◉" w:date="2020-05-08T08:42:00Z">
        <w:del w:id="3535" w:author="◉‿◉" w:date="2020-05-08T20:26:00Z">
          <w:r>
            <w:rPr/>
            <w:fldChar w:fldCharType="begin"/>
          </w:r>
        </w:del>
      </w:ins>
      <w:ins w:id="3536" w:author="◉‿◉" w:date="2020-05-08T08:42:00Z">
        <w:del w:id="3537" w:author="◉‿◉" w:date="2020-05-08T20:26:00Z">
          <w:r>
            <w:rPr/>
            <w:delInstrText xml:space="preserve"> PAGEREF _Toc19710 </w:delInstrText>
          </w:r>
        </w:del>
      </w:ins>
      <w:ins w:id="3538" w:author="◉‿◉" w:date="2020-05-08T08:42:00Z">
        <w:del w:id="3539" w:author="◉‿◉" w:date="2020-05-08T20:26:00Z">
          <w:r>
            <w:rPr/>
            <w:fldChar w:fldCharType="separate"/>
          </w:r>
        </w:del>
      </w:ins>
      <w:ins w:id="3540" w:author="◉‿◉" w:date="2020-05-08T08:42:00Z">
        <w:del w:id="3541" w:author="◉‿◉" w:date="2020-05-08T20:26:00Z">
          <w:r>
            <w:rPr/>
            <w:delText>23</w:delText>
          </w:r>
        </w:del>
      </w:ins>
      <w:ins w:id="3542" w:author="◉‿◉" w:date="2020-05-08T08:42:00Z">
        <w:del w:id="3543" w:author="◉‿◉" w:date="2020-05-08T20:26:00Z">
          <w:r>
            <w:rPr/>
            <w:fldChar w:fldCharType="end"/>
          </w:r>
        </w:del>
      </w:ins>
      <w:ins w:id="3544" w:author="◉‿◉" w:date="2020-05-08T08:42:00Z">
        <w:del w:id="3545" w:author="◉‿◉" w:date="2020-05-08T20:26:00Z">
          <w:r>
            <w:rPr>
              <w:rFonts w:ascii="宋体" w:hAnsi="宋体"/>
            </w:rPr>
            <w:fldChar w:fldCharType="end"/>
          </w:r>
        </w:del>
      </w:ins>
    </w:p>
    <w:p>
      <w:pPr>
        <w:pStyle w:val="23"/>
        <w:tabs>
          <w:tab w:val="right" w:leader="dot" w:pos="9354"/>
        </w:tabs>
        <w:rPr>
          <w:ins w:id="3546" w:author="◉‿◉" w:date="2020-05-08T08:42:00Z"/>
          <w:del w:id="3547" w:author="◉‿◉" w:date="2020-05-08T20:26:00Z"/>
        </w:rPr>
      </w:pPr>
      <w:ins w:id="3548" w:author="◉‿◉" w:date="2020-05-08T08:42:00Z">
        <w:del w:id="3549" w:author="◉‿◉" w:date="2020-05-08T20:26:00Z">
          <w:r>
            <w:rPr>
              <w:rFonts w:ascii="宋体" w:hAnsi="宋体"/>
            </w:rPr>
            <w:fldChar w:fldCharType="begin"/>
          </w:r>
        </w:del>
      </w:ins>
      <w:ins w:id="3550" w:author="◉‿◉" w:date="2020-05-08T08:42:00Z">
        <w:del w:id="3551" w:author="◉‿◉" w:date="2020-05-08T20:26:00Z">
          <w:r>
            <w:rPr>
              <w:rFonts w:ascii="宋体" w:hAnsi="宋体"/>
            </w:rPr>
            <w:delInstrText xml:space="preserve"> HYPERLINK \l _Toc13593 </w:delInstrText>
          </w:r>
        </w:del>
      </w:ins>
      <w:ins w:id="3552" w:author="◉‿◉" w:date="2020-05-08T08:42:00Z">
        <w:del w:id="3553" w:author="◉‿◉" w:date="2020-05-08T20:26:00Z">
          <w:r>
            <w:rPr>
              <w:rFonts w:ascii="宋体" w:hAnsi="宋体"/>
            </w:rPr>
            <w:fldChar w:fldCharType="separate"/>
          </w:r>
        </w:del>
      </w:ins>
      <w:ins w:id="3554" w:author="◉‿◉" w:date="2020-05-08T08:42:00Z">
        <w:del w:id="3555" w:author="◉‿◉" w:date="2020-05-08T20:26:00Z">
          <w:r>
            <w:rPr>
              <w:rFonts w:hint="eastAsia"/>
            </w:rPr>
            <w:delText>图4-20 ESP8266接收数据</w:delText>
          </w:r>
        </w:del>
      </w:ins>
      <w:ins w:id="3556" w:author="◉‿◉" w:date="2020-05-08T08:42:00Z">
        <w:del w:id="3557" w:author="◉‿◉" w:date="2020-05-08T20:26:00Z">
          <w:r>
            <w:rPr/>
            <w:tab/>
          </w:r>
        </w:del>
      </w:ins>
      <w:ins w:id="3558" w:author="◉‿◉" w:date="2020-05-08T08:42:00Z">
        <w:del w:id="3559" w:author="◉‿◉" w:date="2020-05-08T20:26:00Z">
          <w:r>
            <w:rPr/>
            <w:fldChar w:fldCharType="begin"/>
          </w:r>
        </w:del>
      </w:ins>
      <w:ins w:id="3560" w:author="◉‿◉" w:date="2020-05-08T08:42:00Z">
        <w:del w:id="3561" w:author="◉‿◉" w:date="2020-05-08T20:26:00Z">
          <w:r>
            <w:rPr/>
            <w:delInstrText xml:space="preserve"> PAGEREF _Toc13593 </w:delInstrText>
          </w:r>
        </w:del>
      </w:ins>
      <w:ins w:id="3562" w:author="◉‿◉" w:date="2020-05-08T08:42:00Z">
        <w:del w:id="3563" w:author="◉‿◉" w:date="2020-05-08T20:26:00Z">
          <w:r>
            <w:rPr/>
            <w:fldChar w:fldCharType="separate"/>
          </w:r>
        </w:del>
      </w:ins>
      <w:ins w:id="3564" w:author="◉‿◉" w:date="2020-05-08T08:42:00Z">
        <w:del w:id="3565" w:author="◉‿◉" w:date="2020-05-08T20:26:00Z">
          <w:r>
            <w:rPr/>
            <w:delText>24</w:delText>
          </w:r>
        </w:del>
      </w:ins>
      <w:ins w:id="3566" w:author="◉‿◉" w:date="2020-05-08T08:42:00Z">
        <w:del w:id="3567" w:author="◉‿◉" w:date="2020-05-08T20:26:00Z">
          <w:r>
            <w:rPr/>
            <w:fldChar w:fldCharType="end"/>
          </w:r>
        </w:del>
      </w:ins>
      <w:ins w:id="3568" w:author="◉‿◉" w:date="2020-05-08T08:42:00Z">
        <w:del w:id="3569" w:author="◉‿◉" w:date="2020-05-08T20:26:00Z">
          <w:r>
            <w:rPr>
              <w:rFonts w:ascii="宋体" w:hAnsi="宋体"/>
            </w:rPr>
            <w:fldChar w:fldCharType="end"/>
          </w:r>
        </w:del>
      </w:ins>
    </w:p>
    <w:p>
      <w:pPr>
        <w:pStyle w:val="23"/>
        <w:tabs>
          <w:tab w:val="right" w:leader="dot" w:pos="9354"/>
        </w:tabs>
        <w:rPr>
          <w:ins w:id="3570" w:author="◉‿◉" w:date="2020-05-08T08:42:00Z"/>
          <w:del w:id="3571" w:author="◉‿◉" w:date="2020-05-08T20:26:00Z"/>
        </w:rPr>
      </w:pPr>
      <w:ins w:id="3572" w:author="◉‿◉" w:date="2020-05-08T08:42:00Z">
        <w:del w:id="3573" w:author="◉‿◉" w:date="2020-05-08T20:26:00Z">
          <w:r>
            <w:rPr>
              <w:rFonts w:ascii="宋体" w:hAnsi="宋体"/>
            </w:rPr>
            <w:fldChar w:fldCharType="begin"/>
          </w:r>
        </w:del>
      </w:ins>
      <w:ins w:id="3574" w:author="◉‿◉" w:date="2020-05-08T08:42:00Z">
        <w:del w:id="3575" w:author="◉‿◉" w:date="2020-05-08T20:26:00Z">
          <w:r>
            <w:rPr>
              <w:rFonts w:ascii="宋体" w:hAnsi="宋体"/>
            </w:rPr>
            <w:delInstrText xml:space="preserve"> HYPERLINK \l _Toc1206 </w:delInstrText>
          </w:r>
        </w:del>
      </w:ins>
      <w:ins w:id="3576" w:author="◉‿◉" w:date="2020-05-08T08:42:00Z">
        <w:del w:id="3577" w:author="◉‿◉" w:date="2020-05-08T20:26:00Z">
          <w:r>
            <w:rPr>
              <w:rFonts w:ascii="宋体" w:hAnsi="宋体"/>
            </w:rPr>
            <w:fldChar w:fldCharType="separate"/>
          </w:r>
        </w:del>
      </w:ins>
      <w:ins w:id="3578" w:author="◉‿◉" w:date="2020-05-08T08:42:00Z">
        <w:del w:id="3579" w:author="◉‿◉" w:date="2020-05-08T20:26:00Z">
          <w:r>
            <w:rPr>
              <w:rFonts w:hint="eastAsia"/>
            </w:rPr>
            <w:delText>图4-21 ESP8266发送数据</w:delText>
          </w:r>
        </w:del>
      </w:ins>
      <w:ins w:id="3580" w:author="◉‿◉" w:date="2020-05-08T08:42:00Z">
        <w:del w:id="3581" w:author="◉‿◉" w:date="2020-05-08T20:26:00Z">
          <w:r>
            <w:rPr/>
            <w:tab/>
          </w:r>
        </w:del>
      </w:ins>
      <w:ins w:id="3582" w:author="◉‿◉" w:date="2020-05-08T08:42:00Z">
        <w:del w:id="3583" w:author="◉‿◉" w:date="2020-05-08T20:26:00Z">
          <w:r>
            <w:rPr/>
            <w:fldChar w:fldCharType="begin"/>
          </w:r>
        </w:del>
      </w:ins>
      <w:ins w:id="3584" w:author="◉‿◉" w:date="2020-05-08T08:42:00Z">
        <w:del w:id="3585" w:author="◉‿◉" w:date="2020-05-08T20:26:00Z">
          <w:r>
            <w:rPr/>
            <w:delInstrText xml:space="preserve"> PAGEREF _Toc1206 </w:delInstrText>
          </w:r>
        </w:del>
      </w:ins>
      <w:ins w:id="3586" w:author="◉‿◉" w:date="2020-05-08T08:42:00Z">
        <w:del w:id="3587" w:author="◉‿◉" w:date="2020-05-08T20:26:00Z">
          <w:r>
            <w:rPr/>
            <w:fldChar w:fldCharType="separate"/>
          </w:r>
        </w:del>
      </w:ins>
      <w:ins w:id="3588" w:author="◉‿◉" w:date="2020-05-08T08:42:00Z">
        <w:del w:id="3589" w:author="◉‿◉" w:date="2020-05-08T20:26:00Z">
          <w:r>
            <w:rPr/>
            <w:delText>24</w:delText>
          </w:r>
        </w:del>
      </w:ins>
      <w:ins w:id="3590" w:author="◉‿◉" w:date="2020-05-08T08:42:00Z">
        <w:del w:id="3591" w:author="◉‿◉" w:date="2020-05-08T20:26:00Z">
          <w:r>
            <w:rPr/>
            <w:fldChar w:fldCharType="end"/>
          </w:r>
        </w:del>
      </w:ins>
      <w:ins w:id="3592" w:author="◉‿◉" w:date="2020-05-08T08:42:00Z">
        <w:del w:id="3593" w:author="◉‿◉" w:date="2020-05-08T20:26:00Z">
          <w:r>
            <w:rPr>
              <w:rFonts w:ascii="宋体" w:hAnsi="宋体"/>
            </w:rPr>
            <w:fldChar w:fldCharType="end"/>
          </w:r>
        </w:del>
      </w:ins>
    </w:p>
    <w:p>
      <w:pPr>
        <w:pStyle w:val="23"/>
        <w:tabs>
          <w:tab w:val="right" w:leader="dot" w:pos="9354"/>
        </w:tabs>
        <w:rPr>
          <w:ins w:id="3594" w:author="◉‿◉" w:date="2020-05-08T08:42:00Z"/>
          <w:del w:id="3595" w:author="◉‿◉" w:date="2020-05-08T20:26:00Z"/>
        </w:rPr>
      </w:pPr>
      <w:ins w:id="3596" w:author="◉‿◉" w:date="2020-05-08T08:42:00Z">
        <w:del w:id="3597" w:author="◉‿◉" w:date="2020-05-08T20:26:00Z">
          <w:r>
            <w:rPr>
              <w:rFonts w:ascii="宋体" w:hAnsi="宋体"/>
            </w:rPr>
            <w:fldChar w:fldCharType="begin"/>
          </w:r>
        </w:del>
      </w:ins>
      <w:ins w:id="3598" w:author="◉‿◉" w:date="2020-05-08T08:42:00Z">
        <w:del w:id="3599" w:author="◉‿◉" w:date="2020-05-08T20:26:00Z">
          <w:r>
            <w:rPr>
              <w:rFonts w:ascii="宋体" w:hAnsi="宋体"/>
            </w:rPr>
            <w:delInstrText xml:space="preserve"> HYPERLINK \l _Toc32085 </w:delInstrText>
          </w:r>
        </w:del>
      </w:ins>
      <w:ins w:id="3600" w:author="◉‿◉" w:date="2020-05-08T08:42:00Z">
        <w:del w:id="3601" w:author="◉‿◉" w:date="2020-05-08T20:26:00Z">
          <w:r>
            <w:rPr>
              <w:rFonts w:ascii="宋体" w:hAnsi="宋体"/>
            </w:rPr>
            <w:fldChar w:fldCharType="separate"/>
          </w:r>
        </w:del>
      </w:ins>
      <w:ins w:id="3602" w:author="◉‿◉" w:date="2020-05-08T08:42:00Z">
        <w:del w:id="3603" w:author="◉‿◉" w:date="2020-05-08T20:26:00Z">
          <w:r>
            <w:rPr>
              <w:rFonts w:hint="eastAsia"/>
            </w:rPr>
            <w:delText>图4-22 TLINK监控中心画面</w:delText>
          </w:r>
        </w:del>
      </w:ins>
      <w:ins w:id="3604" w:author="◉‿◉" w:date="2020-05-08T08:42:00Z">
        <w:del w:id="3605" w:author="◉‿◉" w:date="2020-05-08T20:26:00Z">
          <w:r>
            <w:rPr/>
            <w:tab/>
          </w:r>
        </w:del>
      </w:ins>
      <w:ins w:id="3606" w:author="◉‿◉" w:date="2020-05-08T08:42:00Z">
        <w:del w:id="3607" w:author="◉‿◉" w:date="2020-05-08T20:26:00Z">
          <w:r>
            <w:rPr/>
            <w:fldChar w:fldCharType="begin"/>
          </w:r>
        </w:del>
      </w:ins>
      <w:ins w:id="3608" w:author="◉‿◉" w:date="2020-05-08T08:42:00Z">
        <w:del w:id="3609" w:author="◉‿◉" w:date="2020-05-08T20:26:00Z">
          <w:r>
            <w:rPr/>
            <w:delInstrText xml:space="preserve"> PAGEREF _Toc32085 </w:delInstrText>
          </w:r>
        </w:del>
      </w:ins>
      <w:ins w:id="3610" w:author="◉‿◉" w:date="2020-05-08T08:42:00Z">
        <w:del w:id="3611" w:author="◉‿◉" w:date="2020-05-08T20:26:00Z">
          <w:r>
            <w:rPr/>
            <w:fldChar w:fldCharType="separate"/>
          </w:r>
        </w:del>
      </w:ins>
      <w:ins w:id="3612" w:author="◉‿◉" w:date="2020-05-08T08:42:00Z">
        <w:del w:id="3613" w:author="◉‿◉" w:date="2020-05-08T20:26:00Z">
          <w:r>
            <w:rPr/>
            <w:delText>25</w:delText>
          </w:r>
        </w:del>
      </w:ins>
      <w:ins w:id="3614" w:author="◉‿◉" w:date="2020-05-08T08:42:00Z">
        <w:del w:id="3615" w:author="◉‿◉" w:date="2020-05-08T20:26:00Z">
          <w:r>
            <w:rPr/>
            <w:fldChar w:fldCharType="end"/>
          </w:r>
        </w:del>
      </w:ins>
      <w:ins w:id="3616" w:author="◉‿◉" w:date="2020-05-08T08:42:00Z">
        <w:del w:id="3617" w:author="◉‿◉" w:date="2020-05-08T20:26:00Z">
          <w:r>
            <w:rPr>
              <w:rFonts w:ascii="宋体" w:hAnsi="宋体"/>
            </w:rPr>
            <w:fldChar w:fldCharType="end"/>
          </w:r>
        </w:del>
      </w:ins>
    </w:p>
    <w:p>
      <w:pPr>
        <w:pStyle w:val="23"/>
        <w:tabs>
          <w:tab w:val="right" w:leader="dot" w:pos="9354"/>
        </w:tabs>
        <w:rPr>
          <w:ins w:id="3618" w:author="◉‿◉" w:date="2020-05-08T08:42:00Z"/>
          <w:del w:id="3619" w:author="◉‿◉" w:date="2020-05-08T20:26:00Z"/>
        </w:rPr>
      </w:pPr>
      <w:ins w:id="3620" w:author="◉‿◉" w:date="2020-05-08T08:42:00Z">
        <w:del w:id="3621" w:author="◉‿◉" w:date="2020-05-08T20:26:00Z">
          <w:r>
            <w:rPr>
              <w:rFonts w:ascii="宋体" w:hAnsi="宋体"/>
            </w:rPr>
            <w:fldChar w:fldCharType="begin"/>
          </w:r>
        </w:del>
      </w:ins>
      <w:ins w:id="3622" w:author="◉‿◉" w:date="2020-05-08T08:42:00Z">
        <w:del w:id="3623" w:author="◉‿◉" w:date="2020-05-08T20:26:00Z">
          <w:r>
            <w:rPr>
              <w:rFonts w:ascii="宋体" w:hAnsi="宋体"/>
            </w:rPr>
            <w:delInstrText xml:space="preserve"> HYPERLINK \l _Toc9601 </w:delInstrText>
          </w:r>
        </w:del>
      </w:ins>
      <w:ins w:id="3624" w:author="◉‿◉" w:date="2020-05-08T08:42:00Z">
        <w:del w:id="3625" w:author="◉‿◉" w:date="2020-05-08T20:26:00Z">
          <w:r>
            <w:rPr>
              <w:rFonts w:ascii="宋体" w:hAnsi="宋体"/>
            </w:rPr>
            <w:fldChar w:fldCharType="separate"/>
          </w:r>
        </w:del>
      </w:ins>
      <w:ins w:id="3626" w:author="◉‿◉" w:date="2020-05-08T08:42:00Z">
        <w:del w:id="3627" w:author="◉‿◉" w:date="2020-05-08T20:26:00Z">
          <w:r>
            <w:rPr>
              <w:rFonts w:hint="eastAsia"/>
            </w:rPr>
            <w:delText>图4-23 创建设备界面</w:delText>
          </w:r>
        </w:del>
      </w:ins>
      <w:ins w:id="3628" w:author="◉‿◉" w:date="2020-05-08T08:42:00Z">
        <w:del w:id="3629" w:author="◉‿◉" w:date="2020-05-08T20:26:00Z">
          <w:r>
            <w:rPr/>
            <w:tab/>
          </w:r>
        </w:del>
      </w:ins>
      <w:ins w:id="3630" w:author="◉‿◉" w:date="2020-05-08T08:42:00Z">
        <w:del w:id="3631" w:author="◉‿◉" w:date="2020-05-08T20:26:00Z">
          <w:r>
            <w:rPr/>
            <w:fldChar w:fldCharType="begin"/>
          </w:r>
        </w:del>
      </w:ins>
      <w:ins w:id="3632" w:author="◉‿◉" w:date="2020-05-08T08:42:00Z">
        <w:del w:id="3633" w:author="◉‿◉" w:date="2020-05-08T20:26:00Z">
          <w:r>
            <w:rPr/>
            <w:delInstrText xml:space="preserve"> PAGEREF _Toc9601 </w:delInstrText>
          </w:r>
        </w:del>
      </w:ins>
      <w:ins w:id="3634" w:author="◉‿◉" w:date="2020-05-08T08:42:00Z">
        <w:del w:id="3635" w:author="◉‿◉" w:date="2020-05-08T20:26:00Z">
          <w:r>
            <w:rPr/>
            <w:fldChar w:fldCharType="separate"/>
          </w:r>
        </w:del>
      </w:ins>
      <w:ins w:id="3636" w:author="◉‿◉" w:date="2020-05-08T08:42:00Z">
        <w:del w:id="3637" w:author="◉‿◉" w:date="2020-05-08T20:26:00Z">
          <w:r>
            <w:rPr/>
            <w:delText>26</w:delText>
          </w:r>
        </w:del>
      </w:ins>
      <w:ins w:id="3638" w:author="◉‿◉" w:date="2020-05-08T08:42:00Z">
        <w:del w:id="3639" w:author="◉‿◉" w:date="2020-05-08T20:26:00Z">
          <w:r>
            <w:rPr/>
            <w:fldChar w:fldCharType="end"/>
          </w:r>
        </w:del>
      </w:ins>
      <w:ins w:id="3640" w:author="◉‿◉" w:date="2020-05-08T08:42:00Z">
        <w:del w:id="3641" w:author="◉‿◉" w:date="2020-05-08T20:26:00Z">
          <w:r>
            <w:rPr>
              <w:rFonts w:ascii="宋体" w:hAnsi="宋体"/>
            </w:rPr>
            <w:fldChar w:fldCharType="end"/>
          </w:r>
        </w:del>
      </w:ins>
    </w:p>
    <w:p>
      <w:pPr>
        <w:pStyle w:val="23"/>
        <w:tabs>
          <w:tab w:val="right" w:leader="dot" w:pos="9354"/>
        </w:tabs>
        <w:rPr>
          <w:ins w:id="3642" w:author="◉‿◉" w:date="2020-05-08T08:42:00Z"/>
          <w:del w:id="3643" w:author="◉‿◉" w:date="2020-05-08T20:26:00Z"/>
        </w:rPr>
      </w:pPr>
      <w:ins w:id="3644" w:author="◉‿◉" w:date="2020-05-08T08:42:00Z">
        <w:del w:id="3645" w:author="◉‿◉" w:date="2020-05-08T20:26:00Z">
          <w:r>
            <w:rPr>
              <w:rFonts w:ascii="宋体" w:hAnsi="宋体"/>
            </w:rPr>
            <w:fldChar w:fldCharType="begin"/>
          </w:r>
        </w:del>
      </w:ins>
      <w:ins w:id="3646" w:author="◉‿◉" w:date="2020-05-08T08:42:00Z">
        <w:del w:id="3647" w:author="◉‿◉" w:date="2020-05-08T20:26:00Z">
          <w:r>
            <w:rPr>
              <w:rFonts w:ascii="宋体" w:hAnsi="宋体"/>
            </w:rPr>
            <w:delInstrText xml:space="preserve"> HYPERLINK \l _Toc23951 </w:delInstrText>
          </w:r>
        </w:del>
      </w:ins>
      <w:ins w:id="3648" w:author="◉‿◉" w:date="2020-05-08T08:42:00Z">
        <w:del w:id="3649" w:author="◉‿◉" w:date="2020-05-08T20:26:00Z">
          <w:r>
            <w:rPr>
              <w:rFonts w:ascii="宋体" w:hAnsi="宋体"/>
            </w:rPr>
            <w:fldChar w:fldCharType="separate"/>
          </w:r>
        </w:del>
      </w:ins>
      <w:ins w:id="3650" w:author="◉‿◉" w:date="2020-05-08T08:42:00Z">
        <w:del w:id="3651" w:author="◉‿◉" w:date="2020-05-08T20:26:00Z">
          <w:r>
            <w:rPr>
              <w:rFonts w:hint="eastAsia"/>
            </w:rPr>
            <w:delText>图4-24 数据传输协议编辑界面</w:delText>
          </w:r>
        </w:del>
      </w:ins>
      <w:ins w:id="3652" w:author="◉‿◉" w:date="2020-05-08T08:42:00Z">
        <w:del w:id="3653" w:author="◉‿◉" w:date="2020-05-08T20:26:00Z">
          <w:r>
            <w:rPr/>
            <w:tab/>
          </w:r>
        </w:del>
      </w:ins>
      <w:ins w:id="3654" w:author="◉‿◉" w:date="2020-05-08T08:42:00Z">
        <w:del w:id="3655" w:author="◉‿◉" w:date="2020-05-08T20:26:00Z">
          <w:r>
            <w:rPr/>
            <w:fldChar w:fldCharType="begin"/>
          </w:r>
        </w:del>
      </w:ins>
      <w:ins w:id="3656" w:author="◉‿◉" w:date="2020-05-08T08:42:00Z">
        <w:del w:id="3657" w:author="◉‿◉" w:date="2020-05-08T20:26:00Z">
          <w:r>
            <w:rPr/>
            <w:delInstrText xml:space="preserve"> PAGEREF _Toc23951 </w:delInstrText>
          </w:r>
        </w:del>
      </w:ins>
      <w:ins w:id="3658" w:author="◉‿◉" w:date="2020-05-08T08:42:00Z">
        <w:del w:id="3659" w:author="◉‿◉" w:date="2020-05-08T20:26:00Z">
          <w:r>
            <w:rPr/>
            <w:fldChar w:fldCharType="separate"/>
          </w:r>
        </w:del>
      </w:ins>
      <w:ins w:id="3660" w:author="◉‿◉" w:date="2020-05-08T08:42:00Z">
        <w:del w:id="3661" w:author="◉‿◉" w:date="2020-05-08T20:26:00Z">
          <w:r>
            <w:rPr/>
            <w:delText>27</w:delText>
          </w:r>
        </w:del>
      </w:ins>
      <w:ins w:id="3662" w:author="◉‿◉" w:date="2020-05-08T08:42:00Z">
        <w:del w:id="3663" w:author="◉‿◉" w:date="2020-05-08T20:26:00Z">
          <w:r>
            <w:rPr/>
            <w:fldChar w:fldCharType="end"/>
          </w:r>
        </w:del>
      </w:ins>
      <w:ins w:id="3664" w:author="◉‿◉" w:date="2020-05-08T08:42:00Z">
        <w:del w:id="3665" w:author="◉‿◉" w:date="2020-05-08T20:26:00Z">
          <w:r>
            <w:rPr>
              <w:rFonts w:ascii="宋体" w:hAnsi="宋体"/>
            </w:rPr>
            <w:fldChar w:fldCharType="end"/>
          </w:r>
        </w:del>
      </w:ins>
    </w:p>
    <w:p>
      <w:pPr>
        <w:pStyle w:val="23"/>
        <w:tabs>
          <w:tab w:val="right" w:leader="dot" w:pos="9354"/>
        </w:tabs>
        <w:rPr>
          <w:ins w:id="3666" w:author="◉‿◉" w:date="2020-05-08T08:42:00Z"/>
          <w:del w:id="3667" w:author="◉‿◉" w:date="2020-05-08T20:26:00Z"/>
        </w:rPr>
      </w:pPr>
      <w:ins w:id="3668" w:author="◉‿◉" w:date="2020-05-08T08:42:00Z">
        <w:del w:id="3669" w:author="◉‿◉" w:date="2020-05-08T20:26:00Z">
          <w:r>
            <w:rPr>
              <w:rFonts w:ascii="宋体" w:hAnsi="宋体"/>
            </w:rPr>
            <w:fldChar w:fldCharType="begin"/>
          </w:r>
        </w:del>
      </w:ins>
      <w:ins w:id="3670" w:author="◉‿◉" w:date="2020-05-08T08:42:00Z">
        <w:del w:id="3671" w:author="◉‿◉" w:date="2020-05-08T20:26:00Z">
          <w:r>
            <w:rPr>
              <w:rFonts w:ascii="宋体" w:hAnsi="宋体"/>
            </w:rPr>
            <w:delInstrText xml:space="preserve"> HYPERLINK \l _Toc12191 </w:delInstrText>
          </w:r>
        </w:del>
      </w:ins>
      <w:ins w:id="3672" w:author="◉‿◉" w:date="2020-05-08T08:42:00Z">
        <w:del w:id="3673" w:author="◉‿◉" w:date="2020-05-08T20:26:00Z">
          <w:r>
            <w:rPr>
              <w:rFonts w:ascii="宋体" w:hAnsi="宋体"/>
            </w:rPr>
            <w:fldChar w:fldCharType="separate"/>
          </w:r>
        </w:del>
      </w:ins>
      <w:ins w:id="3674" w:author="◉‿◉" w:date="2020-05-08T08:42:00Z">
        <w:del w:id="3675" w:author="◉‿◉" w:date="2020-05-08T20:26:00Z">
          <w:r>
            <w:rPr>
              <w:rFonts w:hint="eastAsia"/>
            </w:rPr>
            <w:delText>图4-25 输入控制指令界面</w:delText>
          </w:r>
        </w:del>
      </w:ins>
      <w:ins w:id="3676" w:author="◉‿◉" w:date="2020-05-08T08:42:00Z">
        <w:del w:id="3677" w:author="◉‿◉" w:date="2020-05-08T20:26:00Z">
          <w:r>
            <w:rPr/>
            <w:tab/>
          </w:r>
        </w:del>
      </w:ins>
      <w:ins w:id="3678" w:author="◉‿◉" w:date="2020-05-08T08:42:00Z">
        <w:del w:id="3679" w:author="◉‿◉" w:date="2020-05-08T20:26:00Z">
          <w:r>
            <w:rPr/>
            <w:fldChar w:fldCharType="begin"/>
          </w:r>
        </w:del>
      </w:ins>
      <w:ins w:id="3680" w:author="◉‿◉" w:date="2020-05-08T08:42:00Z">
        <w:del w:id="3681" w:author="◉‿◉" w:date="2020-05-08T20:26:00Z">
          <w:r>
            <w:rPr/>
            <w:delInstrText xml:space="preserve"> PAGEREF _Toc12191 </w:delInstrText>
          </w:r>
        </w:del>
      </w:ins>
      <w:ins w:id="3682" w:author="◉‿◉" w:date="2020-05-08T08:42:00Z">
        <w:del w:id="3683" w:author="◉‿◉" w:date="2020-05-08T20:26:00Z">
          <w:r>
            <w:rPr/>
            <w:fldChar w:fldCharType="separate"/>
          </w:r>
        </w:del>
      </w:ins>
      <w:ins w:id="3684" w:author="◉‿◉" w:date="2020-05-08T08:42:00Z">
        <w:del w:id="3685" w:author="◉‿◉" w:date="2020-05-08T20:26:00Z">
          <w:r>
            <w:rPr/>
            <w:delText>27</w:delText>
          </w:r>
        </w:del>
      </w:ins>
      <w:ins w:id="3686" w:author="◉‿◉" w:date="2020-05-08T08:42:00Z">
        <w:del w:id="3687" w:author="◉‿◉" w:date="2020-05-08T20:26:00Z">
          <w:r>
            <w:rPr/>
            <w:fldChar w:fldCharType="end"/>
          </w:r>
        </w:del>
      </w:ins>
      <w:ins w:id="3688" w:author="◉‿◉" w:date="2020-05-08T08:42:00Z">
        <w:del w:id="3689" w:author="◉‿◉" w:date="2020-05-08T20:26:00Z">
          <w:r>
            <w:rPr>
              <w:rFonts w:ascii="宋体" w:hAnsi="宋体"/>
            </w:rPr>
            <w:fldChar w:fldCharType="end"/>
          </w:r>
        </w:del>
      </w:ins>
    </w:p>
    <w:p>
      <w:pPr>
        <w:pStyle w:val="23"/>
        <w:tabs>
          <w:tab w:val="right" w:leader="dot" w:pos="9354"/>
        </w:tabs>
        <w:rPr>
          <w:ins w:id="3690" w:author="◉‿◉" w:date="2020-05-08T08:42:00Z"/>
          <w:del w:id="3691" w:author="◉‿◉" w:date="2020-05-08T20:26:00Z"/>
        </w:rPr>
      </w:pPr>
      <w:ins w:id="3692" w:author="◉‿◉" w:date="2020-05-08T08:42:00Z">
        <w:del w:id="3693" w:author="◉‿◉" w:date="2020-05-08T20:26:00Z">
          <w:r>
            <w:rPr>
              <w:rFonts w:ascii="宋体" w:hAnsi="宋体"/>
            </w:rPr>
            <w:fldChar w:fldCharType="begin"/>
          </w:r>
        </w:del>
      </w:ins>
      <w:ins w:id="3694" w:author="◉‿◉" w:date="2020-05-08T08:42:00Z">
        <w:del w:id="3695" w:author="◉‿◉" w:date="2020-05-08T20:26:00Z">
          <w:r>
            <w:rPr>
              <w:rFonts w:ascii="宋体" w:hAnsi="宋体"/>
            </w:rPr>
            <w:delInstrText xml:space="preserve"> HYPERLINK \l _Toc26355 </w:delInstrText>
          </w:r>
        </w:del>
      </w:ins>
      <w:ins w:id="3696" w:author="◉‿◉" w:date="2020-05-08T08:42:00Z">
        <w:del w:id="3697" w:author="◉‿◉" w:date="2020-05-08T20:26:00Z">
          <w:r>
            <w:rPr>
              <w:rFonts w:ascii="宋体" w:hAnsi="宋体"/>
            </w:rPr>
            <w:fldChar w:fldCharType="separate"/>
          </w:r>
        </w:del>
      </w:ins>
      <w:ins w:id="3698" w:author="◉‿◉" w:date="2020-05-08T08:42:00Z">
        <w:del w:id="3699" w:author="◉‿◉" w:date="2020-05-08T20:26:00Z">
          <w:r>
            <w:rPr>
              <w:rFonts w:hint="eastAsia"/>
            </w:rPr>
            <w:delText>图4-26 设置触发条件界面</w:delText>
          </w:r>
        </w:del>
      </w:ins>
      <w:ins w:id="3700" w:author="◉‿◉" w:date="2020-05-08T08:42:00Z">
        <w:del w:id="3701" w:author="◉‿◉" w:date="2020-05-08T20:26:00Z">
          <w:r>
            <w:rPr/>
            <w:tab/>
          </w:r>
        </w:del>
      </w:ins>
      <w:ins w:id="3702" w:author="◉‿◉" w:date="2020-05-08T08:42:00Z">
        <w:del w:id="3703" w:author="◉‿◉" w:date="2020-05-08T20:26:00Z">
          <w:r>
            <w:rPr/>
            <w:fldChar w:fldCharType="begin"/>
          </w:r>
        </w:del>
      </w:ins>
      <w:ins w:id="3704" w:author="◉‿◉" w:date="2020-05-08T08:42:00Z">
        <w:del w:id="3705" w:author="◉‿◉" w:date="2020-05-08T20:26:00Z">
          <w:r>
            <w:rPr/>
            <w:delInstrText xml:space="preserve"> PAGEREF _Toc26355 </w:delInstrText>
          </w:r>
        </w:del>
      </w:ins>
      <w:ins w:id="3706" w:author="◉‿◉" w:date="2020-05-08T08:42:00Z">
        <w:del w:id="3707" w:author="◉‿◉" w:date="2020-05-08T20:26:00Z">
          <w:r>
            <w:rPr/>
            <w:fldChar w:fldCharType="separate"/>
          </w:r>
        </w:del>
      </w:ins>
      <w:ins w:id="3708" w:author="◉‿◉" w:date="2020-05-08T08:42:00Z">
        <w:del w:id="3709" w:author="◉‿◉" w:date="2020-05-08T20:26:00Z">
          <w:r>
            <w:rPr/>
            <w:delText>28</w:delText>
          </w:r>
        </w:del>
      </w:ins>
      <w:ins w:id="3710" w:author="◉‿◉" w:date="2020-05-08T08:42:00Z">
        <w:del w:id="3711" w:author="◉‿◉" w:date="2020-05-08T20:26:00Z">
          <w:r>
            <w:rPr/>
            <w:fldChar w:fldCharType="end"/>
          </w:r>
        </w:del>
      </w:ins>
      <w:ins w:id="3712" w:author="◉‿◉" w:date="2020-05-08T08:42:00Z">
        <w:del w:id="3713" w:author="◉‿◉" w:date="2020-05-08T20:26:00Z">
          <w:r>
            <w:rPr>
              <w:rFonts w:ascii="宋体" w:hAnsi="宋体"/>
            </w:rPr>
            <w:fldChar w:fldCharType="end"/>
          </w:r>
        </w:del>
      </w:ins>
    </w:p>
    <w:p>
      <w:pPr>
        <w:pStyle w:val="23"/>
        <w:tabs>
          <w:tab w:val="right" w:leader="dot" w:pos="9354"/>
        </w:tabs>
        <w:rPr>
          <w:ins w:id="3714" w:author="◉‿◉" w:date="2020-05-08T08:42:00Z"/>
          <w:del w:id="3715" w:author="◉‿◉" w:date="2020-05-08T20:26:00Z"/>
        </w:rPr>
      </w:pPr>
      <w:ins w:id="3716" w:author="◉‿◉" w:date="2020-05-08T08:42:00Z">
        <w:del w:id="3717" w:author="◉‿◉" w:date="2020-05-08T20:26:00Z">
          <w:r>
            <w:rPr>
              <w:rFonts w:ascii="宋体" w:hAnsi="宋体"/>
            </w:rPr>
            <w:fldChar w:fldCharType="begin"/>
          </w:r>
        </w:del>
      </w:ins>
      <w:ins w:id="3718" w:author="◉‿◉" w:date="2020-05-08T08:42:00Z">
        <w:del w:id="3719" w:author="◉‿◉" w:date="2020-05-08T20:26:00Z">
          <w:r>
            <w:rPr>
              <w:rFonts w:ascii="宋体" w:hAnsi="宋体"/>
            </w:rPr>
            <w:delInstrText xml:space="preserve"> HYPERLINK \l _Toc9179 </w:delInstrText>
          </w:r>
        </w:del>
      </w:ins>
      <w:ins w:id="3720" w:author="◉‿◉" w:date="2020-05-08T08:42:00Z">
        <w:del w:id="3721" w:author="◉‿◉" w:date="2020-05-08T20:26:00Z">
          <w:r>
            <w:rPr>
              <w:rFonts w:ascii="宋体" w:hAnsi="宋体"/>
            </w:rPr>
            <w:fldChar w:fldCharType="separate"/>
          </w:r>
        </w:del>
      </w:ins>
      <w:ins w:id="3722" w:author="◉‿◉" w:date="2020-05-08T08:42:00Z">
        <w:del w:id="3723" w:author="◉‿◉" w:date="2020-05-08T20:26:00Z">
          <w:r>
            <w:rPr>
              <w:rFonts w:hint="eastAsia"/>
            </w:rPr>
            <w:delText>图4-27 添加触发设计界面</w:delText>
          </w:r>
        </w:del>
      </w:ins>
      <w:ins w:id="3724" w:author="◉‿◉" w:date="2020-05-08T08:42:00Z">
        <w:del w:id="3725" w:author="◉‿◉" w:date="2020-05-08T20:26:00Z">
          <w:r>
            <w:rPr/>
            <w:tab/>
          </w:r>
        </w:del>
      </w:ins>
      <w:ins w:id="3726" w:author="◉‿◉" w:date="2020-05-08T08:42:00Z">
        <w:del w:id="3727" w:author="◉‿◉" w:date="2020-05-08T20:26:00Z">
          <w:r>
            <w:rPr/>
            <w:fldChar w:fldCharType="begin"/>
          </w:r>
        </w:del>
      </w:ins>
      <w:ins w:id="3728" w:author="◉‿◉" w:date="2020-05-08T08:42:00Z">
        <w:del w:id="3729" w:author="◉‿◉" w:date="2020-05-08T20:26:00Z">
          <w:r>
            <w:rPr/>
            <w:delInstrText xml:space="preserve"> PAGEREF _Toc9179 </w:delInstrText>
          </w:r>
        </w:del>
      </w:ins>
      <w:ins w:id="3730" w:author="◉‿◉" w:date="2020-05-08T08:42:00Z">
        <w:del w:id="3731" w:author="◉‿◉" w:date="2020-05-08T20:26:00Z">
          <w:r>
            <w:rPr/>
            <w:fldChar w:fldCharType="separate"/>
          </w:r>
        </w:del>
      </w:ins>
      <w:ins w:id="3732" w:author="◉‿◉" w:date="2020-05-08T08:42:00Z">
        <w:del w:id="3733" w:author="◉‿◉" w:date="2020-05-08T20:26:00Z">
          <w:r>
            <w:rPr/>
            <w:delText>28</w:delText>
          </w:r>
        </w:del>
      </w:ins>
      <w:ins w:id="3734" w:author="◉‿◉" w:date="2020-05-08T08:42:00Z">
        <w:del w:id="3735" w:author="◉‿◉" w:date="2020-05-08T20:26:00Z">
          <w:r>
            <w:rPr/>
            <w:fldChar w:fldCharType="end"/>
          </w:r>
        </w:del>
      </w:ins>
      <w:ins w:id="3736" w:author="◉‿◉" w:date="2020-05-08T08:42:00Z">
        <w:del w:id="3737" w:author="◉‿◉" w:date="2020-05-08T20:26:00Z">
          <w:r>
            <w:rPr>
              <w:rFonts w:ascii="宋体" w:hAnsi="宋体"/>
            </w:rPr>
            <w:fldChar w:fldCharType="end"/>
          </w:r>
        </w:del>
      </w:ins>
    </w:p>
    <w:p>
      <w:pPr>
        <w:pStyle w:val="23"/>
        <w:tabs>
          <w:tab w:val="right" w:leader="dot" w:pos="9354"/>
        </w:tabs>
        <w:rPr>
          <w:ins w:id="3738" w:author="◉‿◉" w:date="2020-05-08T08:42:00Z"/>
          <w:del w:id="3739" w:author="◉‿◉" w:date="2020-05-08T20:26:00Z"/>
        </w:rPr>
      </w:pPr>
      <w:ins w:id="3740" w:author="◉‿◉" w:date="2020-05-08T08:42:00Z">
        <w:del w:id="3741" w:author="◉‿◉" w:date="2020-05-08T20:26:00Z">
          <w:r>
            <w:rPr>
              <w:rFonts w:ascii="宋体" w:hAnsi="宋体"/>
            </w:rPr>
            <w:fldChar w:fldCharType="begin"/>
          </w:r>
        </w:del>
      </w:ins>
      <w:ins w:id="3742" w:author="◉‿◉" w:date="2020-05-08T08:42:00Z">
        <w:del w:id="3743" w:author="◉‿◉" w:date="2020-05-08T20:26:00Z">
          <w:r>
            <w:rPr>
              <w:rFonts w:ascii="宋体" w:hAnsi="宋体"/>
            </w:rPr>
            <w:delInstrText xml:space="preserve"> HYPERLINK \l _Toc16938 </w:delInstrText>
          </w:r>
        </w:del>
      </w:ins>
      <w:ins w:id="3744" w:author="◉‿◉" w:date="2020-05-08T08:42:00Z">
        <w:del w:id="3745" w:author="◉‿◉" w:date="2020-05-08T20:26:00Z">
          <w:r>
            <w:rPr>
              <w:rFonts w:ascii="宋体" w:hAnsi="宋体"/>
            </w:rPr>
            <w:fldChar w:fldCharType="separate"/>
          </w:r>
        </w:del>
      </w:ins>
      <w:ins w:id="3746" w:author="◉‿◉" w:date="2020-05-08T08:42:00Z">
        <w:del w:id="3747" w:author="◉‿◉" w:date="2020-05-08T20:26:00Z">
          <w:r>
            <w:rPr>
              <w:rFonts w:hint="eastAsia"/>
            </w:rPr>
            <w:delText>图4-28 添加云组态</w:delText>
          </w:r>
        </w:del>
      </w:ins>
      <w:ins w:id="3748" w:author="◉‿◉" w:date="2020-05-08T08:42:00Z">
        <w:del w:id="3749" w:author="◉‿◉" w:date="2020-05-08T20:26:00Z">
          <w:r>
            <w:rPr/>
            <w:tab/>
          </w:r>
        </w:del>
      </w:ins>
      <w:ins w:id="3750" w:author="◉‿◉" w:date="2020-05-08T08:42:00Z">
        <w:del w:id="3751" w:author="◉‿◉" w:date="2020-05-08T20:26:00Z">
          <w:r>
            <w:rPr/>
            <w:fldChar w:fldCharType="begin"/>
          </w:r>
        </w:del>
      </w:ins>
      <w:ins w:id="3752" w:author="◉‿◉" w:date="2020-05-08T08:42:00Z">
        <w:del w:id="3753" w:author="◉‿◉" w:date="2020-05-08T20:26:00Z">
          <w:r>
            <w:rPr/>
            <w:delInstrText xml:space="preserve"> PAGEREF _Toc16938 </w:delInstrText>
          </w:r>
        </w:del>
      </w:ins>
      <w:ins w:id="3754" w:author="◉‿◉" w:date="2020-05-08T08:42:00Z">
        <w:del w:id="3755" w:author="◉‿◉" w:date="2020-05-08T20:26:00Z">
          <w:r>
            <w:rPr/>
            <w:fldChar w:fldCharType="separate"/>
          </w:r>
        </w:del>
      </w:ins>
      <w:ins w:id="3756" w:author="◉‿◉" w:date="2020-05-08T08:42:00Z">
        <w:del w:id="3757" w:author="◉‿◉" w:date="2020-05-08T20:26:00Z">
          <w:r>
            <w:rPr/>
            <w:delText>29</w:delText>
          </w:r>
        </w:del>
      </w:ins>
      <w:ins w:id="3758" w:author="◉‿◉" w:date="2020-05-08T08:42:00Z">
        <w:del w:id="3759" w:author="◉‿◉" w:date="2020-05-08T20:26:00Z">
          <w:r>
            <w:rPr/>
            <w:fldChar w:fldCharType="end"/>
          </w:r>
        </w:del>
      </w:ins>
      <w:ins w:id="3760" w:author="◉‿◉" w:date="2020-05-08T08:42:00Z">
        <w:del w:id="3761" w:author="◉‿◉" w:date="2020-05-08T20:26:00Z">
          <w:r>
            <w:rPr>
              <w:rFonts w:ascii="宋体" w:hAnsi="宋体"/>
            </w:rPr>
            <w:fldChar w:fldCharType="end"/>
          </w:r>
        </w:del>
      </w:ins>
    </w:p>
    <w:p>
      <w:pPr>
        <w:pStyle w:val="23"/>
        <w:tabs>
          <w:tab w:val="right" w:leader="dot" w:pos="9354"/>
        </w:tabs>
        <w:rPr>
          <w:ins w:id="3762" w:author="◉‿◉" w:date="2020-05-08T08:42:00Z"/>
          <w:del w:id="3763" w:author="◉‿◉" w:date="2020-05-08T20:26:00Z"/>
        </w:rPr>
      </w:pPr>
      <w:ins w:id="3764" w:author="◉‿◉" w:date="2020-05-08T08:42:00Z">
        <w:del w:id="3765" w:author="◉‿◉" w:date="2020-05-08T20:26:00Z">
          <w:r>
            <w:rPr>
              <w:rFonts w:ascii="宋体" w:hAnsi="宋体"/>
            </w:rPr>
            <w:fldChar w:fldCharType="begin"/>
          </w:r>
        </w:del>
      </w:ins>
      <w:ins w:id="3766" w:author="◉‿◉" w:date="2020-05-08T08:42:00Z">
        <w:del w:id="3767" w:author="◉‿◉" w:date="2020-05-08T20:26:00Z">
          <w:r>
            <w:rPr>
              <w:rFonts w:ascii="宋体" w:hAnsi="宋体"/>
            </w:rPr>
            <w:delInstrText xml:space="preserve"> HYPERLINK \l _Toc12060 </w:delInstrText>
          </w:r>
        </w:del>
      </w:ins>
      <w:ins w:id="3768" w:author="◉‿◉" w:date="2020-05-08T08:42:00Z">
        <w:del w:id="3769" w:author="◉‿◉" w:date="2020-05-08T20:26:00Z">
          <w:r>
            <w:rPr>
              <w:rFonts w:ascii="宋体" w:hAnsi="宋体"/>
            </w:rPr>
            <w:fldChar w:fldCharType="separate"/>
          </w:r>
        </w:del>
      </w:ins>
      <w:ins w:id="3770" w:author="◉‿◉" w:date="2020-05-08T08:42:00Z">
        <w:del w:id="3771" w:author="◉‿◉" w:date="2020-05-08T20:26:00Z">
          <w:r>
            <w:rPr>
              <w:rFonts w:hint="eastAsia"/>
            </w:rPr>
            <w:delText>图4-29 创建云组态流程</w:delText>
          </w:r>
        </w:del>
      </w:ins>
      <w:ins w:id="3772" w:author="◉‿◉" w:date="2020-05-08T08:42:00Z">
        <w:del w:id="3773" w:author="◉‿◉" w:date="2020-05-08T20:26:00Z">
          <w:r>
            <w:rPr/>
            <w:tab/>
          </w:r>
        </w:del>
      </w:ins>
      <w:ins w:id="3774" w:author="◉‿◉" w:date="2020-05-08T08:42:00Z">
        <w:del w:id="3775" w:author="◉‿◉" w:date="2020-05-08T20:26:00Z">
          <w:r>
            <w:rPr/>
            <w:fldChar w:fldCharType="begin"/>
          </w:r>
        </w:del>
      </w:ins>
      <w:ins w:id="3776" w:author="◉‿◉" w:date="2020-05-08T08:42:00Z">
        <w:del w:id="3777" w:author="◉‿◉" w:date="2020-05-08T20:26:00Z">
          <w:r>
            <w:rPr/>
            <w:delInstrText xml:space="preserve"> PAGEREF _Toc12060 </w:delInstrText>
          </w:r>
        </w:del>
      </w:ins>
      <w:ins w:id="3778" w:author="◉‿◉" w:date="2020-05-08T08:42:00Z">
        <w:del w:id="3779" w:author="◉‿◉" w:date="2020-05-08T20:26:00Z">
          <w:r>
            <w:rPr/>
            <w:fldChar w:fldCharType="separate"/>
          </w:r>
        </w:del>
      </w:ins>
      <w:ins w:id="3780" w:author="◉‿◉" w:date="2020-05-08T08:42:00Z">
        <w:del w:id="3781" w:author="◉‿◉" w:date="2020-05-08T20:26:00Z">
          <w:r>
            <w:rPr/>
            <w:delText>29</w:delText>
          </w:r>
        </w:del>
      </w:ins>
      <w:ins w:id="3782" w:author="◉‿◉" w:date="2020-05-08T08:42:00Z">
        <w:del w:id="3783" w:author="◉‿◉" w:date="2020-05-08T20:26:00Z">
          <w:r>
            <w:rPr/>
            <w:fldChar w:fldCharType="end"/>
          </w:r>
        </w:del>
      </w:ins>
      <w:ins w:id="3784" w:author="◉‿◉" w:date="2020-05-08T08:42:00Z">
        <w:del w:id="3785" w:author="◉‿◉" w:date="2020-05-08T20:26:00Z">
          <w:r>
            <w:rPr>
              <w:rFonts w:ascii="宋体" w:hAnsi="宋体"/>
            </w:rPr>
            <w:fldChar w:fldCharType="end"/>
          </w:r>
        </w:del>
      </w:ins>
    </w:p>
    <w:p>
      <w:pPr>
        <w:pStyle w:val="23"/>
        <w:tabs>
          <w:tab w:val="right" w:leader="dot" w:pos="9354"/>
        </w:tabs>
        <w:rPr>
          <w:ins w:id="3786" w:author="◉‿◉" w:date="2020-05-08T08:42:00Z"/>
          <w:del w:id="3787" w:author="◉‿◉" w:date="2020-05-08T20:26:00Z"/>
        </w:rPr>
      </w:pPr>
      <w:ins w:id="3788" w:author="◉‿◉" w:date="2020-05-08T08:42:00Z">
        <w:del w:id="3789" w:author="◉‿◉" w:date="2020-05-08T20:26:00Z">
          <w:r>
            <w:rPr>
              <w:rFonts w:ascii="宋体" w:hAnsi="宋体"/>
            </w:rPr>
            <w:fldChar w:fldCharType="begin"/>
          </w:r>
        </w:del>
      </w:ins>
      <w:ins w:id="3790" w:author="◉‿◉" w:date="2020-05-08T08:42:00Z">
        <w:del w:id="3791" w:author="◉‿◉" w:date="2020-05-08T20:26:00Z">
          <w:r>
            <w:rPr>
              <w:rFonts w:ascii="宋体" w:hAnsi="宋体"/>
            </w:rPr>
            <w:delInstrText xml:space="preserve"> HYPERLINK \l _Toc31698 </w:delInstrText>
          </w:r>
        </w:del>
      </w:ins>
      <w:ins w:id="3792" w:author="◉‿◉" w:date="2020-05-08T08:42:00Z">
        <w:del w:id="3793" w:author="◉‿◉" w:date="2020-05-08T20:26:00Z">
          <w:r>
            <w:rPr>
              <w:rFonts w:ascii="宋体" w:hAnsi="宋体"/>
            </w:rPr>
            <w:fldChar w:fldCharType="separate"/>
          </w:r>
        </w:del>
      </w:ins>
      <w:ins w:id="3794" w:author="◉‿◉" w:date="2020-05-08T08:42:00Z">
        <w:del w:id="3795" w:author="◉‿◉" w:date="2020-05-08T20:26:00Z">
          <w:r>
            <w:rPr>
              <w:rFonts w:hint="eastAsia"/>
            </w:rPr>
            <w:delText>图4-30 安防模块工作流程</w:delText>
          </w:r>
        </w:del>
      </w:ins>
      <w:ins w:id="3796" w:author="◉‿◉" w:date="2020-05-08T08:42:00Z">
        <w:del w:id="3797" w:author="◉‿◉" w:date="2020-05-08T20:26:00Z">
          <w:r>
            <w:rPr/>
            <w:tab/>
          </w:r>
        </w:del>
      </w:ins>
      <w:ins w:id="3798" w:author="◉‿◉" w:date="2020-05-08T08:42:00Z">
        <w:del w:id="3799" w:author="◉‿◉" w:date="2020-05-08T20:26:00Z">
          <w:r>
            <w:rPr/>
            <w:fldChar w:fldCharType="begin"/>
          </w:r>
        </w:del>
      </w:ins>
      <w:ins w:id="3800" w:author="◉‿◉" w:date="2020-05-08T08:42:00Z">
        <w:del w:id="3801" w:author="◉‿◉" w:date="2020-05-08T20:26:00Z">
          <w:r>
            <w:rPr/>
            <w:delInstrText xml:space="preserve"> PAGEREF _Toc31698 </w:delInstrText>
          </w:r>
        </w:del>
      </w:ins>
      <w:ins w:id="3802" w:author="◉‿◉" w:date="2020-05-08T08:42:00Z">
        <w:del w:id="3803" w:author="◉‿◉" w:date="2020-05-08T20:26:00Z">
          <w:r>
            <w:rPr/>
            <w:fldChar w:fldCharType="separate"/>
          </w:r>
        </w:del>
      </w:ins>
      <w:ins w:id="3804" w:author="◉‿◉" w:date="2020-05-08T08:42:00Z">
        <w:del w:id="3805" w:author="◉‿◉" w:date="2020-05-08T20:26:00Z">
          <w:r>
            <w:rPr/>
            <w:delText>30</w:delText>
          </w:r>
        </w:del>
      </w:ins>
      <w:ins w:id="3806" w:author="◉‿◉" w:date="2020-05-08T08:42:00Z">
        <w:del w:id="3807" w:author="◉‿◉" w:date="2020-05-08T20:26:00Z">
          <w:r>
            <w:rPr/>
            <w:fldChar w:fldCharType="end"/>
          </w:r>
        </w:del>
      </w:ins>
      <w:ins w:id="3808" w:author="◉‿◉" w:date="2020-05-08T08:42:00Z">
        <w:del w:id="3809" w:author="◉‿◉" w:date="2020-05-08T20:26:00Z">
          <w:r>
            <w:rPr>
              <w:rFonts w:ascii="宋体" w:hAnsi="宋体"/>
            </w:rPr>
            <w:fldChar w:fldCharType="end"/>
          </w:r>
        </w:del>
      </w:ins>
    </w:p>
    <w:p>
      <w:pPr>
        <w:pStyle w:val="23"/>
        <w:tabs>
          <w:tab w:val="right" w:leader="dot" w:pos="9354"/>
        </w:tabs>
        <w:rPr>
          <w:ins w:id="3810" w:author="◉‿◉" w:date="2020-05-08T08:42:00Z"/>
          <w:del w:id="3811" w:author="◉‿◉" w:date="2020-05-08T20:26:00Z"/>
        </w:rPr>
      </w:pPr>
      <w:ins w:id="3812" w:author="◉‿◉" w:date="2020-05-08T08:42:00Z">
        <w:del w:id="3813" w:author="◉‿◉" w:date="2020-05-08T20:26:00Z">
          <w:r>
            <w:rPr>
              <w:rFonts w:ascii="宋体" w:hAnsi="宋体"/>
            </w:rPr>
            <w:fldChar w:fldCharType="begin"/>
          </w:r>
        </w:del>
      </w:ins>
      <w:ins w:id="3814" w:author="◉‿◉" w:date="2020-05-08T08:42:00Z">
        <w:del w:id="3815" w:author="◉‿◉" w:date="2020-05-08T20:26:00Z">
          <w:r>
            <w:rPr>
              <w:rFonts w:ascii="宋体" w:hAnsi="宋体"/>
            </w:rPr>
            <w:delInstrText xml:space="preserve"> HYPERLINK \l _Toc22907 </w:delInstrText>
          </w:r>
        </w:del>
      </w:ins>
      <w:ins w:id="3816" w:author="◉‿◉" w:date="2020-05-08T08:42:00Z">
        <w:del w:id="3817" w:author="◉‿◉" w:date="2020-05-08T20:26:00Z">
          <w:r>
            <w:rPr>
              <w:rFonts w:ascii="宋体" w:hAnsi="宋体"/>
            </w:rPr>
            <w:fldChar w:fldCharType="separate"/>
          </w:r>
        </w:del>
      </w:ins>
      <w:ins w:id="3818" w:author="◉‿◉" w:date="2020-05-08T08:42:00Z">
        <w:del w:id="3819" w:author="◉‿◉" w:date="2020-05-08T20:26:00Z">
          <w:r>
            <w:rPr>
              <w:rFonts w:hint="eastAsia"/>
            </w:rPr>
            <w:delText>图5-1 服务器传感器列表</w:delText>
          </w:r>
        </w:del>
      </w:ins>
      <w:ins w:id="3820" w:author="◉‿◉" w:date="2020-05-08T08:42:00Z">
        <w:del w:id="3821" w:author="◉‿◉" w:date="2020-05-08T20:26:00Z">
          <w:r>
            <w:rPr/>
            <w:tab/>
          </w:r>
        </w:del>
      </w:ins>
      <w:ins w:id="3822" w:author="◉‿◉" w:date="2020-05-08T08:42:00Z">
        <w:del w:id="3823" w:author="◉‿◉" w:date="2020-05-08T20:26:00Z">
          <w:r>
            <w:rPr/>
            <w:fldChar w:fldCharType="begin"/>
          </w:r>
        </w:del>
      </w:ins>
      <w:ins w:id="3824" w:author="◉‿◉" w:date="2020-05-08T08:42:00Z">
        <w:del w:id="3825" w:author="◉‿◉" w:date="2020-05-08T20:26:00Z">
          <w:r>
            <w:rPr/>
            <w:delInstrText xml:space="preserve"> PAGEREF _Toc22907 </w:delInstrText>
          </w:r>
        </w:del>
      </w:ins>
      <w:ins w:id="3826" w:author="◉‿◉" w:date="2020-05-08T08:42:00Z">
        <w:del w:id="3827" w:author="◉‿◉" w:date="2020-05-08T20:26:00Z">
          <w:r>
            <w:rPr/>
            <w:fldChar w:fldCharType="separate"/>
          </w:r>
        </w:del>
      </w:ins>
      <w:ins w:id="3828" w:author="◉‿◉" w:date="2020-05-08T08:42:00Z">
        <w:del w:id="3829" w:author="◉‿◉" w:date="2020-05-08T20:26:00Z">
          <w:r>
            <w:rPr/>
            <w:delText>32</w:delText>
          </w:r>
        </w:del>
      </w:ins>
      <w:ins w:id="3830" w:author="◉‿◉" w:date="2020-05-08T08:42:00Z">
        <w:del w:id="3831" w:author="◉‿◉" w:date="2020-05-08T20:26:00Z">
          <w:r>
            <w:rPr/>
            <w:fldChar w:fldCharType="end"/>
          </w:r>
        </w:del>
      </w:ins>
      <w:ins w:id="3832" w:author="◉‿◉" w:date="2020-05-08T08:42:00Z">
        <w:del w:id="3833" w:author="◉‿◉" w:date="2020-05-08T20:26:00Z">
          <w:r>
            <w:rPr>
              <w:rFonts w:ascii="宋体" w:hAnsi="宋体"/>
            </w:rPr>
            <w:fldChar w:fldCharType="end"/>
          </w:r>
        </w:del>
      </w:ins>
    </w:p>
    <w:p>
      <w:pPr>
        <w:pStyle w:val="23"/>
        <w:tabs>
          <w:tab w:val="right" w:leader="dot" w:pos="9354"/>
        </w:tabs>
        <w:rPr>
          <w:ins w:id="3834" w:author="◉‿◉" w:date="2020-05-08T08:42:00Z"/>
          <w:del w:id="3835" w:author="◉‿◉" w:date="2020-05-08T20:26:00Z"/>
        </w:rPr>
      </w:pPr>
      <w:ins w:id="3836" w:author="◉‿◉" w:date="2020-05-08T08:42:00Z">
        <w:del w:id="3837" w:author="◉‿◉" w:date="2020-05-08T20:26:00Z">
          <w:r>
            <w:rPr>
              <w:rFonts w:ascii="宋体" w:hAnsi="宋体"/>
            </w:rPr>
            <w:fldChar w:fldCharType="begin"/>
          </w:r>
        </w:del>
      </w:ins>
      <w:ins w:id="3838" w:author="◉‿◉" w:date="2020-05-08T08:42:00Z">
        <w:del w:id="3839" w:author="◉‿◉" w:date="2020-05-08T20:26:00Z">
          <w:r>
            <w:rPr>
              <w:rFonts w:ascii="宋体" w:hAnsi="宋体"/>
            </w:rPr>
            <w:delInstrText xml:space="preserve"> HYPERLINK \l _Toc14805 </w:delInstrText>
          </w:r>
        </w:del>
      </w:ins>
      <w:ins w:id="3840" w:author="◉‿◉" w:date="2020-05-08T08:42:00Z">
        <w:del w:id="3841" w:author="◉‿◉" w:date="2020-05-08T20:26:00Z">
          <w:r>
            <w:rPr>
              <w:rFonts w:ascii="宋体" w:hAnsi="宋体"/>
            </w:rPr>
            <w:fldChar w:fldCharType="separate"/>
          </w:r>
        </w:del>
      </w:ins>
      <w:ins w:id="3842" w:author="◉‿◉" w:date="2020-05-08T08:42:00Z">
        <w:del w:id="3843" w:author="◉‿◉" w:date="2020-05-08T20:26:00Z">
          <w:r>
            <w:rPr>
              <w:rFonts w:hint="eastAsia"/>
            </w:rPr>
            <w:delText>图5-2 触发器触发后数据变化</w:delText>
          </w:r>
        </w:del>
      </w:ins>
      <w:ins w:id="3844" w:author="◉‿◉" w:date="2020-05-08T08:42:00Z">
        <w:del w:id="3845" w:author="◉‿◉" w:date="2020-05-08T20:26:00Z">
          <w:r>
            <w:rPr/>
            <w:tab/>
          </w:r>
        </w:del>
      </w:ins>
      <w:ins w:id="3846" w:author="◉‿◉" w:date="2020-05-08T08:42:00Z">
        <w:del w:id="3847" w:author="◉‿◉" w:date="2020-05-08T20:26:00Z">
          <w:r>
            <w:rPr/>
            <w:fldChar w:fldCharType="begin"/>
          </w:r>
        </w:del>
      </w:ins>
      <w:ins w:id="3848" w:author="◉‿◉" w:date="2020-05-08T08:42:00Z">
        <w:del w:id="3849" w:author="◉‿◉" w:date="2020-05-08T20:26:00Z">
          <w:r>
            <w:rPr/>
            <w:delInstrText xml:space="preserve"> PAGEREF _Toc14805 </w:delInstrText>
          </w:r>
        </w:del>
      </w:ins>
      <w:ins w:id="3850" w:author="◉‿◉" w:date="2020-05-08T08:42:00Z">
        <w:del w:id="3851" w:author="◉‿◉" w:date="2020-05-08T20:26:00Z">
          <w:r>
            <w:rPr/>
            <w:fldChar w:fldCharType="separate"/>
          </w:r>
        </w:del>
      </w:ins>
      <w:ins w:id="3852" w:author="◉‿◉" w:date="2020-05-08T08:42:00Z">
        <w:del w:id="3853" w:author="◉‿◉" w:date="2020-05-08T20:26:00Z">
          <w:r>
            <w:rPr/>
            <w:delText>33</w:delText>
          </w:r>
        </w:del>
      </w:ins>
      <w:ins w:id="3854" w:author="◉‿◉" w:date="2020-05-08T08:42:00Z">
        <w:del w:id="3855" w:author="◉‿◉" w:date="2020-05-08T20:26:00Z">
          <w:r>
            <w:rPr/>
            <w:fldChar w:fldCharType="end"/>
          </w:r>
        </w:del>
      </w:ins>
      <w:ins w:id="3856" w:author="◉‿◉" w:date="2020-05-08T08:42:00Z">
        <w:del w:id="3857" w:author="◉‿◉" w:date="2020-05-08T20:26:00Z">
          <w:r>
            <w:rPr>
              <w:rFonts w:ascii="宋体" w:hAnsi="宋体"/>
            </w:rPr>
            <w:fldChar w:fldCharType="end"/>
          </w:r>
        </w:del>
      </w:ins>
    </w:p>
    <w:p>
      <w:pPr>
        <w:pStyle w:val="23"/>
        <w:tabs>
          <w:tab w:val="right" w:leader="dot" w:pos="9354"/>
        </w:tabs>
        <w:rPr>
          <w:ins w:id="3858" w:author="◉‿◉" w:date="2020-05-08T08:42:00Z"/>
          <w:del w:id="3859" w:author="◉‿◉" w:date="2020-05-08T20:26:00Z"/>
        </w:rPr>
      </w:pPr>
      <w:ins w:id="3860" w:author="◉‿◉" w:date="2020-05-08T08:42:00Z">
        <w:del w:id="3861" w:author="◉‿◉" w:date="2020-05-08T20:26:00Z">
          <w:r>
            <w:rPr>
              <w:rFonts w:ascii="宋体" w:hAnsi="宋体"/>
            </w:rPr>
            <w:fldChar w:fldCharType="begin"/>
          </w:r>
        </w:del>
      </w:ins>
      <w:ins w:id="3862" w:author="◉‿◉" w:date="2020-05-08T08:42:00Z">
        <w:del w:id="3863" w:author="◉‿◉" w:date="2020-05-08T20:26:00Z">
          <w:r>
            <w:rPr>
              <w:rFonts w:ascii="宋体" w:hAnsi="宋体"/>
            </w:rPr>
            <w:delInstrText xml:space="preserve"> HYPERLINK \l _Toc7866 </w:delInstrText>
          </w:r>
        </w:del>
      </w:ins>
      <w:ins w:id="3864" w:author="◉‿◉" w:date="2020-05-08T08:42:00Z">
        <w:del w:id="3865" w:author="◉‿◉" w:date="2020-05-08T20:26:00Z">
          <w:r>
            <w:rPr>
              <w:rFonts w:ascii="宋体" w:hAnsi="宋体"/>
            </w:rPr>
            <w:fldChar w:fldCharType="separate"/>
          </w:r>
        </w:del>
      </w:ins>
      <w:ins w:id="3866" w:author="◉‿◉" w:date="2020-05-08T08:42:00Z">
        <w:del w:id="3867" w:author="◉‿◉" w:date="2020-05-08T20:26:00Z">
          <w:r>
            <w:rPr>
              <w:rFonts w:hint="eastAsia"/>
            </w:rPr>
            <w:delText>图5-3 数据恢复后变化</w:delText>
          </w:r>
        </w:del>
      </w:ins>
      <w:ins w:id="3868" w:author="◉‿◉" w:date="2020-05-08T08:42:00Z">
        <w:del w:id="3869" w:author="◉‿◉" w:date="2020-05-08T20:26:00Z">
          <w:r>
            <w:rPr/>
            <w:tab/>
          </w:r>
        </w:del>
      </w:ins>
      <w:ins w:id="3870" w:author="◉‿◉" w:date="2020-05-08T08:42:00Z">
        <w:del w:id="3871" w:author="◉‿◉" w:date="2020-05-08T20:26:00Z">
          <w:r>
            <w:rPr/>
            <w:fldChar w:fldCharType="begin"/>
          </w:r>
        </w:del>
      </w:ins>
      <w:ins w:id="3872" w:author="◉‿◉" w:date="2020-05-08T08:42:00Z">
        <w:del w:id="3873" w:author="◉‿◉" w:date="2020-05-08T20:26:00Z">
          <w:r>
            <w:rPr/>
            <w:delInstrText xml:space="preserve"> PAGEREF _Toc7866 </w:delInstrText>
          </w:r>
        </w:del>
      </w:ins>
      <w:ins w:id="3874" w:author="◉‿◉" w:date="2020-05-08T08:42:00Z">
        <w:del w:id="3875" w:author="◉‿◉" w:date="2020-05-08T20:26:00Z">
          <w:r>
            <w:rPr/>
            <w:fldChar w:fldCharType="separate"/>
          </w:r>
        </w:del>
      </w:ins>
      <w:ins w:id="3876" w:author="◉‿◉" w:date="2020-05-08T08:42:00Z">
        <w:del w:id="3877" w:author="◉‿◉" w:date="2020-05-08T20:26:00Z">
          <w:r>
            <w:rPr/>
            <w:delText>34</w:delText>
          </w:r>
        </w:del>
      </w:ins>
      <w:ins w:id="3878" w:author="◉‿◉" w:date="2020-05-08T08:42:00Z">
        <w:del w:id="3879" w:author="◉‿◉" w:date="2020-05-08T20:26:00Z">
          <w:r>
            <w:rPr/>
            <w:fldChar w:fldCharType="end"/>
          </w:r>
        </w:del>
      </w:ins>
      <w:ins w:id="3880" w:author="◉‿◉" w:date="2020-05-08T08:42:00Z">
        <w:del w:id="3881" w:author="◉‿◉" w:date="2020-05-08T20:26:00Z">
          <w:r>
            <w:rPr>
              <w:rFonts w:ascii="宋体" w:hAnsi="宋体"/>
            </w:rPr>
            <w:fldChar w:fldCharType="end"/>
          </w:r>
        </w:del>
      </w:ins>
    </w:p>
    <w:p>
      <w:pPr>
        <w:pStyle w:val="23"/>
        <w:tabs>
          <w:tab w:val="right" w:leader="dot" w:pos="9354"/>
        </w:tabs>
        <w:rPr>
          <w:ins w:id="3882" w:author="◉‿◉" w:date="2020-05-08T08:42:00Z"/>
          <w:del w:id="3883" w:author="◉‿◉" w:date="2020-05-08T20:26:00Z"/>
        </w:rPr>
      </w:pPr>
      <w:ins w:id="3884" w:author="◉‿◉" w:date="2020-05-08T08:42:00Z">
        <w:del w:id="3885" w:author="◉‿◉" w:date="2020-05-08T20:26:00Z">
          <w:r>
            <w:rPr>
              <w:rFonts w:ascii="宋体" w:hAnsi="宋体"/>
            </w:rPr>
            <w:fldChar w:fldCharType="begin"/>
          </w:r>
        </w:del>
      </w:ins>
      <w:ins w:id="3886" w:author="◉‿◉" w:date="2020-05-08T08:42:00Z">
        <w:del w:id="3887" w:author="◉‿◉" w:date="2020-05-08T20:26:00Z">
          <w:r>
            <w:rPr>
              <w:rFonts w:ascii="宋体" w:hAnsi="宋体"/>
            </w:rPr>
            <w:delInstrText xml:space="preserve"> HYPERLINK \l _Toc18524 </w:delInstrText>
          </w:r>
        </w:del>
      </w:ins>
      <w:ins w:id="3888" w:author="◉‿◉" w:date="2020-05-08T08:42:00Z">
        <w:del w:id="3889" w:author="◉‿◉" w:date="2020-05-08T20:26:00Z">
          <w:r>
            <w:rPr>
              <w:rFonts w:ascii="宋体" w:hAnsi="宋体"/>
            </w:rPr>
            <w:fldChar w:fldCharType="separate"/>
          </w:r>
        </w:del>
      </w:ins>
      <w:ins w:id="3890" w:author="◉‿◉" w:date="2020-05-08T08:42:00Z">
        <w:del w:id="3891" w:author="◉‿◉" w:date="2020-05-08T20:26:00Z">
          <w:r>
            <w:rPr>
              <w:rFonts w:hint="eastAsia"/>
            </w:rPr>
            <w:delText>图5-4 微信报警通知图</w:delText>
          </w:r>
        </w:del>
      </w:ins>
      <w:ins w:id="3892" w:author="◉‿◉" w:date="2020-05-08T08:42:00Z">
        <w:del w:id="3893" w:author="◉‿◉" w:date="2020-05-08T20:26:00Z">
          <w:r>
            <w:rPr/>
            <w:tab/>
          </w:r>
        </w:del>
      </w:ins>
      <w:ins w:id="3894" w:author="◉‿◉" w:date="2020-05-08T08:42:00Z">
        <w:del w:id="3895" w:author="◉‿◉" w:date="2020-05-08T20:26:00Z">
          <w:r>
            <w:rPr/>
            <w:fldChar w:fldCharType="begin"/>
          </w:r>
        </w:del>
      </w:ins>
      <w:ins w:id="3896" w:author="◉‿◉" w:date="2020-05-08T08:42:00Z">
        <w:del w:id="3897" w:author="◉‿◉" w:date="2020-05-08T20:26:00Z">
          <w:r>
            <w:rPr/>
            <w:delInstrText xml:space="preserve"> PAGEREF _Toc18524 </w:delInstrText>
          </w:r>
        </w:del>
      </w:ins>
      <w:ins w:id="3898" w:author="◉‿◉" w:date="2020-05-08T08:42:00Z">
        <w:del w:id="3899" w:author="◉‿◉" w:date="2020-05-08T20:26:00Z">
          <w:r>
            <w:rPr/>
            <w:fldChar w:fldCharType="separate"/>
          </w:r>
        </w:del>
      </w:ins>
      <w:ins w:id="3900" w:author="◉‿◉" w:date="2020-05-08T08:42:00Z">
        <w:del w:id="3901" w:author="◉‿◉" w:date="2020-05-08T20:26:00Z">
          <w:r>
            <w:rPr/>
            <w:delText>34</w:delText>
          </w:r>
        </w:del>
      </w:ins>
      <w:ins w:id="3902" w:author="◉‿◉" w:date="2020-05-08T08:42:00Z">
        <w:del w:id="3903" w:author="◉‿◉" w:date="2020-05-08T20:26:00Z">
          <w:r>
            <w:rPr/>
            <w:fldChar w:fldCharType="end"/>
          </w:r>
        </w:del>
      </w:ins>
      <w:ins w:id="3904" w:author="◉‿◉" w:date="2020-05-08T08:42:00Z">
        <w:del w:id="3905" w:author="◉‿◉" w:date="2020-05-08T20:26:00Z">
          <w:r>
            <w:rPr>
              <w:rFonts w:ascii="宋体" w:hAnsi="宋体"/>
            </w:rPr>
            <w:fldChar w:fldCharType="end"/>
          </w:r>
        </w:del>
      </w:ins>
    </w:p>
    <w:p>
      <w:pPr>
        <w:pStyle w:val="23"/>
        <w:tabs>
          <w:tab w:val="right" w:leader="dot" w:pos="9354"/>
        </w:tabs>
        <w:rPr>
          <w:ins w:id="3906" w:author="◉‿◉" w:date="2020-05-08T08:42:00Z"/>
          <w:del w:id="3907" w:author="◉‿◉" w:date="2020-05-08T20:26:00Z"/>
        </w:rPr>
      </w:pPr>
      <w:ins w:id="3908" w:author="◉‿◉" w:date="2020-05-08T08:42:00Z">
        <w:del w:id="3909" w:author="◉‿◉" w:date="2020-05-08T20:26:00Z">
          <w:r>
            <w:rPr>
              <w:rFonts w:ascii="宋体" w:hAnsi="宋体"/>
            </w:rPr>
            <w:fldChar w:fldCharType="begin"/>
          </w:r>
        </w:del>
      </w:ins>
      <w:ins w:id="3910" w:author="◉‿◉" w:date="2020-05-08T08:42:00Z">
        <w:del w:id="3911" w:author="◉‿◉" w:date="2020-05-08T20:26:00Z">
          <w:r>
            <w:rPr>
              <w:rFonts w:ascii="宋体" w:hAnsi="宋体"/>
            </w:rPr>
            <w:delInstrText xml:space="preserve"> HYPERLINK \l _Toc17394 </w:delInstrText>
          </w:r>
        </w:del>
      </w:ins>
      <w:ins w:id="3912" w:author="◉‿◉" w:date="2020-05-08T08:42:00Z">
        <w:del w:id="3913" w:author="◉‿◉" w:date="2020-05-08T20:26:00Z">
          <w:r>
            <w:rPr>
              <w:rFonts w:ascii="宋体" w:hAnsi="宋体"/>
            </w:rPr>
            <w:fldChar w:fldCharType="separate"/>
          </w:r>
        </w:del>
      </w:ins>
      <w:ins w:id="3914" w:author="◉‿◉" w:date="2020-05-08T08:42:00Z">
        <w:del w:id="3915" w:author="◉‿◉" w:date="2020-05-08T20:26:00Z">
          <w:r>
            <w:rPr>
              <w:rFonts w:hint="eastAsia"/>
            </w:rPr>
            <w:delText>图6-1 整体实物连接图</w:delText>
          </w:r>
        </w:del>
      </w:ins>
      <w:ins w:id="3916" w:author="◉‿◉" w:date="2020-05-08T08:42:00Z">
        <w:del w:id="3917" w:author="◉‿◉" w:date="2020-05-08T20:26:00Z">
          <w:r>
            <w:rPr/>
            <w:tab/>
          </w:r>
        </w:del>
      </w:ins>
      <w:ins w:id="3918" w:author="◉‿◉" w:date="2020-05-08T08:42:00Z">
        <w:del w:id="3919" w:author="◉‿◉" w:date="2020-05-08T20:26:00Z">
          <w:r>
            <w:rPr/>
            <w:fldChar w:fldCharType="begin"/>
          </w:r>
        </w:del>
      </w:ins>
      <w:ins w:id="3920" w:author="◉‿◉" w:date="2020-05-08T08:42:00Z">
        <w:del w:id="3921" w:author="◉‿◉" w:date="2020-05-08T20:26:00Z">
          <w:r>
            <w:rPr/>
            <w:delInstrText xml:space="preserve"> PAGEREF _Toc17394 </w:delInstrText>
          </w:r>
        </w:del>
      </w:ins>
      <w:ins w:id="3922" w:author="◉‿◉" w:date="2020-05-08T08:42:00Z">
        <w:del w:id="3923" w:author="◉‿◉" w:date="2020-05-08T20:26:00Z">
          <w:r>
            <w:rPr/>
            <w:fldChar w:fldCharType="separate"/>
          </w:r>
        </w:del>
      </w:ins>
      <w:ins w:id="3924" w:author="◉‿◉" w:date="2020-05-08T08:42:00Z">
        <w:del w:id="3925" w:author="◉‿◉" w:date="2020-05-08T20:26:00Z">
          <w:r>
            <w:rPr/>
            <w:delText>35</w:delText>
          </w:r>
        </w:del>
      </w:ins>
      <w:ins w:id="3926" w:author="◉‿◉" w:date="2020-05-08T08:42:00Z">
        <w:del w:id="3927" w:author="◉‿◉" w:date="2020-05-08T20:26:00Z">
          <w:r>
            <w:rPr/>
            <w:fldChar w:fldCharType="end"/>
          </w:r>
        </w:del>
      </w:ins>
      <w:ins w:id="3928" w:author="◉‿◉" w:date="2020-05-08T08:42:00Z">
        <w:del w:id="3929" w:author="◉‿◉" w:date="2020-05-08T20:26:00Z">
          <w:r>
            <w:rPr>
              <w:rFonts w:ascii="宋体" w:hAnsi="宋体"/>
            </w:rPr>
            <w:fldChar w:fldCharType="end"/>
          </w:r>
        </w:del>
      </w:ins>
    </w:p>
    <w:p>
      <w:pPr>
        <w:pStyle w:val="23"/>
        <w:tabs>
          <w:tab w:val="right" w:leader="dot" w:pos="9354"/>
        </w:tabs>
        <w:rPr>
          <w:ins w:id="3930" w:author="◉‿◉" w:date="2020-05-08T08:42:00Z"/>
          <w:del w:id="3931" w:author="◉‿◉" w:date="2020-05-08T20:26:00Z"/>
        </w:rPr>
      </w:pPr>
      <w:ins w:id="3932" w:author="◉‿◉" w:date="2020-05-08T08:42:00Z">
        <w:del w:id="3933" w:author="◉‿◉" w:date="2020-05-08T20:26:00Z">
          <w:r>
            <w:rPr>
              <w:rFonts w:ascii="宋体" w:hAnsi="宋体"/>
            </w:rPr>
            <w:fldChar w:fldCharType="begin"/>
          </w:r>
        </w:del>
      </w:ins>
      <w:ins w:id="3934" w:author="◉‿◉" w:date="2020-05-08T08:42:00Z">
        <w:del w:id="3935" w:author="◉‿◉" w:date="2020-05-08T20:26:00Z">
          <w:r>
            <w:rPr>
              <w:rFonts w:ascii="宋体" w:hAnsi="宋体"/>
            </w:rPr>
            <w:delInstrText xml:space="preserve"> HYPERLINK \l _Toc9070 </w:delInstrText>
          </w:r>
        </w:del>
      </w:ins>
      <w:ins w:id="3936" w:author="◉‿◉" w:date="2020-05-08T08:42:00Z">
        <w:del w:id="3937" w:author="◉‿◉" w:date="2020-05-08T20:26:00Z">
          <w:r>
            <w:rPr>
              <w:rFonts w:ascii="宋体" w:hAnsi="宋体"/>
            </w:rPr>
            <w:fldChar w:fldCharType="separate"/>
          </w:r>
        </w:del>
      </w:ins>
      <w:ins w:id="3938" w:author="◉‿◉" w:date="2020-05-08T08:42:00Z">
        <w:del w:id="3939" w:author="◉‿◉" w:date="2020-05-08T20:26:00Z">
          <w:r>
            <w:rPr>
              <w:rFonts w:hint="eastAsia"/>
            </w:rPr>
            <w:delText>图6-2 手动模式界面          图6-3 定时功能界面</w:delText>
          </w:r>
        </w:del>
      </w:ins>
      <w:ins w:id="3940" w:author="◉‿◉" w:date="2020-05-08T08:42:00Z">
        <w:del w:id="3941" w:author="◉‿◉" w:date="2020-05-08T20:26:00Z">
          <w:r>
            <w:rPr/>
            <w:tab/>
          </w:r>
        </w:del>
      </w:ins>
      <w:ins w:id="3942" w:author="◉‿◉" w:date="2020-05-08T08:42:00Z">
        <w:del w:id="3943" w:author="◉‿◉" w:date="2020-05-08T20:26:00Z">
          <w:r>
            <w:rPr/>
            <w:fldChar w:fldCharType="begin"/>
          </w:r>
        </w:del>
      </w:ins>
      <w:ins w:id="3944" w:author="◉‿◉" w:date="2020-05-08T08:42:00Z">
        <w:del w:id="3945" w:author="◉‿◉" w:date="2020-05-08T20:26:00Z">
          <w:r>
            <w:rPr/>
            <w:delInstrText xml:space="preserve"> PAGEREF _Toc9070 </w:delInstrText>
          </w:r>
        </w:del>
      </w:ins>
      <w:ins w:id="3946" w:author="◉‿◉" w:date="2020-05-08T08:42:00Z">
        <w:del w:id="3947" w:author="◉‿◉" w:date="2020-05-08T20:26:00Z">
          <w:r>
            <w:rPr/>
            <w:fldChar w:fldCharType="separate"/>
          </w:r>
        </w:del>
      </w:ins>
      <w:ins w:id="3948" w:author="◉‿◉" w:date="2020-05-08T08:42:00Z">
        <w:del w:id="3949" w:author="◉‿◉" w:date="2020-05-08T20:26:00Z">
          <w:r>
            <w:rPr/>
            <w:delText>35</w:delText>
          </w:r>
        </w:del>
      </w:ins>
      <w:ins w:id="3950" w:author="◉‿◉" w:date="2020-05-08T08:42:00Z">
        <w:del w:id="3951" w:author="◉‿◉" w:date="2020-05-08T20:26:00Z">
          <w:r>
            <w:rPr/>
            <w:fldChar w:fldCharType="end"/>
          </w:r>
        </w:del>
      </w:ins>
      <w:ins w:id="3952" w:author="◉‿◉" w:date="2020-05-08T08:42:00Z">
        <w:del w:id="3953" w:author="◉‿◉" w:date="2020-05-08T20:26:00Z">
          <w:r>
            <w:rPr>
              <w:rFonts w:ascii="宋体" w:hAnsi="宋体"/>
            </w:rPr>
            <w:fldChar w:fldCharType="end"/>
          </w:r>
        </w:del>
      </w:ins>
    </w:p>
    <w:p>
      <w:pPr>
        <w:pStyle w:val="23"/>
        <w:tabs>
          <w:tab w:val="right" w:leader="dot" w:pos="9354"/>
        </w:tabs>
        <w:rPr>
          <w:ins w:id="3954" w:author="◉‿◉" w:date="2020-05-08T08:42:00Z"/>
          <w:del w:id="3955" w:author="◉‿◉" w:date="2020-05-08T20:26:00Z"/>
        </w:rPr>
      </w:pPr>
      <w:ins w:id="3956" w:author="◉‿◉" w:date="2020-05-08T08:42:00Z">
        <w:del w:id="3957" w:author="◉‿◉" w:date="2020-05-08T20:26:00Z">
          <w:r>
            <w:rPr>
              <w:rFonts w:ascii="宋体" w:hAnsi="宋体"/>
            </w:rPr>
            <w:fldChar w:fldCharType="begin"/>
          </w:r>
        </w:del>
      </w:ins>
      <w:ins w:id="3958" w:author="◉‿◉" w:date="2020-05-08T08:42:00Z">
        <w:del w:id="3959" w:author="◉‿◉" w:date="2020-05-08T20:26:00Z">
          <w:r>
            <w:rPr>
              <w:rFonts w:ascii="宋体" w:hAnsi="宋体"/>
            </w:rPr>
            <w:delInstrText xml:space="preserve"> HYPERLINK \l _Toc6959 </w:delInstrText>
          </w:r>
        </w:del>
      </w:ins>
      <w:ins w:id="3960" w:author="◉‿◉" w:date="2020-05-08T08:42:00Z">
        <w:del w:id="3961" w:author="◉‿◉" w:date="2020-05-08T20:26:00Z">
          <w:r>
            <w:rPr>
              <w:rFonts w:ascii="宋体" w:hAnsi="宋体"/>
            </w:rPr>
            <w:fldChar w:fldCharType="separate"/>
          </w:r>
        </w:del>
      </w:ins>
      <w:ins w:id="3962" w:author="◉‿◉" w:date="2020-05-08T08:42:00Z">
        <w:del w:id="3963" w:author="◉‿◉" w:date="2020-05-08T20:26:00Z">
          <w:r>
            <w:rPr>
              <w:rFonts w:hint="eastAsia"/>
            </w:rPr>
            <w:delText>图6-4 智能模式界面             图6-5 微信控制界面</w:delText>
          </w:r>
        </w:del>
      </w:ins>
      <w:ins w:id="3964" w:author="◉‿◉" w:date="2020-05-08T08:42:00Z">
        <w:del w:id="3965" w:author="◉‿◉" w:date="2020-05-08T20:26:00Z">
          <w:r>
            <w:rPr/>
            <w:tab/>
          </w:r>
        </w:del>
      </w:ins>
      <w:ins w:id="3966" w:author="◉‿◉" w:date="2020-05-08T08:42:00Z">
        <w:del w:id="3967" w:author="◉‿◉" w:date="2020-05-08T20:26:00Z">
          <w:r>
            <w:rPr/>
            <w:fldChar w:fldCharType="begin"/>
          </w:r>
        </w:del>
      </w:ins>
      <w:ins w:id="3968" w:author="◉‿◉" w:date="2020-05-08T08:42:00Z">
        <w:del w:id="3969" w:author="◉‿◉" w:date="2020-05-08T20:26:00Z">
          <w:r>
            <w:rPr/>
            <w:delInstrText xml:space="preserve"> PAGEREF _Toc6959 </w:delInstrText>
          </w:r>
        </w:del>
      </w:ins>
      <w:ins w:id="3970" w:author="◉‿◉" w:date="2020-05-08T08:42:00Z">
        <w:del w:id="3971" w:author="◉‿◉" w:date="2020-05-08T20:26:00Z">
          <w:r>
            <w:rPr/>
            <w:fldChar w:fldCharType="separate"/>
          </w:r>
        </w:del>
      </w:ins>
      <w:ins w:id="3972" w:author="◉‿◉" w:date="2020-05-08T08:42:00Z">
        <w:del w:id="3973" w:author="◉‿◉" w:date="2020-05-08T20:26:00Z">
          <w:r>
            <w:rPr/>
            <w:delText>36</w:delText>
          </w:r>
        </w:del>
      </w:ins>
      <w:ins w:id="3974" w:author="◉‿◉" w:date="2020-05-08T08:42:00Z">
        <w:del w:id="3975" w:author="◉‿◉" w:date="2020-05-08T20:26:00Z">
          <w:r>
            <w:rPr/>
            <w:fldChar w:fldCharType="end"/>
          </w:r>
        </w:del>
      </w:ins>
      <w:ins w:id="3976" w:author="◉‿◉" w:date="2020-05-08T08:42:00Z">
        <w:del w:id="3977" w:author="◉‿◉" w:date="2020-05-08T20:26:00Z">
          <w:r>
            <w:rPr>
              <w:rFonts w:ascii="宋体" w:hAnsi="宋体"/>
            </w:rPr>
            <w:fldChar w:fldCharType="end"/>
          </w:r>
        </w:del>
      </w:ins>
    </w:p>
    <w:p>
      <w:pPr>
        <w:pStyle w:val="23"/>
        <w:tabs>
          <w:tab w:val="right" w:leader="dot" w:pos="9354"/>
        </w:tabs>
        <w:rPr>
          <w:ins w:id="3978" w:author="◉‿◉" w:date="2020-05-08T08:42:00Z"/>
          <w:del w:id="3979" w:author="◉‿◉" w:date="2020-05-08T20:26:00Z"/>
        </w:rPr>
      </w:pPr>
      <w:ins w:id="3980" w:author="◉‿◉" w:date="2020-05-08T08:42:00Z">
        <w:del w:id="3981" w:author="◉‿◉" w:date="2020-05-08T20:26:00Z">
          <w:r>
            <w:rPr>
              <w:rFonts w:ascii="宋体" w:hAnsi="宋体"/>
            </w:rPr>
            <w:fldChar w:fldCharType="begin"/>
          </w:r>
        </w:del>
      </w:ins>
      <w:ins w:id="3982" w:author="◉‿◉" w:date="2020-05-08T08:42:00Z">
        <w:del w:id="3983" w:author="◉‿◉" w:date="2020-05-08T20:26:00Z">
          <w:r>
            <w:rPr>
              <w:rFonts w:ascii="宋体" w:hAnsi="宋体"/>
            </w:rPr>
            <w:delInstrText xml:space="preserve"> HYPERLINK \l _Toc2688 </w:delInstrText>
          </w:r>
        </w:del>
      </w:ins>
      <w:ins w:id="3984" w:author="◉‿◉" w:date="2020-05-08T08:42:00Z">
        <w:del w:id="3985" w:author="◉‿◉" w:date="2020-05-08T20:26:00Z">
          <w:r>
            <w:rPr>
              <w:rFonts w:ascii="宋体" w:hAnsi="宋体"/>
            </w:rPr>
            <w:fldChar w:fldCharType="separate"/>
          </w:r>
        </w:del>
      </w:ins>
      <w:ins w:id="3986" w:author="◉‿◉" w:date="2020-05-08T08:42:00Z">
        <w:del w:id="3987" w:author="◉‿◉" w:date="2020-05-08T20:26:00Z">
          <w:r>
            <w:rPr>
              <w:rFonts w:hint="eastAsia"/>
            </w:rPr>
            <w:delText>图6-6 TLINK服务端界面</w:delText>
          </w:r>
        </w:del>
      </w:ins>
      <w:ins w:id="3988" w:author="◉‿◉" w:date="2020-05-08T08:42:00Z">
        <w:del w:id="3989" w:author="◉‿◉" w:date="2020-05-08T20:26:00Z">
          <w:r>
            <w:rPr/>
            <w:tab/>
          </w:r>
        </w:del>
      </w:ins>
      <w:ins w:id="3990" w:author="◉‿◉" w:date="2020-05-08T08:42:00Z">
        <w:del w:id="3991" w:author="◉‿◉" w:date="2020-05-08T20:26:00Z">
          <w:r>
            <w:rPr/>
            <w:fldChar w:fldCharType="begin"/>
          </w:r>
        </w:del>
      </w:ins>
      <w:ins w:id="3992" w:author="◉‿◉" w:date="2020-05-08T08:42:00Z">
        <w:del w:id="3993" w:author="◉‿◉" w:date="2020-05-08T20:26:00Z">
          <w:r>
            <w:rPr/>
            <w:delInstrText xml:space="preserve"> PAGEREF _Toc2688 </w:delInstrText>
          </w:r>
        </w:del>
      </w:ins>
      <w:ins w:id="3994" w:author="◉‿◉" w:date="2020-05-08T08:42:00Z">
        <w:del w:id="3995" w:author="◉‿◉" w:date="2020-05-08T20:26:00Z">
          <w:r>
            <w:rPr/>
            <w:fldChar w:fldCharType="separate"/>
          </w:r>
        </w:del>
      </w:ins>
      <w:ins w:id="3996" w:author="◉‿◉" w:date="2020-05-08T08:42:00Z">
        <w:del w:id="3997" w:author="◉‿◉" w:date="2020-05-08T20:26:00Z">
          <w:r>
            <w:rPr/>
            <w:delText>36</w:delText>
          </w:r>
        </w:del>
      </w:ins>
      <w:ins w:id="3998" w:author="◉‿◉" w:date="2020-05-08T08:42:00Z">
        <w:del w:id="3999" w:author="◉‿◉" w:date="2020-05-08T20:26:00Z">
          <w:r>
            <w:rPr/>
            <w:fldChar w:fldCharType="end"/>
          </w:r>
        </w:del>
      </w:ins>
      <w:ins w:id="4000" w:author="◉‿◉" w:date="2020-05-08T08:42:00Z">
        <w:del w:id="4001" w:author="◉‿◉" w:date="2020-05-08T20:26:00Z">
          <w:r>
            <w:rPr>
              <w:rFonts w:ascii="宋体" w:hAnsi="宋体"/>
            </w:rPr>
            <w:fldChar w:fldCharType="end"/>
          </w:r>
        </w:del>
      </w:ins>
    </w:p>
    <w:p>
      <w:pPr>
        <w:pStyle w:val="23"/>
        <w:tabs>
          <w:tab w:val="right" w:leader="dot" w:pos="9354"/>
        </w:tabs>
        <w:rPr>
          <w:ins w:id="4002" w:author="◉‿◉" w:date="2020-05-08T19:50:00Z"/>
          <w:del w:id="4003" w:author="◉‿◉" w:date="2020-05-08T20:26:00Z"/>
        </w:rPr>
      </w:pPr>
      <w:ins w:id="4004" w:author="◉‿◉" w:date="2020-05-08T19:50:00Z">
        <w:del w:id="4005" w:author="◉‿◉" w:date="2020-05-08T20:26:00Z">
          <w:r>
            <w:rPr>
              <w:rFonts w:ascii="宋体" w:hAnsi="宋体"/>
            </w:rPr>
            <w:fldChar w:fldCharType="begin"/>
          </w:r>
        </w:del>
      </w:ins>
      <w:ins w:id="4006" w:author="◉‿◉" w:date="2020-05-08T19:50:00Z">
        <w:del w:id="4007" w:author="◉‿◉" w:date="2020-05-08T20:26:00Z">
          <w:r>
            <w:rPr>
              <w:rFonts w:ascii="宋体" w:hAnsi="宋体"/>
            </w:rPr>
            <w:delInstrText xml:space="preserve"> HYPERLINK \l _Toc25038 </w:delInstrText>
          </w:r>
        </w:del>
      </w:ins>
      <w:ins w:id="4008" w:author="◉‿◉" w:date="2020-05-08T19:50:00Z">
        <w:del w:id="4009" w:author="◉‿◉" w:date="2020-05-08T20:26:00Z">
          <w:r>
            <w:rPr>
              <w:rFonts w:ascii="宋体" w:hAnsi="宋体"/>
            </w:rPr>
            <w:fldChar w:fldCharType="separate"/>
          </w:r>
        </w:del>
      </w:ins>
      <w:ins w:id="4010" w:author="◉‿◉" w:date="2020-05-08T19:50:00Z">
        <w:del w:id="4011" w:author="◉‿◉" w:date="2020-05-08T20:26:00Z">
          <w:r>
            <w:rPr>
              <w:rFonts w:hint="eastAsia"/>
            </w:rPr>
            <w:delText>图2-1 基于STM32的智能窗帘实现方案</w:delText>
          </w:r>
        </w:del>
      </w:ins>
      <w:ins w:id="4012" w:author="◉‿◉" w:date="2020-05-08T19:50:00Z">
        <w:del w:id="4013" w:author="◉‿◉" w:date="2020-05-08T20:26:00Z">
          <w:r>
            <w:rPr/>
            <w:tab/>
          </w:r>
        </w:del>
      </w:ins>
      <w:ins w:id="4014" w:author="◉‿◉" w:date="2020-05-08T19:50:00Z">
        <w:del w:id="4015" w:author="◉‿◉" w:date="2020-05-08T20:26:00Z">
          <w:r>
            <w:rPr/>
            <w:fldChar w:fldCharType="begin"/>
          </w:r>
        </w:del>
      </w:ins>
      <w:ins w:id="4016" w:author="◉‿◉" w:date="2020-05-08T19:50:00Z">
        <w:del w:id="4017" w:author="◉‿◉" w:date="2020-05-08T20:26:00Z">
          <w:r>
            <w:rPr/>
            <w:delInstrText xml:space="preserve"> PAGEREF _Toc25038 </w:delInstrText>
          </w:r>
        </w:del>
      </w:ins>
      <w:ins w:id="4018" w:author="◉‿◉" w:date="2020-05-08T19:50:00Z">
        <w:del w:id="4019" w:author="◉‿◉" w:date="2020-05-08T20:26:00Z">
          <w:r>
            <w:rPr/>
            <w:fldChar w:fldCharType="separate"/>
          </w:r>
        </w:del>
      </w:ins>
      <w:ins w:id="4020" w:author="◉‿◉" w:date="2020-05-08T19:50:00Z">
        <w:del w:id="4021" w:author="◉‿◉" w:date="2020-05-08T20:26:00Z">
          <w:r>
            <w:rPr/>
            <w:delText>4</w:delText>
          </w:r>
        </w:del>
      </w:ins>
      <w:ins w:id="4022" w:author="◉‿◉" w:date="2020-05-08T19:50:00Z">
        <w:del w:id="4023" w:author="◉‿◉" w:date="2020-05-08T20:26:00Z">
          <w:r>
            <w:rPr/>
            <w:fldChar w:fldCharType="end"/>
          </w:r>
        </w:del>
      </w:ins>
      <w:ins w:id="4024" w:author="◉‿◉" w:date="2020-05-08T19:50:00Z">
        <w:del w:id="4025" w:author="◉‿◉" w:date="2020-05-08T20:26:00Z">
          <w:r>
            <w:rPr>
              <w:rFonts w:ascii="宋体" w:hAnsi="宋体"/>
            </w:rPr>
            <w:fldChar w:fldCharType="end"/>
          </w:r>
        </w:del>
      </w:ins>
    </w:p>
    <w:p>
      <w:pPr>
        <w:pStyle w:val="23"/>
        <w:tabs>
          <w:tab w:val="right" w:leader="dot" w:pos="9354"/>
        </w:tabs>
        <w:rPr>
          <w:ins w:id="4026" w:author="◉‿◉" w:date="2020-05-08T19:50:00Z"/>
          <w:del w:id="4027" w:author="◉‿◉" w:date="2020-05-08T20:26:00Z"/>
        </w:rPr>
      </w:pPr>
      <w:ins w:id="4028" w:author="◉‿◉" w:date="2020-05-08T19:50:00Z">
        <w:del w:id="4029" w:author="◉‿◉" w:date="2020-05-08T20:26:00Z">
          <w:r>
            <w:rPr>
              <w:rFonts w:ascii="宋体" w:hAnsi="宋体"/>
            </w:rPr>
            <w:fldChar w:fldCharType="begin"/>
          </w:r>
        </w:del>
      </w:ins>
      <w:ins w:id="4030" w:author="◉‿◉" w:date="2020-05-08T19:50:00Z">
        <w:del w:id="4031" w:author="◉‿◉" w:date="2020-05-08T20:26:00Z">
          <w:r>
            <w:rPr>
              <w:rFonts w:ascii="宋体" w:hAnsi="宋体"/>
            </w:rPr>
            <w:delInstrText xml:space="preserve"> HYPERLINK \l _Toc13684 </w:delInstrText>
          </w:r>
        </w:del>
      </w:ins>
      <w:ins w:id="4032" w:author="◉‿◉" w:date="2020-05-08T19:50:00Z">
        <w:del w:id="4033" w:author="◉‿◉" w:date="2020-05-08T20:26:00Z">
          <w:r>
            <w:rPr>
              <w:rFonts w:ascii="宋体" w:hAnsi="宋体"/>
            </w:rPr>
            <w:fldChar w:fldCharType="separate"/>
          </w:r>
        </w:del>
      </w:ins>
      <w:ins w:id="4034" w:author="◉‿◉" w:date="2020-05-08T19:50:00Z">
        <w:del w:id="4035" w:author="◉‿◉" w:date="2020-05-08T20:26:00Z">
          <w:r>
            <w:rPr>
              <w:rFonts w:hint="eastAsia"/>
            </w:rPr>
            <w:delText>图3-1 智能窗帘系统原理图</w:delText>
          </w:r>
        </w:del>
      </w:ins>
      <w:ins w:id="4036" w:author="◉‿◉" w:date="2020-05-08T19:50:00Z">
        <w:del w:id="4037" w:author="◉‿◉" w:date="2020-05-08T20:26:00Z">
          <w:r>
            <w:rPr/>
            <w:tab/>
          </w:r>
        </w:del>
      </w:ins>
      <w:ins w:id="4038" w:author="◉‿◉" w:date="2020-05-08T19:50:00Z">
        <w:del w:id="4039" w:author="◉‿◉" w:date="2020-05-08T20:26:00Z">
          <w:r>
            <w:rPr/>
            <w:fldChar w:fldCharType="begin"/>
          </w:r>
        </w:del>
      </w:ins>
      <w:ins w:id="4040" w:author="◉‿◉" w:date="2020-05-08T19:50:00Z">
        <w:del w:id="4041" w:author="◉‿◉" w:date="2020-05-08T20:26:00Z">
          <w:r>
            <w:rPr/>
            <w:delInstrText xml:space="preserve"> PAGEREF _Toc13684 </w:delInstrText>
          </w:r>
        </w:del>
      </w:ins>
      <w:ins w:id="4042" w:author="◉‿◉" w:date="2020-05-08T19:50:00Z">
        <w:del w:id="4043" w:author="◉‿◉" w:date="2020-05-08T20:26:00Z">
          <w:r>
            <w:rPr/>
            <w:fldChar w:fldCharType="separate"/>
          </w:r>
        </w:del>
      </w:ins>
      <w:ins w:id="4044" w:author="◉‿◉" w:date="2020-05-08T19:50:00Z">
        <w:del w:id="4045" w:author="◉‿◉" w:date="2020-05-08T20:26:00Z">
          <w:r>
            <w:rPr/>
            <w:delText>5</w:delText>
          </w:r>
        </w:del>
      </w:ins>
      <w:ins w:id="4046" w:author="◉‿◉" w:date="2020-05-08T19:50:00Z">
        <w:del w:id="4047" w:author="◉‿◉" w:date="2020-05-08T20:26:00Z">
          <w:r>
            <w:rPr/>
            <w:fldChar w:fldCharType="end"/>
          </w:r>
        </w:del>
      </w:ins>
      <w:ins w:id="4048" w:author="◉‿◉" w:date="2020-05-08T19:50:00Z">
        <w:del w:id="4049" w:author="◉‿◉" w:date="2020-05-08T20:26:00Z">
          <w:r>
            <w:rPr>
              <w:rFonts w:ascii="宋体" w:hAnsi="宋体"/>
            </w:rPr>
            <w:fldChar w:fldCharType="end"/>
          </w:r>
        </w:del>
      </w:ins>
    </w:p>
    <w:p>
      <w:pPr>
        <w:pStyle w:val="23"/>
        <w:tabs>
          <w:tab w:val="right" w:leader="dot" w:pos="9354"/>
        </w:tabs>
        <w:rPr>
          <w:ins w:id="4050" w:author="◉‿◉" w:date="2020-05-08T19:50:00Z"/>
          <w:del w:id="4051" w:author="◉‿◉" w:date="2020-05-08T20:26:00Z"/>
        </w:rPr>
      </w:pPr>
      <w:ins w:id="4052" w:author="◉‿◉" w:date="2020-05-08T19:50:00Z">
        <w:del w:id="4053" w:author="◉‿◉" w:date="2020-05-08T20:26:00Z">
          <w:r>
            <w:rPr>
              <w:rFonts w:ascii="宋体" w:hAnsi="宋体"/>
            </w:rPr>
            <w:fldChar w:fldCharType="begin"/>
          </w:r>
        </w:del>
      </w:ins>
      <w:ins w:id="4054" w:author="◉‿◉" w:date="2020-05-08T19:50:00Z">
        <w:del w:id="4055" w:author="◉‿◉" w:date="2020-05-08T20:26:00Z">
          <w:r>
            <w:rPr>
              <w:rFonts w:ascii="宋体" w:hAnsi="宋体"/>
            </w:rPr>
            <w:delInstrText xml:space="preserve"> HYPERLINK \l _Toc21333 </w:delInstrText>
          </w:r>
        </w:del>
      </w:ins>
      <w:ins w:id="4056" w:author="◉‿◉" w:date="2020-05-08T19:50:00Z">
        <w:del w:id="4057" w:author="◉‿◉" w:date="2020-05-08T20:26:00Z">
          <w:r>
            <w:rPr>
              <w:rFonts w:ascii="宋体" w:hAnsi="宋体"/>
            </w:rPr>
            <w:fldChar w:fldCharType="separate"/>
          </w:r>
        </w:del>
      </w:ins>
      <w:ins w:id="4058" w:author="◉‿◉" w:date="2020-05-08T19:50:00Z">
        <w:del w:id="4059" w:author="◉‿◉" w:date="2020-05-08T20:26:00Z">
          <w:r>
            <w:rPr>
              <w:rFonts w:hint="eastAsia"/>
            </w:rPr>
            <w:delText>图3-2 STM32F407GT6主控板</w:delText>
          </w:r>
        </w:del>
      </w:ins>
      <w:ins w:id="4060" w:author="◉‿◉" w:date="2020-05-08T19:50:00Z">
        <w:del w:id="4061" w:author="◉‿◉" w:date="2020-05-08T20:26:00Z">
          <w:r>
            <w:rPr/>
            <w:tab/>
          </w:r>
        </w:del>
      </w:ins>
      <w:ins w:id="4062" w:author="◉‿◉" w:date="2020-05-08T19:50:00Z">
        <w:del w:id="4063" w:author="◉‿◉" w:date="2020-05-08T20:26:00Z">
          <w:r>
            <w:rPr/>
            <w:fldChar w:fldCharType="begin"/>
          </w:r>
        </w:del>
      </w:ins>
      <w:ins w:id="4064" w:author="◉‿◉" w:date="2020-05-08T19:50:00Z">
        <w:del w:id="4065" w:author="◉‿◉" w:date="2020-05-08T20:26:00Z">
          <w:r>
            <w:rPr/>
            <w:delInstrText xml:space="preserve"> PAGEREF _Toc21333 </w:delInstrText>
          </w:r>
        </w:del>
      </w:ins>
      <w:ins w:id="4066" w:author="◉‿◉" w:date="2020-05-08T19:50:00Z">
        <w:del w:id="4067" w:author="◉‿◉" w:date="2020-05-08T20:26:00Z">
          <w:r>
            <w:rPr/>
            <w:fldChar w:fldCharType="separate"/>
          </w:r>
        </w:del>
      </w:ins>
      <w:ins w:id="4068" w:author="◉‿◉" w:date="2020-05-08T19:50:00Z">
        <w:del w:id="4069" w:author="◉‿◉" w:date="2020-05-08T20:26:00Z">
          <w:r>
            <w:rPr/>
            <w:delText>6</w:delText>
          </w:r>
        </w:del>
      </w:ins>
      <w:ins w:id="4070" w:author="◉‿◉" w:date="2020-05-08T19:50:00Z">
        <w:del w:id="4071" w:author="◉‿◉" w:date="2020-05-08T20:26:00Z">
          <w:r>
            <w:rPr/>
            <w:fldChar w:fldCharType="end"/>
          </w:r>
        </w:del>
      </w:ins>
      <w:ins w:id="4072" w:author="◉‿◉" w:date="2020-05-08T19:50:00Z">
        <w:del w:id="4073" w:author="◉‿◉" w:date="2020-05-08T20:26:00Z">
          <w:r>
            <w:rPr>
              <w:rFonts w:ascii="宋体" w:hAnsi="宋体"/>
            </w:rPr>
            <w:fldChar w:fldCharType="end"/>
          </w:r>
        </w:del>
      </w:ins>
    </w:p>
    <w:p>
      <w:pPr>
        <w:pStyle w:val="23"/>
        <w:tabs>
          <w:tab w:val="right" w:leader="dot" w:pos="9354"/>
        </w:tabs>
        <w:rPr>
          <w:ins w:id="4074" w:author="◉‿◉" w:date="2020-05-08T19:50:00Z"/>
          <w:del w:id="4075" w:author="◉‿◉" w:date="2020-05-08T20:26:00Z"/>
        </w:rPr>
      </w:pPr>
      <w:ins w:id="4076" w:author="◉‿◉" w:date="2020-05-08T19:50:00Z">
        <w:del w:id="4077" w:author="◉‿◉" w:date="2020-05-08T20:26:00Z">
          <w:r>
            <w:rPr>
              <w:rFonts w:ascii="宋体" w:hAnsi="宋体"/>
            </w:rPr>
            <w:fldChar w:fldCharType="begin"/>
          </w:r>
        </w:del>
      </w:ins>
      <w:ins w:id="4078" w:author="◉‿◉" w:date="2020-05-08T19:50:00Z">
        <w:del w:id="4079" w:author="◉‿◉" w:date="2020-05-08T20:26:00Z">
          <w:r>
            <w:rPr>
              <w:rFonts w:ascii="宋体" w:hAnsi="宋体"/>
            </w:rPr>
            <w:delInstrText xml:space="preserve"> HYPERLINK \l _Toc1127 </w:delInstrText>
          </w:r>
        </w:del>
      </w:ins>
      <w:ins w:id="4080" w:author="◉‿◉" w:date="2020-05-08T19:50:00Z">
        <w:del w:id="4081" w:author="◉‿◉" w:date="2020-05-08T20:26:00Z">
          <w:r>
            <w:rPr>
              <w:rFonts w:ascii="宋体" w:hAnsi="宋体"/>
            </w:rPr>
            <w:fldChar w:fldCharType="separate"/>
          </w:r>
        </w:del>
      </w:ins>
      <w:ins w:id="4082" w:author="◉‿◉" w:date="2020-05-08T19:50:00Z">
        <w:del w:id="4083" w:author="◉‿◉" w:date="2020-05-08T20:26:00Z">
          <w:r>
            <w:rPr>
              <w:rFonts w:hint="eastAsia"/>
            </w:rPr>
            <w:delText>图3-3 L298N电机驱动模块</w:delText>
          </w:r>
        </w:del>
      </w:ins>
      <w:ins w:id="4084" w:author="◉‿◉" w:date="2020-05-08T19:50:00Z">
        <w:del w:id="4085" w:author="◉‿◉" w:date="2020-05-08T20:26:00Z">
          <w:r>
            <w:rPr/>
            <w:tab/>
          </w:r>
        </w:del>
      </w:ins>
      <w:ins w:id="4086" w:author="◉‿◉" w:date="2020-05-08T19:50:00Z">
        <w:del w:id="4087" w:author="◉‿◉" w:date="2020-05-08T20:26:00Z">
          <w:r>
            <w:rPr/>
            <w:fldChar w:fldCharType="begin"/>
          </w:r>
        </w:del>
      </w:ins>
      <w:ins w:id="4088" w:author="◉‿◉" w:date="2020-05-08T19:50:00Z">
        <w:del w:id="4089" w:author="◉‿◉" w:date="2020-05-08T20:26:00Z">
          <w:r>
            <w:rPr/>
            <w:delInstrText xml:space="preserve"> PAGEREF _Toc1127 </w:delInstrText>
          </w:r>
        </w:del>
      </w:ins>
      <w:ins w:id="4090" w:author="◉‿◉" w:date="2020-05-08T19:50:00Z">
        <w:del w:id="4091" w:author="◉‿◉" w:date="2020-05-08T20:26:00Z">
          <w:r>
            <w:rPr/>
            <w:fldChar w:fldCharType="separate"/>
          </w:r>
        </w:del>
      </w:ins>
      <w:ins w:id="4092" w:author="◉‿◉" w:date="2020-05-08T19:50:00Z">
        <w:del w:id="4093" w:author="◉‿◉" w:date="2020-05-08T20:26:00Z">
          <w:r>
            <w:rPr/>
            <w:delText>7</w:delText>
          </w:r>
        </w:del>
      </w:ins>
      <w:ins w:id="4094" w:author="◉‿◉" w:date="2020-05-08T19:50:00Z">
        <w:del w:id="4095" w:author="◉‿◉" w:date="2020-05-08T20:26:00Z">
          <w:r>
            <w:rPr/>
            <w:fldChar w:fldCharType="end"/>
          </w:r>
        </w:del>
      </w:ins>
      <w:ins w:id="4096" w:author="◉‿◉" w:date="2020-05-08T19:50:00Z">
        <w:del w:id="4097" w:author="◉‿◉" w:date="2020-05-08T20:26:00Z">
          <w:r>
            <w:rPr>
              <w:rFonts w:ascii="宋体" w:hAnsi="宋体"/>
            </w:rPr>
            <w:fldChar w:fldCharType="end"/>
          </w:r>
        </w:del>
      </w:ins>
    </w:p>
    <w:p>
      <w:pPr>
        <w:pStyle w:val="23"/>
        <w:tabs>
          <w:tab w:val="right" w:leader="dot" w:pos="9354"/>
        </w:tabs>
        <w:rPr>
          <w:ins w:id="4098" w:author="◉‿◉" w:date="2020-05-08T19:50:00Z"/>
          <w:del w:id="4099" w:author="◉‿◉" w:date="2020-05-08T20:26:00Z"/>
        </w:rPr>
      </w:pPr>
      <w:ins w:id="4100" w:author="◉‿◉" w:date="2020-05-08T19:50:00Z">
        <w:del w:id="4101" w:author="◉‿◉" w:date="2020-05-08T20:26:00Z">
          <w:r>
            <w:rPr>
              <w:rFonts w:ascii="宋体" w:hAnsi="宋体"/>
            </w:rPr>
            <w:fldChar w:fldCharType="begin"/>
          </w:r>
        </w:del>
      </w:ins>
      <w:ins w:id="4102" w:author="◉‿◉" w:date="2020-05-08T19:50:00Z">
        <w:del w:id="4103" w:author="◉‿◉" w:date="2020-05-08T20:26:00Z">
          <w:r>
            <w:rPr>
              <w:rFonts w:ascii="宋体" w:hAnsi="宋体"/>
            </w:rPr>
            <w:delInstrText xml:space="preserve"> HYPERLINK \l _Toc4481 </w:delInstrText>
          </w:r>
        </w:del>
      </w:ins>
      <w:ins w:id="4104" w:author="◉‿◉" w:date="2020-05-08T19:50:00Z">
        <w:del w:id="4105" w:author="◉‿◉" w:date="2020-05-08T20:26:00Z">
          <w:r>
            <w:rPr>
              <w:rFonts w:ascii="宋体" w:hAnsi="宋体"/>
            </w:rPr>
            <w:fldChar w:fldCharType="separate"/>
          </w:r>
        </w:del>
      </w:ins>
      <w:ins w:id="4106" w:author="◉‿◉" w:date="2020-05-08T19:50:00Z">
        <w:del w:id="4107" w:author="◉‿◉" w:date="2020-05-08T20:26:00Z">
          <w:r>
            <w:rPr>
              <w:rFonts w:hint="eastAsia"/>
            </w:rPr>
            <w:delText>图3-4 光敏电阻传感器模块</w:delText>
          </w:r>
        </w:del>
      </w:ins>
      <w:ins w:id="4108" w:author="◉‿◉" w:date="2020-05-08T19:50:00Z">
        <w:del w:id="4109" w:author="◉‿◉" w:date="2020-05-08T20:26:00Z">
          <w:r>
            <w:rPr/>
            <w:tab/>
          </w:r>
        </w:del>
      </w:ins>
      <w:ins w:id="4110" w:author="◉‿◉" w:date="2020-05-08T19:50:00Z">
        <w:del w:id="4111" w:author="◉‿◉" w:date="2020-05-08T20:26:00Z">
          <w:r>
            <w:rPr/>
            <w:fldChar w:fldCharType="begin"/>
          </w:r>
        </w:del>
      </w:ins>
      <w:ins w:id="4112" w:author="◉‿◉" w:date="2020-05-08T19:50:00Z">
        <w:del w:id="4113" w:author="◉‿◉" w:date="2020-05-08T20:26:00Z">
          <w:r>
            <w:rPr/>
            <w:delInstrText xml:space="preserve"> PAGEREF _Toc4481 </w:delInstrText>
          </w:r>
        </w:del>
      </w:ins>
      <w:ins w:id="4114" w:author="◉‿◉" w:date="2020-05-08T19:50:00Z">
        <w:del w:id="4115" w:author="◉‿◉" w:date="2020-05-08T20:26:00Z">
          <w:r>
            <w:rPr/>
            <w:fldChar w:fldCharType="separate"/>
          </w:r>
        </w:del>
      </w:ins>
      <w:ins w:id="4116" w:author="◉‿◉" w:date="2020-05-08T19:50:00Z">
        <w:del w:id="4117" w:author="◉‿◉" w:date="2020-05-08T20:26:00Z">
          <w:r>
            <w:rPr/>
            <w:delText>7</w:delText>
          </w:r>
        </w:del>
      </w:ins>
      <w:ins w:id="4118" w:author="◉‿◉" w:date="2020-05-08T19:50:00Z">
        <w:del w:id="4119" w:author="◉‿◉" w:date="2020-05-08T20:26:00Z">
          <w:r>
            <w:rPr/>
            <w:fldChar w:fldCharType="end"/>
          </w:r>
        </w:del>
      </w:ins>
      <w:ins w:id="4120" w:author="◉‿◉" w:date="2020-05-08T19:50:00Z">
        <w:del w:id="4121" w:author="◉‿◉" w:date="2020-05-08T20:26:00Z">
          <w:r>
            <w:rPr>
              <w:rFonts w:ascii="宋体" w:hAnsi="宋体"/>
            </w:rPr>
            <w:fldChar w:fldCharType="end"/>
          </w:r>
        </w:del>
      </w:ins>
    </w:p>
    <w:p>
      <w:pPr>
        <w:pStyle w:val="23"/>
        <w:tabs>
          <w:tab w:val="right" w:leader="dot" w:pos="9354"/>
        </w:tabs>
        <w:rPr>
          <w:ins w:id="4122" w:author="◉‿◉" w:date="2020-05-08T19:50:00Z"/>
          <w:del w:id="4123" w:author="◉‿◉" w:date="2020-05-08T20:26:00Z"/>
        </w:rPr>
      </w:pPr>
      <w:ins w:id="4124" w:author="◉‿◉" w:date="2020-05-08T19:50:00Z">
        <w:del w:id="4125" w:author="◉‿◉" w:date="2020-05-08T20:26:00Z">
          <w:r>
            <w:rPr>
              <w:rFonts w:ascii="宋体" w:hAnsi="宋体"/>
            </w:rPr>
            <w:fldChar w:fldCharType="begin"/>
          </w:r>
        </w:del>
      </w:ins>
      <w:ins w:id="4126" w:author="◉‿◉" w:date="2020-05-08T19:50:00Z">
        <w:del w:id="4127" w:author="◉‿◉" w:date="2020-05-08T20:26:00Z">
          <w:r>
            <w:rPr>
              <w:rFonts w:ascii="宋体" w:hAnsi="宋体"/>
            </w:rPr>
            <w:delInstrText xml:space="preserve"> HYPERLINK \l _Toc2036 </w:delInstrText>
          </w:r>
        </w:del>
      </w:ins>
      <w:ins w:id="4128" w:author="◉‿◉" w:date="2020-05-08T19:50:00Z">
        <w:del w:id="4129" w:author="◉‿◉" w:date="2020-05-08T20:26:00Z">
          <w:r>
            <w:rPr>
              <w:rFonts w:ascii="宋体" w:hAnsi="宋体"/>
            </w:rPr>
            <w:fldChar w:fldCharType="separate"/>
          </w:r>
        </w:del>
      </w:ins>
      <w:ins w:id="4130" w:author="◉‿◉" w:date="2020-05-08T19:50:00Z">
        <w:del w:id="4131" w:author="◉‿◉" w:date="2020-05-08T20:26:00Z">
          <w:r>
            <w:rPr>
              <w:rFonts w:hint="eastAsia"/>
            </w:rPr>
            <w:delText>图3-5 DHT11温湿度传感器模块</w:delText>
          </w:r>
        </w:del>
      </w:ins>
      <w:ins w:id="4132" w:author="◉‿◉" w:date="2020-05-08T19:50:00Z">
        <w:del w:id="4133" w:author="◉‿◉" w:date="2020-05-08T20:26:00Z">
          <w:r>
            <w:rPr/>
            <w:tab/>
          </w:r>
        </w:del>
      </w:ins>
      <w:ins w:id="4134" w:author="◉‿◉" w:date="2020-05-08T19:50:00Z">
        <w:del w:id="4135" w:author="◉‿◉" w:date="2020-05-08T20:26:00Z">
          <w:r>
            <w:rPr/>
            <w:fldChar w:fldCharType="begin"/>
          </w:r>
        </w:del>
      </w:ins>
      <w:ins w:id="4136" w:author="◉‿◉" w:date="2020-05-08T19:50:00Z">
        <w:del w:id="4137" w:author="◉‿◉" w:date="2020-05-08T20:26:00Z">
          <w:r>
            <w:rPr/>
            <w:delInstrText xml:space="preserve"> PAGEREF _Toc2036 </w:delInstrText>
          </w:r>
        </w:del>
      </w:ins>
      <w:ins w:id="4138" w:author="◉‿◉" w:date="2020-05-08T19:50:00Z">
        <w:del w:id="4139" w:author="◉‿◉" w:date="2020-05-08T20:26:00Z">
          <w:r>
            <w:rPr/>
            <w:fldChar w:fldCharType="separate"/>
          </w:r>
        </w:del>
      </w:ins>
      <w:ins w:id="4140" w:author="◉‿◉" w:date="2020-05-08T19:50:00Z">
        <w:del w:id="4141" w:author="◉‿◉" w:date="2020-05-08T20:26:00Z">
          <w:r>
            <w:rPr/>
            <w:delText>8</w:delText>
          </w:r>
        </w:del>
      </w:ins>
      <w:ins w:id="4142" w:author="◉‿◉" w:date="2020-05-08T19:50:00Z">
        <w:del w:id="4143" w:author="◉‿◉" w:date="2020-05-08T20:26:00Z">
          <w:r>
            <w:rPr/>
            <w:fldChar w:fldCharType="end"/>
          </w:r>
        </w:del>
      </w:ins>
      <w:ins w:id="4144" w:author="◉‿◉" w:date="2020-05-08T19:50:00Z">
        <w:del w:id="4145" w:author="◉‿◉" w:date="2020-05-08T20:26:00Z">
          <w:r>
            <w:rPr>
              <w:rFonts w:ascii="宋体" w:hAnsi="宋体"/>
            </w:rPr>
            <w:fldChar w:fldCharType="end"/>
          </w:r>
        </w:del>
      </w:ins>
    </w:p>
    <w:p>
      <w:pPr>
        <w:pStyle w:val="23"/>
        <w:tabs>
          <w:tab w:val="right" w:leader="dot" w:pos="9354"/>
        </w:tabs>
        <w:rPr>
          <w:ins w:id="4146" w:author="◉‿◉" w:date="2020-05-08T19:50:00Z"/>
          <w:del w:id="4147" w:author="◉‿◉" w:date="2020-05-08T20:26:00Z"/>
        </w:rPr>
      </w:pPr>
      <w:ins w:id="4148" w:author="◉‿◉" w:date="2020-05-08T19:50:00Z">
        <w:del w:id="4149" w:author="◉‿◉" w:date="2020-05-08T20:26:00Z">
          <w:r>
            <w:rPr>
              <w:rFonts w:ascii="宋体" w:hAnsi="宋体"/>
            </w:rPr>
            <w:fldChar w:fldCharType="begin"/>
          </w:r>
        </w:del>
      </w:ins>
      <w:ins w:id="4150" w:author="◉‿◉" w:date="2020-05-08T19:50:00Z">
        <w:del w:id="4151" w:author="◉‿◉" w:date="2020-05-08T20:26:00Z">
          <w:r>
            <w:rPr>
              <w:rFonts w:ascii="宋体" w:hAnsi="宋体"/>
            </w:rPr>
            <w:delInstrText xml:space="preserve"> HYPERLINK \l _Toc3913 </w:delInstrText>
          </w:r>
        </w:del>
      </w:ins>
      <w:ins w:id="4152" w:author="◉‿◉" w:date="2020-05-08T19:50:00Z">
        <w:del w:id="4153" w:author="◉‿◉" w:date="2020-05-08T20:26:00Z">
          <w:r>
            <w:rPr>
              <w:rFonts w:ascii="宋体" w:hAnsi="宋体"/>
            </w:rPr>
            <w:fldChar w:fldCharType="separate"/>
          </w:r>
        </w:del>
      </w:ins>
      <w:ins w:id="4154" w:author="◉‿◉" w:date="2020-05-08T19:50:00Z">
        <w:del w:id="4155" w:author="◉‿◉" w:date="2020-05-08T20:26:00Z">
          <w:r>
            <w:rPr>
              <w:rFonts w:hint="eastAsia"/>
            </w:rPr>
            <w:delText>图3-6 ESP8266 WIFI模块</w:delText>
          </w:r>
        </w:del>
      </w:ins>
      <w:ins w:id="4156" w:author="◉‿◉" w:date="2020-05-08T19:50:00Z">
        <w:del w:id="4157" w:author="◉‿◉" w:date="2020-05-08T20:26:00Z">
          <w:r>
            <w:rPr/>
            <w:tab/>
          </w:r>
        </w:del>
      </w:ins>
      <w:ins w:id="4158" w:author="◉‿◉" w:date="2020-05-08T19:50:00Z">
        <w:del w:id="4159" w:author="◉‿◉" w:date="2020-05-08T20:26:00Z">
          <w:r>
            <w:rPr/>
            <w:fldChar w:fldCharType="begin"/>
          </w:r>
        </w:del>
      </w:ins>
      <w:ins w:id="4160" w:author="◉‿◉" w:date="2020-05-08T19:50:00Z">
        <w:del w:id="4161" w:author="◉‿◉" w:date="2020-05-08T20:26:00Z">
          <w:r>
            <w:rPr/>
            <w:delInstrText xml:space="preserve"> PAGEREF _Toc3913 </w:delInstrText>
          </w:r>
        </w:del>
      </w:ins>
      <w:ins w:id="4162" w:author="◉‿◉" w:date="2020-05-08T19:50:00Z">
        <w:del w:id="4163" w:author="◉‿◉" w:date="2020-05-08T20:26:00Z">
          <w:r>
            <w:rPr/>
            <w:fldChar w:fldCharType="separate"/>
          </w:r>
        </w:del>
      </w:ins>
      <w:ins w:id="4164" w:author="◉‿◉" w:date="2020-05-08T19:50:00Z">
        <w:del w:id="4165" w:author="◉‿◉" w:date="2020-05-08T20:26:00Z">
          <w:r>
            <w:rPr/>
            <w:delText>8</w:delText>
          </w:r>
        </w:del>
      </w:ins>
      <w:ins w:id="4166" w:author="◉‿◉" w:date="2020-05-08T19:50:00Z">
        <w:del w:id="4167" w:author="◉‿◉" w:date="2020-05-08T20:26:00Z">
          <w:r>
            <w:rPr/>
            <w:fldChar w:fldCharType="end"/>
          </w:r>
        </w:del>
      </w:ins>
      <w:ins w:id="4168" w:author="◉‿◉" w:date="2020-05-08T19:50:00Z">
        <w:del w:id="4169" w:author="◉‿◉" w:date="2020-05-08T20:26:00Z">
          <w:r>
            <w:rPr>
              <w:rFonts w:ascii="宋体" w:hAnsi="宋体"/>
            </w:rPr>
            <w:fldChar w:fldCharType="end"/>
          </w:r>
        </w:del>
      </w:ins>
    </w:p>
    <w:p>
      <w:pPr>
        <w:pStyle w:val="23"/>
        <w:tabs>
          <w:tab w:val="right" w:leader="dot" w:pos="9354"/>
        </w:tabs>
        <w:rPr>
          <w:ins w:id="4170" w:author="◉‿◉" w:date="2020-05-08T19:50:00Z"/>
          <w:del w:id="4171" w:author="◉‿◉" w:date="2020-05-08T20:26:00Z"/>
        </w:rPr>
      </w:pPr>
      <w:ins w:id="4172" w:author="◉‿◉" w:date="2020-05-08T19:50:00Z">
        <w:del w:id="4173" w:author="◉‿◉" w:date="2020-05-08T20:26:00Z">
          <w:r>
            <w:rPr>
              <w:rFonts w:ascii="宋体" w:hAnsi="宋体"/>
            </w:rPr>
            <w:fldChar w:fldCharType="begin"/>
          </w:r>
        </w:del>
      </w:ins>
      <w:ins w:id="4174" w:author="◉‿◉" w:date="2020-05-08T19:50:00Z">
        <w:del w:id="4175" w:author="◉‿◉" w:date="2020-05-08T20:26:00Z">
          <w:r>
            <w:rPr>
              <w:rFonts w:ascii="宋体" w:hAnsi="宋体"/>
            </w:rPr>
            <w:delInstrText xml:space="preserve"> HYPERLINK \l _Toc11628 </w:delInstrText>
          </w:r>
        </w:del>
      </w:ins>
      <w:ins w:id="4176" w:author="◉‿◉" w:date="2020-05-08T19:50:00Z">
        <w:del w:id="4177" w:author="◉‿◉" w:date="2020-05-08T20:26:00Z">
          <w:r>
            <w:rPr>
              <w:rFonts w:ascii="宋体" w:hAnsi="宋体"/>
            </w:rPr>
            <w:fldChar w:fldCharType="separate"/>
          </w:r>
        </w:del>
      </w:ins>
      <w:ins w:id="4178" w:author="◉‿◉" w:date="2020-05-08T19:50:00Z">
        <w:del w:id="4179" w:author="◉‿◉" w:date="2020-05-08T20:26:00Z">
          <w:r>
            <w:rPr>
              <w:rFonts w:hint="eastAsia"/>
            </w:rPr>
            <w:delText>图3-7 蜂鸣器驱动电路</w:delText>
          </w:r>
        </w:del>
      </w:ins>
      <w:ins w:id="4180" w:author="◉‿◉" w:date="2020-05-08T19:50:00Z">
        <w:del w:id="4181" w:author="◉‿◉" w:date="2020-05-08T20:26:00Z">
          <w:r>
            <w:rPr/>
            <w:tab/>
          </w:r>
        </w:del>
      </w:ins>
      <w:ins w:id="4182" w:author="◉‿◉" w:date="2020-05-08T19:50:00Z">
        <w:del w:id="4183" w:author="◉‿◉" w:date="2020-05-08T20:26:00Z">
          <w:r>
            <w:rPr/>
            <w:fldChar w:fldCharType="begin"/>
          </w:r>
        </w:del>
      </w:ins>
      <w:ins w:id="4184" w:author="◉‿◉" w:date="2020-05-08T19:50:00Z">
        <w:del w:id="4185" w:author="◉‿◉" w:date="2020-05-08T20:26:00Z">
          <w:r>
            <w:rPr/>
            <w:delInstrText xml:space="preserve"> PAGEREF _Toc11628 </w:delInstrText>
          </w:r>
        </w:del>
      </w:ins>
      <w:ins w:id="4186" w:author="◉‿◉" w:date="2020-05-08T19:50:00Z">
        <w:del w:id="4187" w:author="◉‿◉" w:date="2020-05-08T20:26:00Z">
          <w:r>
            <w:rPr/>
            <w:fldChar w:fldCharType="separate"/>
          </w:r>
        </w:del>
      </w:ins>
      <w:ins w:id="4188" w:author="◉‿◉" w:date="2020-05-08T19:50:00Z">
        <w:del w:id="4189" w:author="◉‿◉" w:date="2020-05-08T20:26:00Z">
          <w:r>
            <w:rPr/>
            <w:delText>9</w:delText>
          </w:r>
        </w:del>
      </w:ins>
      <w:ins w:id="4190" w:author="◉‿◉" w:date="2020-05-08T19:50:00Z">
        <w:del w:id="4191" w:author="◉‿◉" w:date="2020-05-08T20:26:00Z">
          <w:r>
            <w:rPr/>
            <w:fldChar w:fldCharType="end"/>
          </w:r>
        </w:del>
      </w:ins>
      <w:ins w:id="4192" w:author="◉‿◉" w:date="2020-05-08T19:50:00Z">
        <w:del w:id="4193" w:author="◉‿◉" w:date="2020-05-08T20:26:00Z">
          <w:r>
            <w:rPr>
              <w:rFonts w:ascii="宋体" w:hAnsi="宋体"/>
            </w:rPr>
            <w:fldChar w:fldCharType="end"/>
          </w:r>
        </w:del>
      </w:ins>
    </w:p>
    <w:p>
      <w:pPr>
        <w:pStyle w:val="23"/>
        <w:tabs>
          <w:tab w:val="right" w:leader="dot" w:pos="9354"/>
        </w:tabs>
        <w:rPr>
          <w:ins w:id="4194" w:author="◉‿◉" w:date="2020-05-08T19:50:00Z"/>
          <w:del w:id="4195" w:author="◉‿◉" w:date="2020-05-08T20:26:00Z"/>
        </w:rPr>
      </w:pPr>
      <w:ins w:id="4196" w:author="◉‿◉" w:date="2020-05-08T19:50:00Z">
        <w:del w:id="4197" w:author="◉‿◉" w:date="2020-05-08T20:26:00Z">
          <w:r>
            <w:rPr>
              <w:rFonts w:ascii="宋体" w:hAnsi="宋体"/>
            </w:rPr>
            <w:fldChar w:fldCharType="begin"/>
          </w:r>
        </w:del>
      </w:ins>
      <w:ins w:id="4198" w:author="◉‿◉" w:date="2020-05-08T19:50:00Z">
        <w:del w:id="4199" w:author="◉‿◉" w:date="2020-05-08T20:26:00Z">
          <w:r>
            <w:rPr>
              <w:rFonts w:ascii="宋体" w:hAnsi="宋体"/>
            </w:rPr>
            <w:delInstrText xml:space="preserve"> HYPERLINK \l _Toc6669 </w:delInstrText>
          </w:r>
        </w:del>
      </w:ins>
      <w:ins w:id="4200" w:author="◉‿◉" w:date="2020-05-08T19:50:00Z">
        <w:del w:id="4201" w:author="◉‿◉" w:date="2020-05-08T20:26:00Z">
          <w:r>
            <w:rPr>
              <w:rFonts w:ascii="宋体" w:hAnsi="宋体"/>
            </w:rPr>
            <w:fldChar w:fldCharType="separate"/>
          </w:r>
        </w:del>
      </w:ins>
      <w:ins w:id="4202" w:author="◉‿◉" w:date="2020-05-08T19:50:00Z">
        <w:del w:id="4203" w:author="◉‿◉" w:date="2020-05-08T20:26:00Z">
          <w:r>
            <w:rPr>
              <w:rFonts w:hint="eastAsia"/>
            </w:rPr>
            <w:delText>图3-8 HC-SR501人体红外感应模块</w:delText>
          </w:r>
        </w:del>
      </w:ins>
      <w:ins w:id="4204" w:author="◉‿◉" w:date="2020-05-08T19:50:00Z">
        <w:del w:id="4205" w:author="◉‿◉" w:date="2020-05-08T20:26:00Z">
          <w:r>
            <w:rPr/>
            <w:tab/>
          </w:r>
        </w:del>
      </w:ins>
      <w:ins w:id="4206" w:author="◉‿◉" w:date="2020-05-08T19:50:00Z">
        <w:del w:id="4207" w:author="◉‿◉" w:date="2020-05-08T20:26:00Z">
          <w:r>
            <w:rPr/>
            <w:fldChar w:fldCharType="begin"/>
          </w:r>
        </w:del>
      </w:ins>
      <w:ins w:id="4208" w:author="◉‿◉" w:date="2020-05-08T19:50:00Z">
        <w:del w:id="4209" w:author="◉‿◉" w:date="2020-05-08T20:26:00Z">
          <w:r>
            <w:rPr/>
            <w:delInstrText xml:space="preserve"> PAGEREF _Toc6669 </w:delInstrText>
          </w:r>
        </w:del>
      </w:ins>
      <w:ins w:id="4210" w:author="◉‿◉" w:date="2020-05-08T19:50:00Z">
        <w:del w:id="4211" w:author="◉‿◉" w:date="2020-05-08T20:26:00Z">
          <w:r>
            <w:rPr/>
            <w:fldChar w:fldCharType="separate"/>
          </w:r>
        </w:del>
      </w:ins>
      <w:ins w:id="4212" w:author="◉‿◉" w:date="2020-05-08T19:50:00Z">
        <w:del w:id="4213" w:author="◉‿◉" w:date="2020-05-08T20:26:00Z">
          <w:r>
            <w:rPr/>
            <w:delText>9</w:delText>
          </w:r>
        </w:del>
      </w:ins>
      <w:ins w:id="4214" w:author="◉‿◉" w:date="2020-05-08T19:50:00Z">
        <w:del w:id="4215" w:author="◉‿◉" w:date="2020-05-08T20:26:00Z">
          <w:r>
            <w:rPr/>
            <w:fldChar w:fldCharType="end"/>
          </w:r>
        </w:del>
      </w:ins>
      <w:ins w:id="4216" w:author="◉‿◉" w:date="2020-05-08T19:50:00Z">
        <w:del w:id="4217" w:author="◉‿◉" w:date="2020-05-08T20:26:00Z">
          <w:r>
            <w:rPr>
              <w:rFonts w:ascii="宋体" w:hAnsi="宋体"/>
            </w:rPr>
            <w:fldChar w:fldCharType="end"/>
          </w:r>
        </w:del>
      </w:ins>
    </w:p>
    <w:p>
      <w:pPr>
        <w:pStyle w:val="23"/>
        <w:tabs>
          <w:tab w:val="right" w:leader="dot" w:pos="9354"/>
        </w:tabs>
        <w:rPr>
          <w:ins w:id="4218" w:author="◉‿◉" w:date="2020-05-08T19:50:00Z"/>
          <w:del w:id="4219" w:author="◉‿◉" w:date="2020-05-08T20:26:00Z"/>
        </w:rPr>
      </w:pPr>
      <w:ins w:id="4220" w:author="◉‿◉" w:date="2020-05-08T19:50:00Z">
        <w:del w:id="4221" w:author="◉‿◉" w:date="2020-05-08T20:26:00Z">
          <w:r>
            <w:rPr>
              <w:rFonts w:ascii="宋体" w:hAnsi="宋体"/>
            </w:rPr>
            <w:fldChar w:fldCharType="begin"/>
          </w:r>
        </w:del>
      </w:ins>
      <w:ins w:id="4222" w:author="◉‿◉" w:date="2020-05-08T19:50:00Z">
        <w:del w:id="4223" w:author="◉‿◉" w:date="2020-05-08T20:26:00Z">
          <w:r>
            <w:rPr>
              <w:rFonts w:ascii="宋体" w:hAnsi="宋体"/>
            </w:rPr>
            <w:delInstrText xml:space="preserve"> HYPERLINK \l _Toc5310 </w:delInstrText>
          </w:r>
        </w:del>
      </w:ins>
      <w:ins w:id="4224" w:author="◉‿◉" w:date="2020-05-08T19:50:00Z">
        <w:del w:id="4225" w:author="◉‿◉" w:date="2020-05-08T20:26:00Z">
          <w:r>
            <w:rPr>
              <w:rFonts w:ascii="宋体" w:hAnsi="宋体"/>
            </w:rPr>
            <w:fldChar w:fldCharType="separate"/>
          </w:r>
        </w:del>
      </w:ins>
      <w:ins w:id="4226" w:author="◉‿◉" w:date="2020-05-08T19:50:00Z">
        <w:del w:id="4227" w:author="◉‿◉" w:date="2020-05-08T20:26:00Z">
          <w:r>
            <w:rPr>
              <w:rFonts w:hint="eastAsia"/>
            </w:rPr>
            <w:delText>图4-1 软件主程序流程</w:delText>
          </w:r>
        </w:del>
      </w:ins>
      <w:ins w:id="4228" w:author="◉‿◉" w:date="2020-05-08T19:50:00Z">
        <w:del w:id="4229" w:author="◉‿◉" w:date="2020-05-08T20:26:00Z">
          <w:r>
            <w:rPr/>
            <w:tab/>
          </w:r>
        </w:del>
      </w:ins>
      <w:ins w:id="4230" w:author="◉‿◉" w:date="2020-05-08T19:50:00Z">
        <w:del w:id="4231" w:author="◉‿◉" w:date="2020-05-08T20:26:00Z">
          <w:r>
            <w:rPr/>
            <w:fldChar w:fldCharType="begin"/>
          </w:r>
        </w:del>
      </w:ins>
      <w:ins w:id="4232" w:author="◉‿◉" w:date="2020-05-08T19:50:00Z">
        <w:del w:id="4233" w:author="◉‿◉" w:date="2020-05-08T20:26:00Z">
          <w:r>
            <w:rPr/>
            <w:delInstrText xml:space="preserve"> PAGEREF _Toc5310 </w:delInstrText>
          </w:r>
        </w:del>
      </w:ins>
      <w:ins w:id="4234" w:author="◉‿◉" w:date="2020-05-08T19:50:00Z">
        <w:del w:id="4235" w:author="◉‿◉" w:date="2020-05-08T20:26:00Z">
          <w:r>
            <w:rPr/>
            <w:fldChar w:fldCharType="separate"/>
          </w:r>
        </w:del>
      </w:ins>
      <w:ins w:id="4236" w:author="◉‿◉" w:date="2020-05-08T19:50:00Z">
        <w:del w:id="4237" w:author="◉‿◉" w:date="2020-05-08T20:26:00Z">
          <w:r>
            <w:rPr/>
            <w:delText>10</w:delText>
          </w:r>
        </w:del>
      </w:ins>
      <w:ins w:id="4238" w:author="◉‿◉" w:date="2020-05-08T19:50:00Z">
        <w:del w:id="4239" w:author="◉‿◉" w:date="2020-05-08T20:26:00Z">
          <w:r>
            <w:rPr/>
            <w:fldChar w:fldCharType="end"/>
          </w:r>
        </w:del>
      </w:ins>
      <w:ins w:id="4240" w:author="◉‿◉" w:date="2020-05-08T19:50:00Z">
        <w:del w:id="4241" w:author="◉‿◉" w:date="2020-05-08T20:26:00Z">
          <w:r>
            <w:rPr>
              <w:rFonts w:ascii="宋体" w:hAnsi="宋体"/>
            </w:rPr>
            <w:fldChar w:fldCharType="end"/>
          </w:r>
        </w:del>
      </w:ins>
    </w:p>
    <w:p>
      <w:pPr>
        <w:pStyle w:val="23"/>
        <w:tabs>
          <w:tab w:val="right" w:leader="dot" w:pos="9354"/>
        </w:tabs>
        <w:rPr>
          <w:ins w:id="4242" w:author="◉‿◉" w:date="2020-05-08T19:50:00Z"/>
          <w:del w:id="4243" w:author="◉‿◉" w:date="2020-05-08T20:26:00Z"/>
        </w:rPr>
      </w:pPr>
      <w:ins w:id="4244" w:author="◉‿◉" w:date="2020-05-08T19:50:00Z">
        <w:del w:id="4245" w:author="◉‿◉" w:date="2020-05-08T20:26:00Z">
          <w:r>
            <w:rPr>
              <w:rFonts w:ascii="宋体" w:hAnsi="宋体"/>
            </w:rPr>
            <w:fldChar w:fldCharType="begin"/>
          </w:r>
        </w:del>
      </w:ins>
      <w:ins w:id="4246" w:author="◉‿◉" w:date="2020-05-08T19:50:00Z">
        <w:del w:id="4247" w:author="◉‿◉" w:date="2020-05-08T20:26:00Z">
          <w:r>
            <w:rPr>
              <w:rFonts w:ascii="宋体" w:hAnsi="宋体"/>
            </w:rPr>
            <w:delInstrText xml:space="preserve"> HYPERLINK \l _Toc25058 </w:delInstrText>
          </w:r>
        </w:del>
      </w:ins>
      <w:ins w:id="4248" w:author="◉‿◉" w:date="2020-05-08T19:50:00Z">
        <w:del w:id="4249" w:author="◉‿◉" w:date="2020-05-08T20:26:00Z">
          <w:r>
            <w:rPr>
              <w:rFonts w:ascii="宋体" w:hAnsi="宋体"/>
            </w:rPr>
            <w:fldChar w:fldCharType="separate"/>
          </w:r>
        </w:del>
      </w:ins>
      <w:ins w:id="4250" w:author="◉‿◉" w:date="2020-05-08T19:50:00Z">
        <w:del w:id="4251" w:author="◉‿◉" w:date="2020-05-08T20:26:00Z">
          <w:r>
            <w:rPr>
              <w:rFonts w:hint="eastAsia"/>
            </w:rPr>
            <w:delText>图4-2 Keil uVision5</w:delText>
          </w:r>
        </w:del>
      </w:ins>
      <w:ins w:id="4252" w:author="◉‿◉" w:date="2020-05-08T19:50:00Z">
        <w:del w:id="4253" w:author="◉‿◉" w:date="2020-05-08T20:26:00Z">
          <w:r>
            <w:rPr/>
            <w:tab/>
          </w:r>
        </w:del>
      </w:ins>
      <w:ins w:id="4254" w:author="◉‿◉" w:date="2020-05-08T19:50:00Z">
        <w:del w:id="4255" w:author="◉‿◉" w:date="2020-05-08T20:26:00Z">
          <w:r>
            <w:rPr/>
            <w:fldChar w:fldCharType="begin"/>
          </w:r>
        </w:del>
      </w:ins>
      <w:ins w:id="4256" w:author="◉‿◉" w:date="2020-05-08T19:50:00Z">
        <w:del w:id="4257" w:author="◉‿◉" w:date="2020-05-08T20:26:00Z">
          <w:r>
            <w:rPr/>
            <w:delInstrText xml:space="preserve"> PAGEREF _Toc25058 </w:delInstrText>
          </w:r>
        </w:del>
      </w:ins>
      <w:ins w:id="4258" w:author="◉‿◉" w:date="2020-05-08T19:50:00Z">
        <w:del w:id="4259" w:author="◉‿◉" w:date="2020-05-08T20:26:00Z">
          <w:r>
            <w:rPr/>
            <w:fldChar w:fldCharType="separate"/>
          </w:r>
        </w:del>
      </w:ins>
      <w:ins w:id="4260" w:author="◉‿◉" w:date="2020-05-08T19:50:00Z">
        <w:del w:id="4261" w:author="◉‿◉" w:date="2020-05-08T20:26:00Z">
          <w:r>
            <w:rPr/>
            <w:delText>11</w:delText>
          </w:r>
        </w:del>
      </w:ins>
      <w:ins w:id="4262" w:author="◉‿◉" w:date="2020-05-08T19:50:00Z">
        <w:del w:id="4263" w:author="◉‿◉" w:date="2020-05-08T20:26:00Z">
          <w:r>
            <w:rPr/>
            <w:fldChar w:fldCharType="end"/>
          </w:r>
        </w:del>
      </w:ins>
      <w:ins w:id="4264" w:author="◉‿◉" w:date="2020-05-08T19:50:00Z">
        <w:del w:id="4265" w:author="◉‿◉" w:date="2020-05-08T20:26:00Z">
          <w:r>
            <w:rPr>
              <w:rFonts w:ascii="宋体" w:hAnsi="宋体"/>
            </w:rPr>
            <w:fldChar w:fldCharType="end"/>
          </w:r>
        </w:del>
      </w:ins>
    </w:p>
    <w:p>
      <w:pPr>
        <w:pStyle w:val="23"/>
        <w:tabs>
          <w:tab w:val="right" w:leader="dot" w:pos="9354"/>
        </w:tabs>
        <w:rPr>
          <w:ins w:id="4266" w:author="◉‿◉" w:date="2020-05-08T19:50:00Z"/>
          <w:del w:id="4267" w:author="◉‿◉" w:date="2020-05-08T20:26:00Z"/>
        </w:rPr>
      </w:pPr>
      <w:ins w:id="4268" w:author="◉‿◉" w:date="2020-05-08T19:50:00Z">
        <w:del w:id="4269" w:author="◉‿◉" w:date="2020-05-08T20:26:00Z">
          <w:r>
            <w:rPr>
              <w:rFonts w:ascii="宋体" w:hAnsi="宋体"/>
            </w:rPr>
            <w:fldChar w:fldCharType="begin"/>
          </w:r>
        </w:del>
      </w:ins>
      <w:ins w:id="4270" w:author="◉‿◉" w:date="2020-05-08T19:50:00Z">
        <w:del w:id="4271" w:author="◉‿◉" w:date="2020-05-08T20:26:00Z">
          <w:r>
            <w:rPr>
              <w:rFonts w:ascii="宋体" w:hAnsi="宋体"/>
            </w:rPr>
            <w:delInstrText xml:space="preserve"> HYPERLINK \l _Toc1536 </w:delInstrText>
          </w:r>
        </w:del>
      </w:ins>
      <w:ins w:id="4272" w:author="◉‿◉" w:date="2020-05-08T19:50:00Z">
        <w:del w:id="4273" w:author="◉‿◉" w:date="2020-05-08T20:26:00Z">
          <w:r>
            <w:rPr>
              <w:rFonts w:ascii="宋体" w:hAnsi="宋体"/>
            </w:rPr>
            <w:fldChar w:fldCharType="separate"/>
          </w:r>
        </w:del>
      </w:ins>
      <w:ins w:id="4274" w:author="◉‿◉" w:date="2020-05-08T19:50:00Z">
        <w:del w:id="4275" w:author="◉‿◉" w:date="2020-05-08T20:26:00Z">
          <w:r>
            <w:rPr>
              <w:rFonts w:hint="eastAsia"/>
            </w:rPr>
            <w:delText>图4-3 开始信号时序</w:delText>
          </w:r>
        </w:del>
      </w:ins>
      <w:ins w:id="4276" w:author="◉‿◉" w:date="2020-05-08T19:50:00Z">
        <w:del w:id="4277" w:author="◉‿◉" w:date="2020-05-08T20:26:00Z">
          <w:r>
            <w:rPr/>
            <w:tab/>
          </w:r>
        </w:del>
      </w:ins>
      <w:ins w:id="4278" w:author="◉‿◉" w:date="2020-05-08T19:50:00Z">
        <w:del w:id="4279" w:author="◉‿◉" w:date="2020-05-08T20:26:00Z">
          <w:r>
            <w:rPr/>
            <w:fldChar w:fldCharType="begin"/>
          </w:r>
        </w:del>
      </w:ins>
      <w:ins w:id="4280" w:author="◉‿◉" w:date="2020-05-08T19:50:00Z">
        <w:del w:id="4281" w:author="◉‿◉" w:date="2020-05-08T20:26:00Z">
          <w:r>
            <w:rPr/>
            <w:delInstrText xml:space="preserve"> PAGEREF _Toc1536 </w:delInstrText>
          </w:r>
        </w:del>
      </w:ins>
      <w:ins w:id="4282" w:author="◉‿◉" w:date="2020-05-08T19:50:00Z">
        <w:del w:id="4283" w:author="◉‿◉" w:date="2020-05-08T20:26:00Z">
          <w:r>
            <w:rPr/>
            <w:fldChar w:fldCharType="separate"/>
          </w:r>
        </w:del>
      </w:ins>
      <w:ins w:id="4284" w:author="◉‿◉" w:date="2020-05-08T19:50:00Z">
        <w:del w:id="4285" w:author="◉‿◉" w:date="2020-05-08T20:26:00Z">
          <w:r>
            <w:rPr/>
            <w:delText>13</w:delText>
          </w:r>
        </w:del>
      </w:ins>
      <w:ins w:id="4286" w:author="◉‿◉" w:date="2020-05-08T19:50:00Z">
        <w:del w:id="4287" w:author="◉‿◉" w:date="2020-05-08T20:26:00Z">
          <w:r>
            <w:rPr/>
            <w:fldChar w:fldCharType="end"/>
          </w:r>
        </w:del>
      </w:ins>
      <w:ins w:id="4288" w:author="◉‿◉" w:date="2020-05-08T19:50:00Z">
        <w:del w:id="4289" w:author="◉‿◉" w:date="2020-05-08T20:26:00Z">
          <w:r>
            <w:rPr>
              <w:rFonts w:ascii="宋体" w:hAnsi="宋体"/>
            </w:rPr>
            <w:fldChar w:fldCharType="end"/>
          </w:r>
        </w:del>
      </w:ins>
    </w:p>
    <w:p>
      <w:pPr>
        <w:pStyle w:val="23"/>
        <w:tabs>
          <w:tab w:val="right" w:leader="dot" w:pos="9354"/>
        </w:tabs>
        <w:rPr>
          <w:ins w:id="4290" w:author="◉‿◉" w:date="2020-05-08T19:50:00Z"/>
          <w:del w:id="4291" w:author="◉‿◉" w:date="2020-05-08T20:26:00Z"/>
        </w:rPr>
      </w:pPr>
      <w:ins w:id="4292" w:author="◉‿◉" w:date="2020-05-08T19:50:00Z">
        <w:del w:id="4293" w:author="◉‿◉" w:date="2020-05-08T20:26:00Z">
          <w:r>
            <w:rPr>
              <w:rFonts w:ascii="宋体" w:hAnsi="宋体"/>
            </w:rPr>
            <w:fldChar w:fldCharType="begin"/>
          </w:r>
        </w:del>
      </w:ins>
      <w:ins w:id="4294" w:author="◉‿◉" w:date="2020-05-08T19:50:00Z">
        <w:del w:id="4295" w:author="◉‿◉" w:date="2020-05-08T20:26:00Z">
          <w:r>
            <w:rPr>
              <w:rFonts w:ascii="宋体" w:hAnsi="宋体"/>
            </w:rPr>
            <w:delInstrText xml:space="preserve"> HYPERLINK \l _Toc28022 </w:delInstrText>
          </w:r>
        </w:del>
      </w:ins>
      <w:ins w:id="4296" w:author="◉‿◉" w:date="2020-05-08T19:50:00Z">
        <w:del w:id="4297" w:author="◉‿◉" w:date="2020-05-08T20:26:00Z">
          <w:r>
            <w:rPr>
              <w:rFonts w:ascii="宋体" w:hAnsi="宋体"/>
            </w:rPr>
            <w:fldChar w:fldCharType="separate"/>
          </w:r>
        </w:del>
      </w:ins>
      <w:ins w:id="4298" w:author="◉‿◉" w:date="2020-05-08T19:50:00Z">
        <w:del w:id="4299" w:author="◉‿◉" w:date="2020-05-08T20:26:00Z">
          <w:r>
            <w:rPr>
              <w:rFonts w:hint="eastAsia"/>
            </w:rPr>
            <w:delText>图4-4 数据0传输时序</w:delText>
          </w:r>
        </w:del>
      </w:ins>
      <w:ins w:id="4300" w:author="◉‿◉" w:date="2020-05-08T19:50:00Z">
        <w:del w:id="4301" w:author="◉‿◉" w:date="2020-05-08T20:26:00Z">
          <w:r>
            <w:rPr/>
            <w:tab/>
          </w:r>
        </w:del>
      </w:ins>
      <w:ins w:id="4302" w:author="◉‿◉" w:date="2020-05-08T19:50:00Z">
        <w:del w:id="4303" w:author="◉‿◉" w:date="2020-05-08T20:26:00Z">
          <w:r>
            <w:rPr/>
            <w:fldChar w:fldCharType="begin"/>
          </w:r>
        </w:del>
      </w:ins>
      <w:ins w:id="4304" w:author="◉‿◉" w:date="2020-05-08T19:50:00Z">
        <w:del w:id="4305" w:author="◉‿◉" w:date="2020-05-08T20:26:00Z">
          <w:r>
            <w:rPr/>
            <w:delInstrText xml:space="preserve"> PAGEREF _Toc28022 </w:delInstrText>
          </w:r>
        </w:del>
      </w:ins>
      <w:ins w:id="4306" w:author="◉‿◉" w:date="2020-05-08T19:50:00Z">
        <w:del w:id="4307" w:author="◉‿◉" w:date="2020-05-08T20:26:00Z">
          <w:r>
            <w:rPr/>
            <w:fldChar w:fldCharType="separate"/>
          </w:r>
        </w:del>
      </w:ins>
      <w:ins w:id="4308" w:author="◉‿◉" w:date="2020-05-08T19:50:00Z">
        <w:del w:id="4309" w:author="◉‿◉" w:date="2020-05-08T20:26:00Z">
          <w:r>
            <w:rPr/>
            <w:delText>13</w:delText>
          </w:r>
        </w:del>
      </w:ins>
      <w:ins w:id="4310" w:author="◉‿◉" w:date="2020-05-08T19:50:00Z">
        <w:del w:id="4311" w:author="◉‿◉" w:date="2020-05-08T20:26:00Z">
          <w:r>
            <w:rPr/>
            <w:fldChar w:fldCharType="end"/>
          </w:r>
        </w:del>
      </w:ins>
      <w:ins w:id="4312" w:author="◉‿◉" w:date="2020-05-08T19:50:00Z">
        <w:del w:id="4313" w:author="◉‿◉" w:date="2020-05-08T20:26:00Z">
          <w:r>
            <w:rPr>
              <w:rFonts w:ascii="宋体" w:hAnsi="宋体"/>
            </w:rPr>
            <w:fldChar w:fldCharType="end"/>
          </w:r>
        </w:del>
      </w:ins>
    </w:p>
    <w:p>
      <w:pPr>
        <w:pStyle w:val="23"/>
        <w:tabs>
          <w:tab w:val="right" w:leader="dot" w:pos="9354"/>
        </w:tabs>
        <w:rPr>
          <w:ins w:id="4314" w:author="◉‿◉" w:date="2020-05-08T19:50:00Z"/>
          <w:del w:id="4315" w:author="◉‿◉" w:date="2020-05-08T20:26:00Z"/>
        </w:rPr>
      </w:pPr>
      <w:ins w:id="4316" w:author="◉‿◉" w:date="2020-05-08T19:50:00Z">
        <w:del w:id="4317" w:author="◉‿◉" w:date="2020-05-08T20:26:00Z">
          <w:r>
            <w:rPr>
              <w:rFonts w:ascii="宋体" w:hAnsi="宋体"/>
            </w:rPr>
            <w:fldChar w:fldCharType="begin"/>
          </w:r>
        </w:del>
      </w:ins>
      <w:ins w:id="4318" w:author="◉‿◉" w:date="2020-05-08T19:50:00Z">
        <w:del w:id="4319" w:author="◉‿◉" w:date="2020-05-08T20:26:00Z">
          <w:r>
            <w:rPr>
              <w:rFonts w:ascii="宋体" w:hAnsi="宋体"/>
            </w:rPr>
            <w:delInstrText xml:space="preserve"> HYPERLINK \l _Toc6231 </w:delInstrText>
          </w:r>
        </w:del>
      </w:ins>
      <w:ins w:id="4320" w:author="◉‿◉" w:date="2020-05-08T19:50:00Z">
        <w:del w:id="4321" w:author="◉‿◉" w:date="2020-05-08T20:26:00Z">
          <w:r>
            <w:rPr>
              <w:rFonts w:ascii="宋体" w:hAnsi="宋体"/>
            </w:rPr>
            <w:fldChar w:fldCharType="separate"/>
          </w:r>
        </w:del>
      </w:ins>
      <w:ins w:id="4322" w:author="◉‿◉" w:date="2020-05-08T19:50:00Z">
        <w:del w:id="4323" w:author="◉‿◉" w:date="2020-05-08T20:26:00Z">
          <w:r>
            <w:rPr>
              <w:rFonts w:hint="eastAsia"/>
            </w:rPr>
            <w:delText>图4-5 数据1传输时序</w:delText>
          </w:r>
        </w:del>
      </w:ins>
      <w:ins w:id="4324" w:author="◉‿◉" w:date="2020-05-08T19:50:00Z">
        <w:del w:id="4325" w:author="◉‿◉" w:date="2020-05-08T20:26:00Z">
          <w:r>
            <w:rPr/>
            <w:tab/>
          </w:r>
        </w:del>
      </w:ins>
      <w:ins w:id="4326" w:author="◉‿◉" w:date="2020-05-08T19:50:00Z">
        <w:del w:id="4327" w:author="◉‿◉" w:date="2020-05-08T20:26:00Z">
          <w:r>
            <w:rPr/>
            <w:fldChar w:fldCharType="begin"/>
          </w:r>
        </w:del>
      </w:ins>
      <w:ins w:id="4328" w:author="◉‿◉" w:date="2020-05-08T19:50:00Z">
        <w:del w:id="4329" w:author="◉‿◉" w:date="2020-05-08T20:26:00Z">
          <w:r>
            <w:rPr/>
            <w:delInstrText xml:space="preserve"> PAGEREF _Toc6231 </w:delInstrText>
          </w:r>
        </w:del>
      </w:ins>
      <w:ins w:id="4330" w:author="◉‿◉" w:date="2020-05-08T19:50:00Z">
        <w:del w:id="4331" w:author="◉‿◉" w:date="2020-05-08T20:26:00Z">
          <w:r>
            <w:rPr/>
            <w:fldChar w:fldCharType="separate"/>
          </w:r>
        </w:del>
      </w:ins>
      <w:ins w:id="4332" w:author="◉‿◉" w:date="2020-05-08T19:50:00Z">
        <w:del w:id="4333" w:author="◉‿◉" w:date="2020-05-08T20:26:00Z">
          <w:r>
            <w:rPr/>
            <w:delText>13</w:delText>
          </w:r>
        </w:del>
      </w:ins>
      <w:ins w:id="4334" w:author="◉‿◉" w:date="2020-05-08T19:50:00Z">
        <w:del w:id="4335" w:author="◉‿◉" w:date="2020-05-08T20:26:00Z">
          <w:r>
            <w:rPr/>
            <w:fldChar w:fldCharType="end"/>
          </w:r>
        </w:del>
      </w:ins>
      <w:ins w:id="4336" w:author="◉‿◉" w:date="2020-05-08T19:50:00Z">
        <w:del w:id="4337" w:author="◉‿◉" w:date="2020-05-08T20:26:00Z">
          <w:r>
            <w:rPr>
              <w:rFonts w:ascii="宋体" w:hAnsi="宋体"/>
            </w:rPr>
            <w:fldChar w:fldCharType="end"/>
          </w:r>
        </w:del>
      </w:ins>
    </w:p>
    <w:p>
      <w:pPr>
        <w:pStyle w:val="23"/>
        <w:tabs>
          <w:tab w:val="right" w:leader="dot" w:pos="9354"/>
        </w:tabs>
        <w:rPr>
          <w:ins w:id="4338" w:author="◉‿◉" w:date="2020-05-08T19:50:00Z"/>
          <w:del w:id="4339" w:author="◉‿◉" w:date="2020-05-08T20:26:00Z"/>
        </w:rPr>
      </w:pPr>
      <w:ins w:id="4340" w:author="◉‿◉" w:date="2020-05-08T19:50:00Z">
        <w:del w:id="4341" w:author="◉‿◉" w:date="2020-05-08T20:26:00Z">
          <w:r>
            <w:rPr>
              <w:rFonts w:ascii="宋体" w:hAnsi="宋体"/>
            </w:rPr>
            <w:fldChar w:fldCharType="begin"/>
          </w:r>
        </w:del>
      </w:ins>
      <w:ins w:id="4342" w:author="◉‿◉" w:date="2020-05-08T19:50:00Z">
        <w:del w:id="4343" w:author="◉‿◉" w:date="2020-05-08T20:26:00Z">
          <w:r>
            <w:rPr>
              <w:rFonts w:ascii="宋体" w:hAnsi="宋体"/>
            </w:rPr>
            <w:delInstrText xml:space="preserve"> HYPERLINK \l _Toc7646 </w:delInstrText>
          </w:r>
        </w:del>
      </w:ins>
      <w:ins w:id="4344" w:author="◉‿◉" w:date="2020-05-08T19:50:00Z">
        <w:del w:id="4345" w:author="◉‿◉" w:date="2020-05-08T20:26:00Z">
          <w:r>
            <w:rPr>
              <w:rFonts w:ascii="宋体" w:hAnsi="宋体"/>
            </w:rPr>
            <w:fldChar w:fldCharType="separate"/>
          </w:r>
        </w:del>
      </w:ins>
      <w:ins w:id="4346" w:author="◉‿◉" w:date="2020-05-08T19:50:00Z">
        <w:del w:id="4347" w:author="◉‿◉" w:date="2020-05-08T20:26:00Z">
          <w:r>
            <w:rPr>
              <w:rFonts w:hint="eastAsia"/>
            </w:rPr>
            <w:delText>图4-6 传感器采集数据流程</w:delText>
          </w:r>
        </w:del>
      </w:ins>
      <w:ins w:id="4348" w:author="◉‿◉" w:date="2020-05-08T19:50:00Z">
        <w:del w:id="4349" w:author="◉‿◉" w:date="2020-05-08T20:26:00Z">
          <w:r>
            <w:rPr/>
            <w:tab/>
          </w:r>
        </w:del>
      </w:ins>
      <w:ins w:id="4350" w:author="◉‿◉" w:date="2020-05-08T19:50:00Z">
        <w:del w:id="4351" w:author="◉‿◉" w:date="2020-05-08T20:26:00Z">
          <w:r>
            <w:rPr/>
            <w:fldChar w:fldCharType="begin"/>
          </w:r>
        </w:del>
      </w:ins>
      <w:ins w:id="4352" w:author="◉‿◉" w:date="2020-05-08T19:50:00Z">
        <w:del w:id="4353" w:author="◉‿◉" w:date="2020-05-08T20:26:00Z">
          <w:r>
            <w:rPr/>
            <w:delInstrText xml:space="preserve"> PAGEREF _Toc7646 </w:delInstrText>
          </w:r>
        </w:del>
      </w:ins>
      <w:ins w:id="4354" w:author="◉‿◉" w:date="2020-05-08T19:50:00Z">
        <w:del w:id="4355" w:author="◉‿◉" w:date="2020-05-08T20:26:00Z">
          <w:r>
            <w:rPr/>
            <w:fldChar w:fldCharType="separate"/>
          </w:r>
        </w:del>
      </w:ins>
      <w:ins w:id="4356" w:author="◉‿◉" w:date="2020-05-08T19:50:00Z">
        <w:del w:id="4357" w:author="◉‿◉" w:date="2020-05-08T20:26:00Z">
          <w:r>
            <w:rPr/>
            <w:delText>14</w:delText>
          </w:r>
        </w:del>
      </w:ins>
      <w:ins w:id="4358" w:author="◉‿◉" w:date="2020-05-08T19:50:00Z">
        <w:del w:id="4359" w:author="◉‿◉" w:date="2020-05-08T20:26:00Z">
          <w:r>
            <w:rPr/>
            <w:fldChar w:fldCharType="end"/>
          </w:r>
        </w:del>
      </w:ins>
      <w:ins w:id="4360" w:author="◉‿◉" w:date="2020-05-08T19:50:00Z">
        <w:del w:id="4361" w:author="◉‿◉" w:date="2020-05-08T20:26:00Z">
          <w:r>
            <w:rPr>
              <w:rFonts w:ascii="宋体" w:hAnsi="宋体"/>
            </w:rPr>
            <w:fldChar w:fldCharType="end"/>
          </w:r>
        </w:del>
      </w:ins>
    </w:p>
    <w:p>
      <w:pPr>
        <w:pStyle w:val="23"/>
        <w:tabs>
          <w:tab w:val="right" w:leader="dot" w:pos="9354"/>
        </w:tabs>
        <w:rPr>
          <w:ins w:id="4362" w:author="◉‿◉" w:date="2020-05-08T19:50:00Z"/>
          <w:del w:id="4363" w:author="◉‿◉" w:date="2020-05-08T20:26:00Z"/>
        </w:rPr>
      </w:pPr>
      <w:ins w:id="4364" w:author="◉‿◉" w:date="2020-05-08T19:50:00Z">
        <w:del w:id="4365" w:author="◉‿◉" w:date="2020-05-08T20:26:00Z">
          <w:r>
            <w:rPr>
              <w:rFonts w:ascii="宋体" w:hAnsi="宋体"/>
            </w:rPr>
            <w:fldChar w:fldCharType="begin"/>
          </w:r>
        </w:del>
      </w:ins>
      <w:ins w:id="4366" w:author="◉‿◉" w:date="2020-05-08T19:50:00Z">
        <w:del w:id="4367" w:author="◉‿◉" w:date="2020-05-08T20:26:00Z">
          <w:r>
            <w:rPr>
              <w:rFonts w:ascii="宋体" w:hAnsi="宋体"/>
            </w:rPr>
            <w:delInstrText xml:space="preserve"> HYPERLINK \l _Toc15607 </w:delInstrText>
          </w:r>
        </w:del>
      </w:ins>
      <w:ins w:id="4368" w:author="◉‿◉" w:date="2020-05-08T19:50:00Z">
        <w:del w:id="4369" w:author="◉‿◉" w:date="2020-05-08T20:26:00Z">
          <w:r>
            <w:rPr>
              <w:rFonts w:ascii="宋体" w:hAnsi="宋体"/>
            </w:rPr>
            <w:fldChar w:fldCharType="separate"/>
          </w:r>
        </w:del>
      </w:ins>
      <w:ins w:id="4370" w:author="◉‿◉" w:date="2020-05-08T19:50:00Z">
        <w:del w:id="4371" w:author="◉‿◉" w:date="2020-05-08T20:26:00Z">
          <w:r>
            <w:rPr>
              <w:rFonts w:hint="eastAsia"/>
            </w:rPr>
            <w:delText>图4-7 LCD初始化流程</w:delText>
          </w:r>
        </w:del>
      </w:ins>
      <w:ins w:id="4372" w:author="◉‿◉" w:date="2020-05-08T19:50:00Z">
        <w:del w:id="4373" w:author="◉‿◉" w:date="2020-05-08T20:26:00Z">
          <w:r>
            <w:rPr/>
            <w:tab/>
          </w:r>
        </w:del>
      </w:ins>
      <w:ins w:id="4374" w:author="◉‿◉" w:date="2020-05-08T19:50:00Z">
        <w:del w:id="4375" w:author="◉‿◉" w:date="2020-05-08T20:26:00Z">
          <w:r>
            <w:rPr/>
            <w:fldChar w:fldCharType="begin"/>
          </w:r>
        </w:del>
      </w:ins>
      <w:ins w:id="4376" w:author="◉‿◉" w:date="2020-05-08T19:50:00Z">
        <w:del w:id="4377" w:author="◉‿◉" w:date="2020-05-08T20:26:00Z">
          <w:r>
            <w:rPr/>
            <w:delInstrText xml:space="preserve"> PAGEREF _Toc15607 </w:delInstrText>
          </w:r>
        </w:del>
      </w:ins>
      <w:ins w:id="4378" w:author="◉‿◉" w:date="2020-05-08T19:50:00Z">
        <w:del w:id="4379" w:author="◉‿◉" w:date="2020-05-08T20:26:00Z">
          <w:r>
            <w:rPr/>
            <w:fldChar w:fldCharType="separate"/>
          </w:r>
        </w:del>
      </w:ins>
      <w:ins w:id="4380" w:author="◉‿◉" w:date="2020-05-08T19:50:00Z">
        <w:del w:id="4381" w:author="◉‿◉" w:date="2020-05-08T20:26:00Z">
          <w:r>
            <w:rPr/>
            <w:delText>15</w:delText>
          </w:r>
        </w:del>
      </w:ins>
      <w:ins w:id="4382" w:author="◉‿◉" w:date="2020-05-08T19:50:00Z">
        <w:del w:id="4383" w:author="◉‿◉" w:date="2020-05-08T20:26:00Z">
          <w:r>
            <w:rPr/>
            <w:fldChar w:fldCharType="end"/>
          </w:r>
        </w:del>
      </w:ins>
      <w:ins w:id="4384" w:author="◉‿◉" w:date="2020-05-08T19:50:00Z">
        <w:del w:id="4385" w:author="◉‿◉" w:date="2020-05-08T20:26:00Z">
          <w:r>
            <w:rPr>
              <w:rFonts w:ascii="宋体" w:hAnsi="宋体"/>
            </w:rPr>
            <w:fldChar w:fldCharType="end"/>
          </w:r>
        </w:del>
      </w:ins>
    </w:p>
    <w:p>
      <w:pPr>
        <w:pStyle w:val="23"/>
        <w:tabs>
          <w:tab w:val="right" w:leader="dot" w:pos="9354"/>
        </w:tabs>
        <w:rPr>
          <w:ins w:id="4386" w:author="◉‿◉" w:date="2020-05-08T19:50:00Z"/>
          <w:del w:id="4387" w:author="◉‿◉" w:date="2020-05-08T20:26:00Z"/>
        </w:rPr>
      </w:pPr>
      <w:ins w:id="4388" w:author="◉‿◉" w:date="2020-05-08T19:50:00Z">
        <w:del w:id="4389" w:author="◉‿◉" w:date="2020-05-08T20:26:00Z">
          <w:r>
            <w:rPr>
              <w:rFonts w:ascii="宋体" w:hAnsi="宋体"/>
            </w:rPr>
            <w:fldChar w:fldCharType="begin"/>
          </w:r>
        </w:del>
      </w:ins>
      <w:ins w:id="4390" w:author="◉‿◉" w:date="2020-05-08T19:50:00Z">
        <w:del w:id="4391" w:author="◉‿◉" w:date="2020-05-08T20:26:00Z">
          <w:r>
            <w:rPr>
              <w:rFonts w:ascii="宋体" w:hAnsi="宋体"/>
            </w:rPr>
            <w:delInstrText xml:space="preserve"> HYPERLINK \l _Toc18957 </w:delInstrText>
          </w:r>
        </w:del>
      </w:ins>
      <w:ins w:id="4392" w:author="◉‿◉" w:date="2020-05-08T19:50:00Z">
        <w:del w:id="4393" w:author="◉‿◉" w:date="2020-05-08T20:26:00Z">
          <w:r>
            <w:rPr>
              <w:rFonts w:ascii="宋体" w:hAnsi="宋体"/>
            </w:rPr>
            <w:fldChar w:fldCharType="separate"/>
          </w:r>
        </w:del>
      </w:ins>
      <w:ins w:id="4394" w:author="◉‿◉" w:date="2020-05-08T19:50:00Z">
        <w:del w:id="4395" w:author="◉‿◉" w:date="2020-05-08T20:26:00Z">
          <w:r>
            <w:rPr>
              <w:rFonts w:hint="eastAsia"/>
            </w:rPr>
            <w:delText>图4-8 PCtoLCD2002 软件界面</w:delText>
          </w:r>
        </w:del>
      </w:ins>
      <w:ins w:id="4396" w:author="◉‿◉" w:date="2020-05-08T19:50:00Z">
        <w:del w:id="4397" w:author="◉‿◉" w:date="2020-05-08T20:26:00Z">
          <w:r>
            <w:rPr/>
            <w:tab/>
          </w:r>
        </w:del>
      </w:ins>
      <w:ins w:id="4398" w:author="◉‿◉" w:date="2020-05-08T19:50:00Z">
        <w:del w:id="4399" w:author="◉‿◉" w:date="2020-05-08T20:26:00Z">
          <w:r>
            <w:rPr/>
            <w:fldChar w:fldCharType="begin"/>
          </w:r>
        </w:del>
      </w:ins>
      <w:ins w:id="4400" w:author="◉‿◉" w:date="2020-05-08T19:50:00Z">
        <w:del w:id="4401" w:author="◉‿◉" w:date="2020-05-08T20:26:00Z">
          <w:r>
            <w:rPr/>
            <w:delInstrText xml:space="preserve"> PAGEREF _Toc18957 </w:delInstrText>
          </w:r>
        </w:del>
      </w:ins>
      <w:ins w:id="4402" w:author="◉‿◉" w:date="2020-05-08T19:50:00Z">
        <w:del w:id="4403" w:author="◉‿◉" w:date="2020-05-08T20:26:00Z">
          <w:r>
            <w:rPr/>
            <w:fldChar w:fldCharType="separate"/>
          </w:r>
        </w:del>
      </w:ins>
      <w:ins w:id="4404" w:author="◉‿◉" w:date="2020-05-08T19:50:00Z">
        <w:del w:id="4405" w:author="◉‿◉" w:date="2020-05-08T20:26:00Z">
          <w:r>
            <w:rPr/>
            <w:delText>16</w:delText>
          </w:r>
        </w:del>
      </w:ins>
      <w:ins w:id="4406" w:author="◉‿◉" w:date="2020-05-08T19:50:00Z">
        <w:del w:id="4407" w:author="◉‿◉" w:date="2020-05-08T20:26:00Z">
          <w:r>
            <w:rPr/>
            <w:fldChar w:fldCharType="end"/>
          </w:r>
        </w:del>
      </w:ins>
      <w:ins w:id="4408" w:author="◉‿◉" w:date="2020-05-08T19:50:00Z">
        <w:del w:id="4409" w:author="◉‿◉" w:date="2020-05-08T20:26:00Z">
          <w:r>
            <w:rPr>
              <w:rFonts w:ascii="宋体" w:hAnsi="宋体"/>
            </w:rPr>
            <w:fldChar w:fldCharType="end"/>
          </w:r>
        </w:del>
      </w:ins>
    </w:p>
    <w:p>
      <w:pPr>
        <w:pStyle w:val="23"/>
        <w:tabs>
          <w:tab w:val="right" w:leader="dot" w:pos="9354"/>
        </w:tabs>
        <w:rPr>
          <w:ins w:id="4410" w:author="◉‿◉" w:date="2020-05-08T19:50:00Z"/>
          <w:del w:id="4411" w:author="◉‿◉" w:date="2020-05-08T20:26:00Z"/>
        </w:rPr>
      </w:pPr>
      <w:ins w:id="4412" w:author="◉‿◉" w:date="2020-05-08T19:50:00Z">
        <w:del w:id="4413" w:author="◉‿◉" w:date="2020-05-08T20:26:00Z">
          <w:r>
            <w:rPr>
              <w:rFonts w:ascii="宋体" w:hAnsi="宋体"/>
            </w:rPr>
            <w:fldChar w:fldCharType="begin"/>
          </w:r>
        </w:del>
      </w:ins>
      <w:ins w:id="4414" w:author="◉‿◉" w:date="2020-05-08T19:50:00Z">
        <w:del w:id="4415" w:author="◉‿◉" w:date="2020-05-08T20:26:00Z">
          <w:r>
            <w:rPr>
              <w:rFonts w:ascii="宋体" w:hAnsi="宋体"/>
            </w:rPr>
            <w:delInstrText xml:space="preserve"> HYPERLINK \l _Toc30405 </w:delInstrText>
          </w:r>
        </w:del>
      </w:ins>
      <w:ins w:id="4416" w:author="◉‿◉" w:date="2020-05-08T19:50:00Z">
        <w:del w:id="4417" w:author="◉‿◉" w:date="2020-05-08T20:26:00Z">
          <w:r>
            <w:rPr>
              <w:rFonts w:ascii="宋体" w:hAnsi="宋体"/>
            </w:rPr>
            <w:fldChar w:fldCharType="separate"/>
          </w:r>
        </w:del>
      </w:ins>
      <w:ins w:id="4418" w:author="◉‿◉" w:date="2020-05-08T19:50:00Z">
        <w:del w:id="4419" w:author="◉‿◉" w:date="2020-05-08T20:26:00Z">
          <w:r>
            <w:rPr>
              <w:rFonts w:hint="eastAsia"/>
            </w:rPr>
            <w:delText>图4-9 配置字模选项</w:delText>
          </w:r>
        </w:del>
      </w:ins>
      <w:ins w:id="4420" w:author="◉‿◉" w:date="2020-05-08T19:50:00Z">
        <w:del w:id="4421" w:author="◉‿◉" w:date="2020-05-08T20:26:00Z">
          <w:r>
            <w:rPr/>
            <w:tab/>
          </w:r>
        </w:del>
      </w:ins>
      <w:ins w:id="4422" w:author="◉‿◉" w:date="2020-05-08T19:50:00Z">
        <w:del w:id="4423" w:author="◉‿◉" w:date="2020-05-08T20:26:00Z">
          <w:r>
            <w:rPr/>
            <w:fldChar w:fldCharType="begin"/>
          </w:r>
        </w:del>
      </w:ins>
      <w:ins w:id="4424" w:author="◉‿◉" w:date="2020-05-08T19:50:00Z">
        <w:del w:id="4425" w:author="◉‿◉" w:date="2020-05-08T20:26:00Z">
          <w:r>
            <w:rPr/>
            <w:delInstrText xml:space="preserve"> PAGEREF _Toc30405 </w:delInstrText>
          </w:r>
        </w:del>
      </w:ins>
      <w:ins w:id="4426" w:author="◉‿◉" w:date="2020-05-08T19:50:00Z">
        <w:del w:id="4427" w:author="◉‿◉" w:date="2020-05-08T20:26:00Z">
          <w:r>
            <w:rPr/>
            <w:fldChar w:fldCharType="separate"/>
          </w:r>
        </w:del>
      </w:ins>
      <w:ins w:id="4428" w:author="◉‿◉" w:date="2020-05-08T19:50:00Z">
        <w:del w:id="4429" w:author="◉‿◉" w:date="2020-05-08T20:26:00Z">
          <w:r>
            <w:rPr/>
            <w:delText>16</w:delText>
          </w:r>
        </w:del>
      </w:ins>
      <w:ins w:id="4430" w:author="◉‿◉" w:date="2020-05-08T19:50:00Z">
        <w:del w:id="4431" w:author="◉‿◉" w:date="2020-05-08T20:26:00Z">
          <w:r>
            <w:rPr/>
            <w:fldChar w:fldCharType="end"/>
          </w:r>
        </w:del>
      </w:ins>
      <w:ins w:id="4432" w:author="◉‿◉" w:date="2020-05-08T19:50:00Z">
        <w:del w:id="4433" w:author="◉‿◉" w:date="2020-05-08T20:26:00Z">
          <w:r>
            <w:rPr>
              <w:rFonts w:ascii="宋体" w:hAnsi="宋体"/>
            </w:rPr>
            <w:fldChar w:fldCharType="end"/>
          </w:r>
        </w:del>
      </w:ins>
    </w:p>
    <w:p>
      <w:pPr>
        <w:pStyle w:val="23"/>
        <w:tabs>
          <w:tab w:val="right" w:leader="dot" w:pos="9354"/>
        </w:tabs>
        <w:rPr>
          <w:ins w:id="4434" w:author="◉‿◉" w:date="2020-05-08T19:50:00Z"/>
          <w:del w:id="4435" w:author="◉‿◉" w:date="2020-05-08T20:26:00Z"/>
        </w:rPr>
      </w:pPr>
      <w:ins w:id="4436" w:author="◉‿◉" w:date="2020-05-08T19:50:00Z">
        <w:del w:id="4437" w:author="◉‿◉" w:date="2020-05-08T20:26:00Z">
          <w:r>
            <w:rPr>
              <w:rFonts w:ascii="宋体" w:hAnsi="宋体"/>
            </w:rPr>
            <w:fldChar w:fldCharType="begin"/>
          </w:r>
        </w:del>
      </w:ins>
      <w:ins w:id="4438" w:author="◉‿◉" w:date="2020-05-08T19:50:00Z">
        <w:del w:id="4439" w:author="◉‿◉" w:date="2020-05-08T20:26:00Z">
          <w:r>
            <w:rPr>
              <w:rFonts w:ascii="宋体" w:hAnsi="宋体"/>
            </w:rPr>
            <w:delInstrText xml:space="preserve"> HYPERLINK \l _Toc5066 </w:delInstrText>
          </w:r>
        </w:del>
      </w:ins>
      <w:ins w:id="4440" w:author="◉‿◉" w:date="2020-05-08T19:50:00Z">
        <w:del w:id="4441" w:author="◉‿◉" w:date="2020-05-08T20:26:00Z">
          <w:r>
            <w:rPr>
              <w:rFonts w:ascii="宋体" w:hAnsi="宋体"/>
            </w:rPr>
            <w:fldChar w:fldCharType="separate"/>
          </w:r>
        </w:del>
      </w:ins>
      <w:ins w:id="4442" w:author="◉‿◉" w:date="2020-05-08T19:50:00Z">
        <w:del w:id="4443" w:author="◉‿◉" w:date="2020-05-08T20:26:00Z">
          <w:r>
            <w:rPr>
              <w:rFonts w:hint="eastAsia"/>
            </w:rPr>
            <w:delText>图4-10 image2lcd 配置界面</w:delText>
          </w:r>
        </w:del>
      </w:ins>
      <w:ins w:id="4444" w:author="◉‿◉" w:date="2020-05-08T19:50:00Z">
        <w:del w:id="4445" w:author="◉‿◉" w:date="2020-05-08T20:26:00Z">
          <w:r>
            <w:rPr/>
            <w:tab/>
          </w:r>
        </w:del>
      </w:ins>
      <w:ins w:id="4446" w:author="◉‿◉" w:date="2020-05-08T19:50:00Z">
        <w:del w:id="4447" w:author="◉‿◉" w:date="2020-05-08T20:26:00Z">
          <w:r>
            <w:rPr/>
            <w:fldChar w:fldCharType="begin"/>
          </w:r>
        </w:del>
      </w:ins>
      <w:ins w:id="4448" w:author="◉‿◉" w:date="2020-05-08T19:50:00Z">
        <w:del w:id="4449" w:author="◉‿◉" w:date="2020-05-08T20:26:00Z">
          <w:r>
            <w:rPr/>
            <w:delInstrText xml:space="preserve"> PAGEREF _Toc5066 </w:delInstrText>
          </w:r>
        </w:del>
      </w:ins>
      <w:ins w:id="4450" w:author="◉‿◉" w:date="2020-05-08T19:50:00Z">
        <w:del w:id="4451" w:author="◉‿◉" w:date="2020-05-08T20:26:00Z">
          <w:r>
            <w:rPr/>
            <w:fldChar w:fldCharType="separate"/>
          </w:r>
        </w:del>
      </w:ins>
      <w:ins w:id="4452" w:author="◉‿◉" w:date="2020-05-08T19:50:00Z">
        <w:del w:id="4453" w:author="◉‿◉" w:date="2020-05-08T20:26:00Z">
          <w:r>
            <w:rPr/>
            <w:delText>17</w:delText>
          </w:r>
        </w:del>
      </w:ins>
      <w:ins w:id="4454" w:author="◉‿◉" w:date="2020-05-08T19:50:00Z">
        <w:del w:id="4455" w:author="◉‿◉" w:date="2020-05-08T20:26:00Z">
          <w:r>
            <w:rPr/>
            <w:fldChar w:fldCharType="end"/>
          </w:r>
        </w:del>
      </w:ins>
      <w:ins w:id="4456" w:author="◉‿◉" w:date="2020-05-08T19:50:00Z">
        <w:del w:id="4457" w:author="◉‿◉" w:date="2020-05-08T20:26:00Z">
          <w:r>
            <w:rPr>
              <w:rFonts w:ascii="宋体" w:hAnsi="宋体"/>
            </w:rPr>
            <w:fldChar w:fldCharType="end"/>
          </w:r>
        </w:del>
      </w:ins>
    </w:p>
    <w:p>
      <w:pPr>
        <w:pStyle w:val="23"/>
        <w:tabs>
          <w:tab w:val="right" w:leader="dot" w:pos="9354"/>
        </w:tabs>
        <w:rPr>
          <w:ins w:id="4458" w:author="◉‿◉" w:date="2020-05-08T19:50:00Z"/>
          <w:del w:id="4459" w:author="◉‿◉" w:date="2020-05-08T20:26:00Z"/>
        </w:rPr>
      </w:pPr>
      <w:ins w:id="4460" w:author="◉‿◉" w:date="2020-05-08T19:50:00Z">
        <w:del w:id="4461" w:author="◉‿◉" w:date="2020-05-08T20:26:00Z">
          <w:r>
            <w:rPr>
              <w:rFonts w:ascii="宋体" w:hAnsi="宋体"/>
            </w:rPr>
            <w:fldChar w:fldCharType="begin"/>
          </w:r>
        </w:del>
      </w:ins>
      <w:ins w:id="4462" w:author="◉‿◉" w:date="2020-05-08T19:50:00Z">
        <w:del w:id="4463" w:author="◉‿◉" w:date="2020-05-08T20:26:00Z">
          <w:r>
            <w:rPr>
              <w:rFonts w:ascii="宋体" w:hAnsi="宋体"/>
            </w:rPr>
            <w:delInstrText xml:space="preserve"> HYPERLINK \l _Toc5947 </w:delInstrText>
          </w:r>
        </w:del>
      </w:ins>
      <w:ins w:id="4464" w:author="◉‿◉" w:date="2020-05-08T19:50:00Z">
        <w:del w:id="4465" w:author="◉‿◉" w:date="2020-05-08T20:26:00Z">
          <w:r>
            <w:rPr>
              <w:rFonts w:ascii="宋体" w:hAnsi="宋体"/>
            </w:rPr>
            <w:fldChar w:fldCharType="separate"/>
          </w:r>
        </w:del>
      </w:ins>
      <w:ins w:id="4466" w:author="◉‿◉" w:date="2020-05-08T19:50:00Z">
        <w:del w:id="4467" w:author="◉‿◉" w:date="2020-05-08T20:26:00Z">
          <w:r>
            <w:rPr>
              <w:rFonts w:hint="eastAsia"/>
            </w:rPr>
            <w:delText>图4-11 智能窗帘控制流程</w:delText>
          </w:r>
        </w:del>
      </w:ins>
      <w:ins w:id="4468" w:author="◉‿◉" w:date="2020-05-08T19:50:00Z">
        <w:del w:id="4469" w:author="◉‿◉" w:date="2020-05-08T20:26:00Z">
          <w:r>
            <w:rPr/>
            <w:tab/>
          </w:r>
        </w:del>
      </w:ins>
      <w:ins w:id="4470" w:author="◉‿◉" w:date="2020-05-08T19:50:00Z">
        <w:del w:id="4471" w:author="◉‿◉" w:date="2020-05-08T20:26:00Z">
          <w:r>
            <w:rPr/>
            <w:fldChar w:fldCharType="begin"/>
          </w:r>
        </w:del>
      </w:ins>
      <w:ins w:id="4472" w:author="◉‿◉" w:date="2020-05-08T19:50:00Z">
        <w:del w:id="4473" w:author="◉‿◉" w:date="2020-05-08T20:26:00Z">
          <w:r>
            <w:rPr/>
            <w:delInstrText xml:space="preserve"> PAGEREF _Toc5947 </w:delInstrText>
          </w:r>
        </w:del>
      </w:ins>
      <w:ins w:id="4474" w:author="◉‿◉" w:date="2020-05-08T19:50:00Z">
        <w:del w:id="4475" w:author="◉‿◉" w:date="2020-05-08T20:26:00Z">
          <w:r>
            <w:rPr/>
            <w:fldChar w:fldCharType="separate"/>
          </w:r>
        </w:del>
      </w:ins>
      <w:ins w:id="4476" w:author="◉‿◉" w:date="2020-05-08T19:50:00Z">
        <w:del w:id="4477" w:author="◉‿◉" w:date="2020-05-08T20:26:00Z">
          <w:r>
            <w:rPr/>
            <w:delText>18</w:delText>
          </w:r>
        </w:del>
      </w:ins>
      <w:ins w:id="4478" w:author="◉‿◉" w:date="2020-05-08T19:50:00Z">
        <w:del w:id="4479" w:author="◉‿◉" w:date="2020-05-08T20:26:00Z">
          <w:r>
            <w:rPr/>
            <w:fldChar w:fldCharType="end"/>
          </w:r>
        </w:del>
      </w:ins>
      <w:ins w:id="4480" w:author="◉‿◉" w:date="2020-05-08T19:50:00Z">
        <w:del w:id="4481" w:author="◉‿◉" w:date="2020-05-08T20:26:00Z">
          <w:r>
            <w:rPr>
              <w:rFonts w:ascii="宋体" w:hAnsi="宋体"/>
            </w:rPr>
            <w:fldChar w:fldCharType="end"/>
          </w:r>
        </w:del>
      </w:ins>
    </w:p>
    <w:p>
      <w:pPr>
        <w:pStyle w:val="23"/>
        <w:tabs>
          <w:tab w:val="right" w:leader="dot" w:pos="9354"/>
        </w:tabs>
        <w:rPr>
          <w:ins w:id="4482" w:author="◉‿◉" w:date="2020-05-08T19:50:00Z"/>
          <w:del w:id="4483" w:author="◉‿◉" w:date="2020-05-08T20:26:00Z"/>
        </w:rPr>
      </w:pPr>
      <w:ins w:id="4484" w:author="◉‿◉" w:date="2020-05-08T19:50:00Z">
        <w:del w:id="4485" w:author="◉‿◉" w:date="2020-05-08T20:26:00Z">
          <w:r>
            <w:rPr>
              <w:rFonts w:ascii="宋体" w:hAnsi="宋体"/>
            </w:rPr>
            <w:fldChar w:fldCharType="begin"/>
          </w:r>
        </w:del>
      </w:ins>
      <w:ins w:id="4486" w:author="◉‿◉" w:date="2020-05-08T19:50:00Z">
        <w:del w:id="4487" w:author="◉‿◉" w:date="2020-05-08T20:26:00Z">
          <w:r>
            <w:rPr>
              <w:rFonts w:ascii="宋体" w:hAnsi="宋体"/>
            </w:rPr>
            <w:delInstrText xml:space="preserve"> HYPERLINK \l _Toc30749 </w:delInstrText>
          </w:r>
        </w:del>
      </w:ins>
      <w:ins w:id="4488" w:author="◉‿◉" w:date="2020-05-08T19:50:00Z">
        <w:del w:id="4489" w:author="◉‿◉" w:date="2020-05-08T20:26:00Z">
          <w:r>
            <w:rPr>
              <w:rFonts w:ascii="宋体" w:hAnsi="宋体"/>
            </w:rPr>
            <w:fldChar w:fldCharType="separate"/>
          </w:r>
        </w:del>
      </w:ins>
      <w:ins w:id="4490" w:author="◉‿◉" w:date="2020-05-08T19:50:00Z">
        <w:del w:id="4491" w:author="◉‿◉" w:date="2020-05-08T20:26:00Z">
          <w:r>
            <w:rPr>
              <w:rFonts w:hint="eastAsia"/>
            </w:rPr>
            <w:delText>图4-12 窗帘防过卷功能设计流程</w:delText>
          </w:r>
        </w:del>
      </w:ins>
      <w:ins w:id="4492" w:author="◉‿◉" w:date="2020-05-08T19:50:00Z">
        <w:del w:id="4493" w:author="◉‿◉" w:date="2020-05-08T20:26:00Z">
          <w:r>
            <w:rPr/>
            <w:tab/>
          </w:r>
        </w:del>
      </w:ins>
      <w:ins w:id="4494" w:author="◉‿◉" w:date="2020-05-08T19:50:00Z">
        <w:del w:id="4495" w:author="◉‿◉" w:date="2020-05-08T20:26:00Z">
          <w:r>
            <w:rPr/>
            <w:fldChar w:fldCharType="begin"/>
          </w:r>
        </w:del>
      </w:ins>
      <w:ins w:id="4496" w:author="◉‿◉" w:date="2020-05-08T19:50:00Z">
        <w:del w:id="4497" w:author="◉‿◉" w:date="2020-05-08T20:26:00Z">
          <w:r>
            <w:rPr/>
            <w:delInstrText xml:space="preserve"> PAGEREF _Toc30749 </w:delInstrText>
          </w:r>
        </w:del>
      </w:ins>
      <w:ins w:id="4498" w:author="◉‿◉" w:date="2020-05-08T19:50:00Z">
        <w:del w:id="4499" w:author="◉‿◉" w:date="2020-05-08T20:26:00Z">
          <w:r>
            <w:rPr/>
            <w:fldChar w:fldCharType="separate"/>
          </w:r>
        </w:del>
      </w:ins>
      <w:ins w:id="4500" w:author="◉‿◉" w:date="2020-05-08T19:50:00Z">
        <w:del w:id="4501" w:author="◉‿◉" w:date="2020-05-08T20:26:00Z">
          <w:r>
            <w:rPr/>
            <w:delText>19</w:delText>
          </w:r>
        </w:del>
      </w:ins>
      <w:ins w:id="4502" w:author="◉‿◉" w:date="2020-05-08T19:50:00Z">
        <w:del w:id="4503" w:author="◉‿◉" w:date="2020-05-08T20:26:00Z">
          <w:r>
            <w:rPr/>
            <w:fldChar w:fldCharType="end"/>
          </w:r>
        </w:del>
      </w:ins>
      <w:ins w:id="4504" w:author="◉‿◉" w:date="2020-05-08T19:50:00Z">
        <w:del w:id="4505" w:author="◉‿◉" w:date="2020-05-08T20:26:00Z">
          <w:r>
            <w:rPr>
              <w:rFonts w:ascii="宋体" w:hAnsi="宋体"/>
            </w:rPr>
            <w:fldChar w:fldCharType="end"/>
          </w:r>
        </w:del>
      </w:ins>
    </w:p>
    <w:p>
      <w:pPr>
        <w:pStyle w:val="23"/>
        <w:tabs>
          <w:tab w:val="right" w:leader="dot" w:pos="9354"/>
        </w:tabs>
        <w:rPr>
          <w:ins w:id="4506" w:author="◉‿◉" w:date="2020-05-08T19:50:00Z"/>
          <w:del w:id="4507" w:author="◉‿◉" w:date="2020-05-08T20:26:00Z"/>
        </w:rPr>
      </w:pPr>
      <w:ins w:id="4508" w:author="◉‿◉" w:date="2020-05-08T19:50:00Z">
        <w:del w:id="4509" w:author="◉‿◉" w:date="2020-05-08T20:26:00Z">
          <w:r>
            <w:rPr>
              <w:rFonts w:ascii="宋体" w:hAnsi="宋体"/>
            </w:rPr>
            <w:fldChar w:fldCharType="begin"/>
          </w:r>
        </w:del>
      </w:ins>
      <w:ins w:id="4510" w:author="◉‿◉" w:date="2020-05-08T19:50:00Z">
        <w:del w:id="4511" w:author="◉‿◉" w:date="2020-05-08T20:26:00Z">
          <w:r>
            <w:rPr>
              <w:rFonts w:ascii="宋体" w:hAnsi="宋体"/>
            </w:rPr>
            <w:delInstrText xml:space="preserve"> HYPERLINK \l _Toc25548 </w:delInstrText>
          </w:r>
        </w:del>
      </w:ins>
      <w:ins w:id="4512" w:author="◉‿◉" w:date="2020-05-08T19:50:00Z">
        <w:del w:id="4513" w:author="◉‿◉" w:date="2020-05-08T20:26:00Z">
          <w:r>
            <w:rPr>
              <w:rFonts w:ascii="宋体" w:hAnsi="宋体"/>
            </w:rPr>
            <w:fldChar w:fldCharType="separate"/>
          </w:r>
        </w:del>
      </w:ins>
      <w:ins w:id="4514" w:author="◉‿◉" w:date="2020-05-08T19:50:00Z">
        <w:del w:id="4515" w:author="◉‿◉" w:date="2020-05-08T20:26:00Z">
          <w:r>
            <w:rPr>
              <w:rFonts w:hint="eastAsia"/>
            </w:rPr>
            <w:delText>图4-13 智能控制程序流程</w:delText>
          </w:r>
        </w:del>
      </w:ins>
      <w:ins w:id="4516" w:author="◉‿◉" w:date="2020-05-08T19:50:00Z">
        <w:del w:id="4517" w:author="◉‿◉" w:date="2020-05-08T20:26:00Z">
          <w:r>
            <w:rPr/>
            <w:tab/>
          </w:r>
        </w:del>
      </w:ins>
      <w:ins w:id="4518" w:author="◉‿◉" w:date="2020-05-08T19:50:00Z">
        <w:del w:id="4519" w:author="◉‿◉" w:date="2020-05-08T20:26:00Z">
          <w:r>
            <w:rPr/>
            <w:fldChar w:fldCharType="begin"/>
          </w:r>
        </w:del>
      </w:ins>
      <w:ins w:id="4520" w:author="◉‿◉" w:date="2020-05-08T19:50:00Z">
        <w:del w:id="4521" w:author="◉‿◉" w:date="2020-05-08T20:26:00Z">
          <w:r>
            <w:rPr/>
            <w:delInstrText xml:space="preserve"> PAGEREF _Toc25548 </w:delInstrText>
          </w:r>
        </w:del>
      </w:ins>
      <w:ins w:id="4522" w:author="◉‿◉" w:date="2020-05-08T19:50:00Z">
        <w:del w:id="4523" w:author="◉‿◉" w:date="2020-05-08T20:26:00Z">
          <w:r>
            <w:rPr/>
            <w:fldChar w:fldCharType="separate"/>
          </w:r>
        </w:del>
      </w:ins>
      <w:ins w:id="4524" w:author="◉‿◉" w:date="2020-05-08T19:50:00Z">
        <w:del w:id="4525" w:author="◉‿◉" w:date="2020-05-08T20:26:00Z">
          <w:r>
            <w:rPr/>
            <w:delText>20</w:delText>
          </w:r>
        </w:del>
      </w:ins>
      <w:ins w:id="4526" w:author="◉‿◉" w:date="2020-05-08T19:50:00Z">
        <w:del w:id="4527" w:author="◉‿◉" w:date="2020-05-08T20:26:00Z">
          <w:r>
            <w:rPr/>
            <w:fldChar w:fldCharType="end"/>
          </w:r>
        </w:del>
      </w:ins>
      <w:ins w:id="4528" w:author="◉‿◉" w:date="2020-05-08T19:50:00Z">
        <w:del w:id="4529" w:author="◉‿◉" w:date="2020-05-08T20:26:00Z">
          <w:r>
            <w:rPr>
              <w:rFonts w:ascii="宋体" w:hAnsi="宋体"/>
            </w:rPr>
            <w:fldChar w:fldCharType="end"/>
          </w:r>
        </w:del>
      </w:ins>
    </w:p>
    <w:p>
      <w:pPr>
        <w:pStyle w:val="23"/>
        <w:tabs>
          <w:tab w:val="right" w:leader="dot" w:pos="9354"/>
        </w:tabs>
        <w:rPr>
          <w:ins w:id="4530" w:author="◉‿◉" w:date="2020-05-08T19:50:00Z"/>
          <w:del w:id="4531" w:author="◉‿◉" w:date="2020-05-08T20:26:00Z"/>
        </w:rPr>
      </w:pPr>
      <w:ins w:id="4532" w:author="◉‿◉" w:date="2020-05-08T19:50:00Z">
        <w:del w:id="4533" w:author="◉‿◉" w:date="2020-05-08T20:26:00Z">
          <w:r>
            <w:rPr>
              <w:rFonts w:ascii="宋体" w:hAnsi="宋体"/>
            </w:rPr>
            <w:fldChar w:fldCharType="begin"/>
          </w:r>
        </w:del>
      </w:ins>
      <w:ins w:id="4534" w:author="◉‿◉" w:date="2020-05-08T19:50:00Z">
        <w:del w:id="4535" w:author="◉‿◉" w:date="2020-05-08T20:26:00Z">
          <w:r>
            <w:rPr>
              <w:rFonts w:ascii="宋体" w:hAnsi="宋体"/>
            </w:rPr>
            <w:delInstrText xml:space="preserve"> HYPERLINK \l _Toc17898 </w:delInstrText>
          </w:r>
        </w:del>
      </w:ins>
      <w:ins w:id="4536" w:author="◉‿◉" w:date="2020-05-08T19:50:00Z">
        <w:del w:id="4537" w:author="◉‿◉" w:date="2020-05-08T20:26:00Z">
          <w:r>
            <w:rPr>
              <w:rFonts w:ascii="宋体" w:hAnsi="宋体"/>
            </w:rPr>
            <w:fldChar w:fldCharType="separate"/>
          </w:r>
        </w:del>
      </w:ins>
      <w:ins w:id="4538" w:author="◉‿◉" w:date="2020-05-08T19:50:00Z">
        <w:del w:id="4539" w:author="◉‿◉" w:date="2020-05-08T20:26:00Z">
          <w:r>
            <w:rPr>
              <w:rFonts w:hint="eastAsia"/>
            </w:rPr>
            <w:delText>图4-14 定时功能程序流程</w:delText>
          </w:r>
        </w:del>
      </w:ins>
      <w:ins w:id="4540" w:author="◉‿◉" w:date="2020-05-08T19:50:00Z">
        <w:del w:id="4541" w:author="◉‿◉" w:date="2020-05-08T20:26:00Z">
          <w:r>
            <w:rPr/>
            <w:tab/>
          </w:r>
        </w:del>
      </w:ins>
      <w:ins w:id="4542" w:author="◉‿◉" w:date="2020-05-08T19:50:00Z">
        <w:del w:id="4543" w:author="◉‿◉" w:date="2020-05-08T20:26:00Z">
          <w:r>
            <w:rPr/>
            <w:fldChar w:fldCharType="begin"/>
          </w:r>
        </w:del>
      </w:ins>
      <w:ins w:id="4544" w:author="◉‿◉" w:date="2020-05-08T19:50:00Z">
        <w:del w:id="4545" w:author="◉‿◉" w:date="2020-05-08T20:26:00Z">
          <w:r>
            <w:rPr/>
            <w:delInstrText xml:space="preserve"> PAGEREF _Toc17898 </w:delInstrText>
          </w:r>
        </w:del>
      </w:ins>
      <w:ins w:id="4546" w:author="◉‿◉" w:date="2020-05-08T19:50:00Z">
        <w:del w:id="4547" w:author="◉‿◉" w:date="2020-05-08T20:26:00Z">
          <w:r>
            <w:rPr/>
            <w:fldChar w:fldCharType="separate"/>
          </w:r>
        </w:del>
      </w:ins>
      <w:ins w:id="4548" w:author="◉‿◉" w:date="2020-05-08T19:50:00Z">
        <w:del w:id="4549" w:author="◉‿◉" w:date="2020-05-08T20:26:00Z">
          <w:r>
            <w:rPr/>
            <w:delText>21</w:delText>
          </w:r>
        </w:del>
      </w:ins>
      <w:ins w:id="4550" w:author="◉‿◉" w:date="2020-05-08T19:50:00Z">
        <w:del w:id="4551" w:author="◉‿◉" w:date="2020-05-08T20:26:00Z">
          <w:r>
            <w:rPr/>
            <w:fldChar w:fldCharType="end"/>
          </w:r>
        </w:del>
      </w:ins>
      <w:ins w:id="4552" w:author="◉‿◉" w:date="2020-05-08T19:50:00Z">
        <w:del w:id="4553" w:author="◉‿◉" w:date="2020-05-08T20:26:00Z">
          <w:r>
            <w:rPr>
              <w:rFonts w:ascii="宋体" w:hAnsi="宋体"/>
            </w:rPr>
            <w:fldChar w:fldCharType="end"/>
          </w:r>
        </w:del>
      </w:ins>
    </w:p>
    <w:p>
      <w:pPr>
        <w:pStyle w:val="23"/>
        <w:tabs>
          <w:tab w:val="right" w:leader="dot" w:pos="9354"/>
        </w:tabs>
        <w:rPr>
          <w:ins w:id="4554" w:author="◉‿◉" w:date="2020-05-08T19:50:00Z"/>
          <w:del w:id="4555" w:author="◉‿◉" w:date="2020-05-08T20:26:00Z"/>
        </w:rPr>
      </w:pPr>
      <w:ins w:id="4556" w:author="◉‿◉" w:date="2020-05-08T19:50:00Z">
        <w:del w:id="4557" w:author="◉‿◉" w:date="2020-05-08T20:26:00Z">
          <w:r>
            <w:rPr>
              <w:rFonts w:ascii="宋体" w:hAnsi="宋体"/>
            </w:rPr>
            <w:fldChar w:fldCharType="begin"/>
          </w:r>
        </w:del>
      </w:ins>
      <w:ins w:id="4558" w:author="◉‿◉" w:date="2020-05-08T19:50:00Z">
        <w:del w:id="4559" w:author="◉‿◉" w:date="2020-05-08T20:26:00Z">
          <w:r>
            <w:rPr>
              <w:rFonts w:ascii="宋体" w:hAnsi="宋体"/>
            </w:rPr>
            <w:delInstrText xml:space="preserve"> HYPERLINK \l _Toc32634 </w:delInstrText>
          </w:r>
        </w:del>
      </w:ins>
      <w:ins w:id="4560" w:author="◉‿◉" w:date="2020-05-08T19:50:00Z">
        <w:del w:id="4561" w:author="◉‿◉" w:date="2020-05-08T20:26:00Z">
          <w:r>
            <w:rPr>
              <w:rFonts w:ascii="宋体" w:hAnsi="宋体"/>
            </w:rPr>
            <w:fldChar w:fldCharType="separate"/>
          </w:r>
        </w:del>
      </w:ins>
      <w:ins w:id="4562" w:author="◉‿◉" w:date="2020-05-08T19:50:00Z">
        <w:del w:id="4563" w:author="◉‿◉" w:date="2020-05-08T20:26:00Z">
          <w:r>
            <w:rPr>
              <w:rFonts w:hint="eastAsia"/>
            </w:rPr>
            <w:delText>图4-15 WIFI通信总体流程</w:delText>
          </w:r>
        </w:del>
      </w:ins>
      <w:ins w:id="4564" w:author="◉‿◉" w:date="2020-05-08T19:50:00Z">
        <w:del w:id="4565" w:author="◉‿◉" w:date="2020-05-08T20:26:00Z">
          <w:r>
            <w:rPr/>
            <w:tab/>
          </w:r>
        </w:del>
      </w:ins>
      <w:ins w:id="4566" w:author="◉‿◉" w:date="2020-05-08T19:50:00Z">
        <w:del w:id="4567" w:author="◉‿◉" w:date="2020-05-08T20:26:00Z">
          <w:r>
            <w:rPr/>
            <w:fldChar w:fldCharType="begin"/>
          </w:r>
        </w:del>
      </w:ins>
      <w:ins w:id="4568" w:author="◉‿◉" w:date="2020-05-08T19:50:00Z">
        <w:del w:id="4569" w:author="◉‿◉" w:date="2020-05-08T20:26:00Z">
          <w:r>
            <w:rPr/>
            <w:delInstrText xml:space="preserve"> PAGEREF _Toc32634 </w:delInstrText>
          </w:r>
        </w:del>
      </w:ins>
      <w:ins w:id="4570" w:author="◉‿◉" w:date="2020-05-08T19:50:00Z">
        <w:del w:id="4571" w:author="◉‿◉" w:date="2020-05-08T20:26:00Z">
          <w:r>
            <w:rPr/>
            <w:fldChar w:fldCharType="separate"/>
          </w:r>
        </w:del>
      </w:ins>
      <w:ins w:id="4572" w:author="◉‿◉" w:date="2020-05-08T19:50:00Z">
        <w:del w:id="4573" w:author="◉‿◉" w:date="2020-05-08T20:26:00Z">
          <w:r>
            <w:rPr/>
            <w:delText>21</w:delText>
          </w:r>
        </w:del>
      </w:ins>
      <w:ins w:id="4574" w:author="◉‿◉" w:date="2020-05-08T19:50:00Z">
        <w:del w:id="4575" w:author="◉‿◉" w:date="2020-05-08T20:26:00Z">
          <w:r>
            <w:rPr/>
            <w:fldChar w:fldCharType="end"/>
          </w:r>
        </w:del>
      </w:ins>
      <w:ins w:id="4576" w:author="◉‿◉" w:date="2020-05-08T19:50:00Z">
        <w:del w:id="4577" w:author="◉‿◉" w:date="2020-05-08T20:26:00Z">
          <w:r>
            <w:rPr>
              <w:rFonts w:ascii="宋体" w:hAnsi="宋体"/>
            </w:rPr>
            <w:fldChar w:fldCharType="end"/>
          </w:r>
        </w:del>
      </w:ins>
    </w:p>
    <w:p>
      <w:pPr>
        <w:pStyle w:val="23"/>
        <w:tabs>
          <w:tab w:val="right" w:leader="dot" w:pos="9354"/>
        </w:tabs>
        <w:rPr>
          <w:ins w:id="4578" w:author="◉‿◉" w:date="2020-05-08T19:50:00Z"/>
          <w:del w:id="4579" w:author="◉‿◉" w:date="2020-05-08T20:26:00Z"/>
        </w:rPr>
      </w:pPr>
      <w:ins w:id="4580" w:author="◉‿◉" w:date="2020-05-08T19:50:00Z">
        <w:del w:id="4581" w:author="◉‿◉" w:date="2020-05-08T20:26:00Z">
          <w:r>
            <w:rPr>
              <w:rFonts w:ascii="宋体" w:hAnsi="宋体"/>
            </w:rPr>
            <w:fldChar w:fldCharType="begin"/>
          </w:r>
        </w:del>
      </w:ins>
      <w:ins w:id="4582" w:author="◉‿◉" w:date="2020-05-08T19:50:00Z">
        <w:del w:id="4583" w:author="◉‿◉" w:date="2020-05-08T20:26:00Z">
          <w:r>
            <w:rPr>
              <w:rFonts w:ascii="宋体" w:hAnsi="宋体"/>
            </w:rPr>
            <w:delInstrText xml:space="preserve"> HYPERLINK \l _Toc1217 </w:delInstrText>
          </w:r>
        </w:del>
      </w:ins>
      <w:ins w:id="4584" w:author="◉‿◉" w:date="2020-05-08T19:50:00Z">
        <w:del w:id="4585" w:author="◉‿◉" w:date="2020-05-08T20:26:00Z">
          <w:r>
            <w:rPr>
              <w:rFonts w:ascii="宋体" w:hAnsi="宋体"/>
            </w:rPr>
            <w:fldChar w:fldCharType="separate"/>
          </w:r>
        </w:del>
      </w:ins>
      <w:ins w:id="4586" w:author="◉‿◉" w:date="2020-05-08T19:50:00Z">
        <w:del w:id="4587" w:author="◉‿◉" w:date="2020-05-08T20:26:00Z">
          <w:r>
            <w:rPr>
              <w:rFonts w:hint="eastAsia"/>
            </w:rPr>
            <w:delText>图4-16 SocketTool连接服务器流程</w:delText>
          </w:r>
        </w:del>
      </w:ins>
      <w:ins w:id="4588" w:author="◉‿◉" w:date="2020-05-08T19:50:00Z">
        <w:del w:id="4589" w:author="◉‿◉" w:date="2020-05-08T20:26:00Z">
          <w:r>
            <w:rPr/>
            <w:tab/>
          </w:r>
        </w:del>
      </w:ins>
      <w:ins w:id="4590" w:author="◉‿◉" w:date="2020-05-08T19:50:00Z">
        <w:del w:id="4591" w:author="◉‿◉" w:date="2020-05-08T20:26:00Z">
          <w:r>
            <w:rPr/>
            <w:fldChar w:fldCharType="begin"/>
          </w:r>
        </w:del>
      </w:ins>
      <w:ins w:id="4592" w:author="◉‿◉" w:date="2020-05-08T19:50:00Z">
        <w:del w:id="4593" w:author="◉‿◉" w:date="2020-05-08T20:26:00Z">
          <w:r>
            <w:rPr/>
            <w:delInstrText xml:space="preserve"> PAGEREF _Toc1217 </w:delInstrText>
          </w:r>
        </w:del>
      </w:ins>
      <w:ins w:id="4594" w:author="◉‿◉" w:date="2020-05-08T19:50:00Z">
        <w:del w:id="4595" w:author="◉‿◉" w:date="2020-05-08T20:26:00Z">
          <w:r>
            <w:rPr/>
            <w:fldChar w:fldCharType="separate"/>
          </w:r>
        </w:del>
      </w:ins>
      <w:ins w:id="4596" w:author="◉‿◉" w:date="2020-05-08T19:50:00Z">
        <w:del w:id="4597" w:author="◉‿◉" w:date="2020-05-08T20:26:00Z">
          <w:r>
            <w:rPr/>
            <w:delText>22</w:delText>
          </w:r>
        </w:del>
      </w:ins>
      <w:ins w:id="4598" w:author="◉‿◉" w:date="2020-05-08T19:50:00Z">
        <w:del w:id="4599" w:author="◉‿◉" w:date="2020-05-08T20:26:00Z">
          <w:r>
            <w:rPr/>
            <w:fldChar w:fldCharType="end"/>
          </w:r>
        </w:del>
      </w:ins>
      <w:ins w:id="4600" w:author="◉‿◉" w:date="2020-05-08T19:50:00Z">
        <w:del w:id="4601" w:author="◉‿◉" w:date="2020-05-08T20:26:00Z">
          <w:r>
            <w:rPr>
              <w:rFonts w:ascii="宋体" w:hAnsi="宋体"/>
            </w:rPr>
            <w:fldChar w:fldCharType="end"/>
          </w:r>
        </w:del>
      </w:ins>
    </w:p>
    <w:p>
      <w:pPr>
        <w:pStyle w:val="23"/>
        <w:tabs>
          <w:tab w:val="right" w:leader="dot" w:pos="9354"/>
        </w:tabs>
        <w:rPr>
          <w:ins w:id="4602" w:author="◉‿◉" w:date="2020-05-08T19:50:00Z"/>
          <w:del w:id="4603" w:author="◉‿◉" w:date="2020-05-08T20:26:00Z"/>
        </w:rPr>
      </w:pPr>
      <w:ins w:id="4604" w:author="◉‿◉" w:date="2020-05-08T19:50:00Z">
        <w:del w:id="4605" w:author="◉‿◉" w:date="2020-05-08T20:26:00Z">
          <w:r>
            <w:rPr>
              <w:rFonts w:ascii="宋体" w:hAnsi="宋体"/>
            </w:rPr>
            <w:fldChar w:fldCharType="begin"/>
          </w:r>
        </w:del>
      </w:ins>
      <w:ins w:id="4606" w:author="◉‿◉" w:date="2020-05-08T19:50:00Z">
        <w:del w:id="4607" w:author="◉‿◉" w:date="2020-05-08T20:26:00Z">
          <w:r>
            <w:rPr>
              <w:rFonts w:ascii="宋体" w:hAnsi="宋体"/>
            </w:rPr>
            <w:delInstrText xml:space="preserve"> HYPERLINK \l _Toc10746 </w:delInstrText>
          </w:r>
        </w:del>
      </w:ins>
      <w:ins w:id="4608" w:author="◉‿◉" w:date="2020-05-08T19:50:00Z">
        <w:del w:id="4609" w:author="◉‿◉" w:date="2020-05-08T20:26:00Z">
          <w:r>
            <w:rPr>
              <w:rFonts w:ascii="宋体" w:hAnsi="宋体"/>
            </w:rPr>
            <w:fldChar w:fldCharType="separate"/>
          </w:r>
        </w:del>
      </w:ins>
      <w:ins w:id="4610" w:author="◉‿◉" w:date="2020-05-08T19:50:00Z">
        <w:del w:id="4611" w:author="◉‿◉" w:date="2020-05-08T20:26:00Z">
          <w:r>
            <w:rPr>
              <w:rFonts w:hint="eastAsia"/>
            </w:rPr>
            <w:delText>图4-17 SocketTool发送协议数据</w:delText>
          </w:r>
        </w:del>
      </w:ins>
      <w:ins w:id="4612" w:author="◉‿◉" w:date="2020-05-08T19:50:00Z">
        <w:del w:id="4613" w:author="◉‿◉" w:date="2020-05-08T20:26:00Z">
          <w:r>
            <w:rPr/>
            <w:tab/>
          </w:r>
        </w:del>
      </w:ins>
      <w:ins w:id="4614" w:author="◉‿◉" w:date="2020-05-08T19:50:00Z">
        <w:del w:id="4615" w:author="◉‿◉" w:date="2020-05-08T20:26:00Z">
          <w:r>
            <w:rPr/>
            <w:fldChar w:fldCharType="begin"/>
          </w:r>
        </w:del>
      </w:ins>
      <w:ins w:id="4616" w:author="◉‿◉" w:date="2020-05-08T19:50:00Z">
        <w:del w:id="4617" w:author="◉‿◉" w:date="2020-05-08T20:26:00Z">
          <w:r>
            <w:rPr/>
            <w:delInstrText xml:space="preserve"> PAGEREF _Toc10746 </w:delInstrText>
          </w:r>
        </w:del>
      </w:ins>
      <w:ins w:id="4618" w:author="◉‿◉" w:date="2020-05-08T19:50:00Z">
        <w:del w:id="4619" w:author="◉‿◉" w:date="2020-05-08T20:26:00Z">
          <w:r>
            <w:rPr/>
            <w:fldChar w:fldCharType="separate"/>
          </w:r>
        </w:del>
      </w:ins>
      <w:ins w:id="4620" w:author="◉‿◉" w:date="2020-05-08T19:50:00Z">
        <w:del w:id="4621" w:author="◉‿◉" w:date="2020-05-08T20:26:00Z">
          <w:r>
            <w:rPr/>
            <w:delText>22</w:delText>
          </w:r>
        </w:del>
      </w:ins>
      <w:ins w:id="4622" w:author="◉‿◉" w:date="2020-05-08T19:50:00Z">
        <w:del w:id="4623" w:author="◉‿◉" w:date="2020-05-08T20:26:00Z">
          <w:r>
            <w:rPr/>
            <w:fldChar w:fldCharType="end"/>
          </w:r>
        </w:del>
      </w:ins>
      <w:ins w:id="4624" w:author="◉‿◉" w:date="2020-05-08T19:50:00Z">
        <w:del w:id="4625" w:author="◉‿◉" w:date="2020-05-08T20:26:00Z">
          <w:r>
            <w:rPr>
              <w:rFonts w:ascii="宋体" w:hAnsi="宋体"/>
            </w:rPr>
            <w:fldChar w:fldCharType="end"/>
          </w:r>
        </w:del>
      </w:ins>
    </w:p>
    <w:p>
      <w:pPr>
        <w:pStyle w:val="23"/>
        <w:tabs>
          <w:tab w:val="right" w:leader="dot" w:pos="9354"/>
        </w:tabs>
        <w:rPr>
          <w:ins w:id="4626" w:author="◉‿◉" w:date="2020-05-08T19:50:00Z"/>
          <w:del w:id="4627" w:author="◉‿◉" w:date="2020-05-08T20:26:00Z"/>
        </w:rPr>
      </w:pPr>
      <w:ins w:id="4628" w:author="◉‿◉" w:date="2020-05-08T19:50:00Z">
        <w:del w:id="4629" w:author="◉‿◉" w:date="2020-05-08T20:26:00Z">
          <w:r>
            <w:rPr>
              <w:rFonts w:ascii="宋体" w:hAnsi="宋体"/>
            </w:rPr>
            <w:fldChar w:fldCharType="begin"/>
          </w:r>
        </w:del>
      </w:ins>
      <w:ins w:id="4630" w:author="◉‿◉" w:date="2020-05-08T19:50:00Z">
        <w:del w:id="4631" w:author="◉‿◉" w:date="2020-05-08T20:26:00Z">
          <w:r>
            <w:rPr>
              <w:rFonts w:ascii="宋体" w:hAnsi="宋体"/>
            </w:rPr>
            <w:delInstrText xml:space="preserve"> HYPERLINK \l _Toc31316 </w:delInstrText>
          </w:r>
        </w:del>
      </w:ins>
      <w:ins w:id="4632" w:author="◉‿◉" w:date="2020-05-08T19:50:00Z">
        <w:del w:id="4633" w:author="◉‿◉" w:date="2020-05-08T20:26:00Z">
          <w:r>
            <w:rPr>
              <w:rFonts w:ascii="宋体" w:hAnsi="宋体"/>
            </w:rPr>
            <w:fldChar w:fldCharType="separate"/>
          </w:r>
        </w:del>
      </w:ins>
      <w:ins w:id="4634" w:author="◉‿◉" w:date="2020-05-08T19:50:00Z">
        <w:del w:id="4635" w:author="◉‿◉" w:date="2020-05-08T20:26:00Z">
          <w:r>
            <w:rPr>
              <w:rFonts w:hint="eastAsia"/>
            </w:rPr>
            <w:delText>图4-18 TLINK数据</w:delText>
          </w:r>
        </w:del>
      </w:ins>
      <w:ins w:id="4636" w:author="◉‿◉" w:date="2020-05-08T19:50:00Z">
        <w:del w:id="4637" w:author="◉‿◉" w:date="2020-05-08T20:26:00Z">
          <w:r>
            <w:rPr/>
            <w:tab/>
          </w:r>
        </w:del>
      </w:ins>
      <w:ins w:id="4638" w:author="◉‿◉" w:date="2020-05-08T19:50:00Z">
        <w:del w:id="4639" w:author="◉‿◉" w:date="2020-05-08T20:26:00Z">
          <w:r>
            <w:rPr/>
            <w:fldChar w:fldCharType="begin"/>
          </w:r>
        </w:del>
      </w:ins>
      <w:ins w:id="4640" w:author="◉‿◉" w:date="2020-05-08T19:50:00Z">
        <w:del w:id="4641" w:author="◉‿◉" w:date="2020-05-08T20:26:00Z">
          <w:r>
            <w:rPr/>
            <w:delInstrText xml:space="preserve"> PAGEREF _Toc31316 </w:delInstrText>
          </w:r>
        </w:del>
      </w:ins>
      <w:ins w:id="4642" w:author="◉‿◉" w:date="2020-05-08T19:50:00Z">
        <w:del w:id="4643" w:author="◉‿◉" w:date="2020-05-08T20:26:00Z">
          <w:r>
            <w:rPr/>
            <w:fldChar w:fldCharType="separate"/>
          </w:r>
        </w:del>
      </w:ins>
      <w:ins w:id="4644" w:author="◉‿◉" w:date="2020-05-08T19:50:00Z">
        <w:del w:id="4645" w:author="◉‿◉" w:date="2020-05-08T20:26:00Z">
          <w:r>
            <w:rPr/>
            <w:delText>23</w:delText>
          </w:r>
        </w:del>
      </w:ins>
      <w:ins w:id="4646" w:author="◉‿◉" w:date="2020-05-08T19:50:00Z">
        <w:del w:id="4647" w:author="◉‿◉" w:date="2020-05-08T20:26:00Z">
          <w:r>
            <w:rPr/>
            <w:fldChar w:fldCharType="end"/>
          </w:r>
        </w:del>
      </w:ins>
      <w:ins w:id="4648" w:author="◉‿◉" w:date="2020-05-08T19:50:00Z">
        <w:del w:id="4649" w:author="◉‿◉" w:date="2020-05-08T20:26:00Z">
          <w:r>
            <w:rPr>
              <w:rFonts w:ascii="宋体" w:hAnsi="宋体"/>
            </w:rPr>
            <w:fldChar w:fldCharType="end"/>
          </w:r>
        </w:del>
      </w:ins>
    </w:p>
    <w:p>
      <w:pPr>
        <w:pStyle w:val="23"/>
        <w:tabs>
          <w:tab w:val="right" w:leader="dot" w:pos="9354"/>
        </w:tabs>
        <w:rPr>
          <w:ins w:id="4650" w:author="◉‿◉" w:date="2020-05-08T19:50:00Z"/>
          <w:del w:id="4651" w:author="◉‿◉" w:date="2020-05-08T20:26:00Z"/>
        </w:rPr>
      </w:pPr>
      <w:ins w:id="4652" w:author="◉‿◉" w:date="2020-05-08T19:50:00Z">
        <w:del w:id="4653" w:author="◉‿◉" w:date="2020-05-08T20:26:00Z">
          <w:r>
            <w:rPr>
              <w:rFonts w:ascii="宋体" w:hAnsi="宋体"/>
            </w:rPr>
            <w:fldChar w:fldCharType="begin"/>
          </w:r>
        </w:del>
      </w:ins>
      <w:ins w:id="4654" w:author="◉‿◉" w:date="2020-05-08T19:50:00Z">
        <w:del w:id="4655" w:author="◉‿◉" w:date="2020-05-08T20:26:00Z">
          <w:r>
            <w:rPr>
              <w:rFonts w:ascii="宋体" w:hAnsi="宋体"/>
            </w:rPr>
            <w:delInstrText xml:space="preserve"> HYPERLINK \l _Toc27556 </w:delInstrText>
          </w:r>
        </w:del>
      </w:ins>
      <w:ins w:id="4656" w:author="◉‿◉" w:date="2020-05-08T19:50:00Z">
        <w:del w:id="4657" w:author="◉‿◉" w:date="2020-05-08T20:26:00Z">
          <w:r>
            <w:rPr>
              <w:rFonts w:ascii="宋体" w:hAnsi="宋体"/>
            </w:rPr>
            <w:fldChar w:fldCharType="separate"/>
          </w:r>
        </w:del>
      </w:ins>
      <w:ins w:id="4658" w:author="◉‿◉" w:date="2020-05-08T19:50:00Z">
        <w:del w:id="4659" w:author="◉‿◉" w:date="2020-05-08T20:26:00Z">
          <w:r>
            <w:rPr>
              <w:rFonts w:hint="eastAsia"/>
            </w:rPr>
            <w:delText>图4-19 ESP8266连接TLINK流程</w:delText>
          </w:r>
        </w:del>
      </w:ins>
      <w:ins w:id="4660" w:author="◉‿◉" w:date="2020-05-08T19:50:00Z">
        <w:del w:id="4661" w:author="◉‿◉" w:date="2020-05-08T20:26:00Z">
          <w:r>
            <w:rPr/>
            <w:tab/>
          </w:r>
        </w:del>
      </w:ins>
      <w:ins w:id="4662" w:author="◉‿◉" w:date="2020-05-08T19:50:00Z">
        <w:del w:id="4663" w:author="◉‿◉" w:date="2020-05-08T20:26:00Z">
          <w:r>
            <w:rPr/>
            <w:fldChar w:fldCharType="begin"/>
          </w:r>
        </w:del>
      </w:ins>
      <w:ins w:id="4664" w:author="◉‿◉" w:date="2020-05-08T19:50:00Z">
        <w:del w:id="4665" w:author="◉‿◉" w:date="2020-05-08T20:26:00Z">
          <w:r>
            <w:rPr/>
            <w:delInstrText xml:space="preserve"> PAGEREF _Toc27556 </w:delInstrText>
          </w:r>
        </w:del>
      </w:ins>
      <w:ins w:id="4666" w:author="◉‿◉" w:date="2020-05-08T19:50:00Z">
        <w:del w:id="4667" w:author="◉‿◉" w:date="2020-05-08T20:26:00Z">
          <w:r>
            <w:rPr/>
            <w:fldChar w:fldCharType="separate"/>
          </w:r>
        </w:del>
      </w:ins>
      <w:ins w:id="4668" w:author="◉‿◉" w:date="2020-05-08T19:50:00Z">
        <w:del w:id="4669" w:author="◉‿◉" w:date="2020-05-08T20:26:00Z">
          <w:r>
            <w:rPr/>
            <w:delText>23</w:delText>
          </w:r>
        </w:del>
      </w:ins>
      <w:ins w:id="4670" w:author="◉‿◉" w:date="2020-05-08T19:50:00Z">
        <w:del w:id="4671" w:author="◉‿◉" w:date="2020-05-08T20:26:00Z">
          <w:r>
            <w:rPr/>
            <w:fldChar w:fldCharType="end"/>
          </w:r>
        </w:del>
      </w:ins>
      <w:ins w:id="4672" w:author="◉‿◉" w:date="2020-05-08T19:50:00Z">
        <w:del w:id="4673" w:author="◉‿◉" w:date="2020-05-08T20:26:00Z">
          <w:r>
            <w:rPr>
              <w:rFonts w:ascii="宋体" w:hAnsi="宋体"/>
            </w:rPr>
            <w:fldChar w:fldCharType="end"/>
          </w:r>
        </w:del>
      </w:ins>
    </w:p>
    <w:p>
      <w:pPr>
        <w:pStyle w:val="23"/>
        <w:tabs>
          <w:tab w:val="right" w:leader="dot" w:pos="9354"/>
        </w:tabs>
        <w:rPr>
          <w:ins w:id="4674" w:author="◉‿◉" w:date="2020-05-08T19:50:00Z"/>
          <w:del w:id="4675" w:author="◉‿◉" w:date="2020-05-08T20:26:00Z"/>
        </w:rPr>
      </w:pPr>
      <w:ins w:id="4676" w:author="◉‿◉" w:date="2020-05-08T19:50:00Z">
        <w:del w:id="4677" w:author="◉‿◉" w:date="2020-05-08T20:26:00Z">
          <w:r>
            <w:rPr>
              <w:rFonts w:ascii="宋体" w:hAnsi="宋体"/>
            </w:rPr>
            <w:fldChar w:fldCharType="begin"/>
          </w:r>
        </w:del>
      </w:ins>
      <w:ins w:id="4678" w:author="◉‿◉" w:date="2020-05-08T19:50:00Z">
        <w:del w:id="4679" w:author="◉‿◉" w:date="2020-05-08T20:26:00Z">
          <w:r>
            <w:rPr>
              <w:rFonts w:ascii="宋体" w:hAnsi="宋体"/>
            </w:rPr>
            <w:delInstrText xml:space="preserve"> HYPERLINK \l _Toc18762 </w:delInstrText>
          </w:r>
        </w:del>
      </w:ins>
      <w:ins w:id="4680" w:author="◉‿◉" w:date="2020-05-08T19:50:00Z">
        <w:del w:id="4681" w:author="◉‿◉" w:date="2020-05-08T20:26:00Z">
          <w:r>
            <w:rPr>
              <w:rFonts w:ascii="宋体" w:hAnsi="宋体"/>
            </w:rPr>
            <w:fldChar w:fldCharType="separate"/>
          </w:r>
        </w:del>
      </w:ins>
      <w:ins w:id="4682" w:author="◉‿◉" w:date="2020-05-08T19:50:00Z">
        <w:del w:id="4683" w:author="◉‿◉" w:date="2020-05-08T20:26:00Z">
          <w:r>
            <w:rPr>
              <w:rFonts w:hint="eastAsia"/>
            </w:rPr>
            <w:delText>图4-20 ESP8266接收数据</w:delText>
          </w:r>
        </w:del>
      </w:ins>
      <w:ins w:id="4684" w:author="◉‿◉" w:date="2020-05-08T19:50:00Z">
        <w:del w:id="4685" w:author="◉‿◉" w:date="2020-05-08T20:26:00Z">
          <w:r>
            <w:rPr/>
            <w:tab/>
          </w:r>
        </w:del>
      </w:ins>
      <w:ins w:id="4686" w:author="◉‿◉" w:date="2020-05-08T19:50:00Z">
        <w:del w:id="4687" w:author="◉‿◉" w:date="2020-05-08T20:26:00Z">
          <w:r>
            <w:rPr/>
            <w:fldChar w:fldCharType="begin"/>
          </w:r>
        </w:del>
      </w:ins>
      <w:ins w:id="4688" w:author="◉‿◉" w:date="2020-05-08T19:50:00Z">
        <w:del w:id="4689" w:author="◉‿◉" w:date="2020-05-08T20:26:00Z">
          <w:r>
            <w:rPr/>
            <w:delInstrText xml:space="preserve"> PAGEREF _Toc18762 </w:delInstrText>
          </w:r>
        </w:del>
      </w:ins>
      <w:ins w:id="4690" w:author="◉‿◉" w:date="2020-05-08T19:50:00Z">
        <w:del w:id="4691" w:author="◉‿◉" w:date="2020-05-08T20:26:00Z">
          <w:r>
            <w:rPr/>
            <w:fldChar w:fldCharType="separate"/>
          </w:r>
        </w:del>
      </w:ins>
      <w:ins w:id="4692" w:author="◉‿◉" w:date="2020-05-08T19:50:00Z">
        <w:del w:id="4693" w:author="◉‿◉" w:date="2020-05-08T20:26:00Z">
          <w:r>
            <w:rPr/>
            <w:delText>24</w:delText>
          </w:r>
        </w:del>
      </w:ins>
      <w:ins w:id="4694" w:author="◉‿◉" w:date="2020-05-08T19:50:00Z">
        <w:del w:id="4695" w:author="◉‿◉" w:date="2020-05-08T20:26:00Z">
          <w:r>
            <w:rPr/>
            <w:fldChar w:fldCharType="end"/>
          </w:r>
        </w:del>
      </w:ins>
      <w:ins w:id="4696" w:author="◉‿◉" w:date="2020-05-08T19:50:00Z">
        <w:del w:id="4697" w:author="◉‿◉" w:date="2020-05-08T20:26:00Z">
          <w:r>
            <w:rPr>
              <w:rFonts w:ascii="宋体" w:hAnsi="宋体"/>
            </w:rPr>
            <w:fldChar w:fldCharType="end"/>
          </w:r>
        </w:del>
      </w:ins>
    </w:p>
    <w:p>
      <w:pPr>
        <w:pStyle w:val="23"/>
        <w:tabs>
          <w:tab w:val="right" w:leader="dot" w:pos="9354"/>
        </w:tabs>
        <w:rPr>
          <w:ins w:id="4698" w:author="◉‿◉" w:date="2020-05-08T19:50:00Z"/>
          <w:del w:id="4699" w:author="◉‿◉" w:date="2020-05-08T20:26:00Z"/>
        </w:rPr>
      </w:pPr>
      <w:ins w:id="4700" w:author="◉‿◉" w:date="2020-05-08T19:50:00Z">
        <w:del w:id="4701" w:author="◉‿◉" w:date="2020-05-08T20:26:00Z">
          <w:r>
            <w:rPr>
              <w:rFonts w:ascii="宋体" w:hAnsi="宋体"/>
            </w:rPr>
            <w:fldChar w:fldCharType="begin"/>
          </w:r>
        </w:del>
      </w:ins>
      <w:ins w:id="4702" w:author="◉‿◉" w:date="2020-05-08T19:50:00Z">
        <w:del w:id="4703" w:author="◉‿◉" w:date="2020-05-08T20:26:00Z">
          <w:r>
            <w:rPr>
              <w:rFonts w:ascii="宋体" w:hAnsi="宋体"/>
            </w:rPr>
            <w:delInstrText xml:space="preserve"> HYPERLINK \l _Toc20873 </w:delInstrText>
          </w:r>
        </w:del>
      </w:ins>
      <w:ins w:id="4704" w:author="◉‿◉" w:date="2020-05-08T19:50:00Z">
        <w:del w:id="4705" w:author="◉‿◉" w:date="2020-05-08T20:26:00Z">
          <w:r>
            <w:rPr>
              <w:rFonts w:ascii="宋体" w:hAnsi="宋体"/>
            </w:rPr>
            <w:fldChar w:fldCharType="separate"/>
          </w:r>
        </w:del>
      </w:ins>
      <w:ins w:id="4706" w:author="◉‿◉" w:date="2020-05-08T19:50:00Z">
        <w:del w:id="4707" w:author="◉‿◉" w:date="2020-05-08T20:26:00Z">
          <w:r>
            <w:rPr>
              <w:rFonts w:hint="eastAsia"/>
            </w:rPr>
            <w:delText>图4-21 ESP8266发送数据</w:delText>
          </w:r>
        </w:del>
      </w:ins>
      <w:ins w:id="4708" w:author="◉‿◉" w:date="2020-05-08T19:50:00Z">
        <w:del w:id="4709" w:author="◉‿◉" w:date="2020-05-08T20:26:00Z">
          <w:r>
            <w:rPr/>
            <w:tab/>
          </w:r>
        </w:del>
      </w:ins>
      <w:ins w:id="4710" w:author="◉‿◉" w:date="2020-05-08T19:50:00Z">
        <w:del w:id="4711" w:author="◉‿◉" w:date="2020-05-08T20:26:00Z">
          <w:r>
            <w:rPr/>
            <w:fldChar w:fldCharType="begin"/>
          </w:r>
        </w:del>
      </w:ins>
      <w:ins w:id="4712" w:author="◉‿◉" w:date="2020-05-08T19:50:00Z">
        <w:del w:id="4713" w:author="◉‿◉" w:date="2020-05-08T20:26:00Z">
          <w:r>
            <w:rPr/>
            <w:delInstrText xml:space="preserve"> PAGEREF _Toc20873 </w:delInstrText>
          </w:r>
        </w:del>
      </w:ins>
      <w:ins w:id="4714" w:author="◉‿◉" w:date="2020-05-08T19:50:00Z">
        <w:del w:id="4715" w:author="◉‿◉" w:date="2020-05-08T20:26:00Z">
          <w:r>
            <w:rPr/>
            <w:fldChar w:fldCharType="separate"/>
          </w:r>
        </w:del>
      </w:ins>
      <w:ins w:id="4716" w:author="◉‿◉" w:date="2020-05-08T19:50:00Z">
        <w:del w:id="4717" w:author="◉‿◉" w:date="2020-05-08T20:26:00Z">
          <w:r>
            <w:rPr/>
            <w:delText>24</w:delText>
          </w:r>
        </w:del>
      </w:ins>
      <w:ins w:id="4718" w:author="◉‿◉" w:date="2020-05-08T19:50:00Z">
        <w:del w:id="4719" w:author="◉‿◉" w:date="2020-05-08T20:26:00Z">
          <w:r>
            <w:rPr/>
            <w:fldChar w:fldCharType="end"/>
          </w:r>
        </w:del>
      </w:ins>
      <w:ins w:id="4720" w:author="◉‿◉" w:date="2020-05-08T19:50:00Z">
        <w:del w:id="4721" w:author="◉‿◉" w:date="2020-05-08T20:26:00Z">
          <w:r>
            <w:rPr>
              <w:rFonts w:ascii="宋体" w:hAnsi="宋体"/>
            </w:rPr>
            <w:fldChar w:fldCharType="end"/>
          </w:r>
        </w:del>
      </w:ins>
    </w:p>
    <w:p>
      <w:pPr>
        <w:pStyle w:val="23"/>
        <w:tabs>
          <w:tab w:val="right" w:leader="dot" w:pos="9354"/>
        </w:tabs>
        <w:rPr>
          <w:ins w:id="4722" w:author="◉‿◉" w:date="2020-05-08T19:50:00Z"/>
          <w:del w:id="4723" w:author="◉‿◉" w:date="2020-05-08T20:26:00Z"/>
        </w:rPr>
      </w:pPr>
      <w:ins w:id="4724" w:author="◉‿◉" w:date="2020-05-08T19:50:00Z">
        <w:del w:id="4725" w:author="◉‿◉" w:date="2020-05-08T20:26:00Z">
          <w:r>
            <w:rPr>
              <w:rFonts w:ascii="宋体" w:hAnsi="宋体"/>
            </w:rPr>
            <w:fldChar w:fldCharType="begin"/>
          </w:r>
        </w:del>
      </w:ins>
      <w:ins w:id="4726" w:author="◉‿◉" w:date="2020-05-08T19:50:00Z">
        <w:del w:id="4727" w:author="◉‿◉" w:date="2020-05-08T20:26:00Z">
          <w:r>
            <w:rPr>
              <w:rFonts w:ascii="宋体" w:hAnsi="宋体"/>
            </w:rPr>
            <w:delInstrText xml:space="preserve"> HYPERLINK \l _Toc29542 </w:delInstrText>
          </w:r>
        </w:del>
      </w:ins>
      <w:ins w:id="4728" w:author="◉‿◉" w:date="2020-05-08T19:50:00Z">
        <w:del w:id="4729" w:author="◉‿◉" w:date="2020-05-08T20:26:00Z">
          <w:r>
            <w:rPr>
              <w:rFonts w:ascii="宋体" w:hAnsi="宋体"/>
            </w:rPr>
            <w:fldChar w:fldCharType="separate"/>
          </w:r>
        </w:del>
      </w:ins>
      <w:ins w:id="4730" w:author="◉‿◉" w:date="2020-05-08T19:50:00Z">
        <w:del w:id="4731" w:author="◉‿◉" w:date="2020-05-08T20:26:00Z">
          <w:r>
            <w:rPr>
              <w:rFonts w:hint="eastAsia"/>
            </w:rPr>
            <w:delText>图4-22 TLINK监控中心画面</w:delText>
          </w:r>
        </w:del>
      </w:ins>
      <w:ins w:id="4732" w:author="◉‿◉" w:date="2020-05-08T19:50:00Z">
        <w:del w:id="4733" w:author="◉‿◉" w:date="2020-05-08T20:26:00Z">
          <w:r>
            <w:rPr/>
            <w:tab/>
          </w:r>
        </w:del>
      </w:ins>
      <w:ins w:id="4734" w:author="◉‿◉" w:date="2020-05-08T19:50:00Z">
        <w:del w:id="4735" w:author="◉‿◉" w:date="2020-05-08T20:26:00Z">
          <w:r>
            <w:rPr/>
            <w:fldChar w:fldCharType="begin"/>
          </w:r>
        </w:del>
      </w:ins>
      <w:ins w:id="4736" w:author="◉‿◉" w:date="2020-05-08T19:50:00Z">
        <w:del w:id="4737" w:author="◉‿◉" w:date="2020-05-08T20:26:00Z">
          <w:r>
            <w:rPr/>
            <w:delInstrText xml:space="preserve"> PAGEREF _Toc29542 </w:delInstrText>
          </w:r>
        </w:del>
      </w:ins>
      <w:ins w:id="4738" w:author="◉‿◉" w:date="2020-05-08T19:50:00Z">
        <w:del w:id="4739" w:author="◉‿◉" w:date="2020-05-08T20:26:00Z">
          <w:r>
            <w:rPr/>
            <w:fldChar w:fldCharType="separate"/>
          </w:r>
        </w:del>
      </w:ins>
      <w:ins w:id="4740" w:author="◉‿◉" w:date="2020-05-08T19:50:00Z">
        <w:del w:id="4741" w:author="◉‿◉" w:date="2020-05-08T20:26:00Z">
          <w:r>
            <w:rPr/>
            <w:delText>25</w:delText>
          </w:r>
        </w:del>
      </w:ins>
      <w:ins w:id="4742" w:author="◉‿◉" w:date="2020-05-08T19:50:00Z">
        <w:del w:id="4743" w:author="◉‿◉" w:date="2020-05-08T20:26:00Z">
          <w:r>
            <w:rPr/>
            <w:fldChar w:fldCharType="end"/>
          </w:r>
        </w:del>
      </w:ins>
      <w:ins w:id="4744" w:author="◉‿◉" w:date="2020-05-08T19:50:00Z">
        <w:del w:id="4745" w:author="◉‿◉" w:date="2020-05-08T20:26:00Z">
          <w:r>
            <w:rPr>
              <w:rFonts w:ascii="宋体" w:hAnsi="宋体"/>
            </w:rPr>
            <w:fldChar w:fldCharType="end"/>
          </w:r>
        </w:del>
      </w:ins>
    </w:p>
    <w:p>
      <w:pPr>
        <w:pStyle w:val="23"/>
        <w:tabs>
          <w:tab w:val="right" w:leader="dot" w:pos="9354"/>
        </w:tabs>
        <w:rPr>
          <w:ins w:id="4746" w:author="◉‿◉" w:date="2020-05-08T19:50:00Z"/>
          <w:del w:id="4747" w:author="◉‿◉" w:date="2020-05-08T20:26:00Z"/>
        </w:rPr>
      </w:pPr>
      <w:ins w:id="4748" w:author="◉‿◉" w:date="2020-05-08T19:50:00Z">
        <w:del w:id="4749" w:author="◉‿◉" w:date="2020-05-08T20:26:00Z">
          <w:r>
            <w:rPr>
              <w:rFonts w:ascii="宋体" w:hAnsi="宋体"/>
            </w:rPr>
            <w:fldChar w:fldCharType="begin"/>
          </w:r>
        </w:del>
      </w:ins>
      <w:ins w:id="4750" w:author="◉‿◉" w:date="2020-05-08T19:50:00Z">
        <w:del w:id="4751" w:author="◉‿◉" w:date="2020-05-08T20:26:00Z">
          <w:r>
            <w:rPr>
              <w:rFonts w:ascii="宋体" w:hAnsi="宋体"/>
            </w:rPr>
            <w:delInstrText xml:space="preserve"> HYPERLINK \l _Toc17264 </w:delInstrText>
          </w:r>
        </w:del>
      </w:ins>
      <w:ins w:id="4752" w:author="◉‿◉" w:date="2020-05-08T19:50:00Z">
        <w:del w:id="4753" w:author="◉‿◉" w:date="2020-05-08T20:26:00Z">
          <w:r>
            <w:rPr>
              <w:rFonts w:ascii="宋体" w:hAnsi="宋体"/>
            </w:rPr>
            <w:fldChar w:fldCharType="separate"/>
          </w:r>
        </w:del>
      </w:ins>
      <w:ins w:id="4754" w:author="◉‿◉" w:date="2020-05-08T19:50:00Z">
        <w:del w:id="4755" w:author="◉‿◉" w:date="2020-05-08T20:26:00Z">
          <w:r>
            <w:rPr>
              <w:rFonts w:hint="eastAsia"/>
            </w:rPr>
            <w:delText>图4-23 创建设备界面</w:delText>
          </w:r>
        </w:del>
      </w:ins>
      <w:ins w:id="4756" w:author="◉‿◉" w:date="2020-05-08T19:50:00Z">
        <w:del w:id="4757" w:author="◉‿◉" w:date="2020-05-08T20:26:00Z">
          <w:r>
            <w:rPr/>
            <w:tab/>
          </w:r>
        </w:del>
      </w:ins>
      <w:ins w:id="4758" w:author="◉‿◉" w:date="2020-05-08T19:50:00Z">
        <w:del w:id="4759" w:author="◉‿◉" w:date="2020-05-08T20:26:00Z">
          <w:r>
            <w:rPr/>
            <w:fldChar w:fldCharType="begin"/>
          </w:r>
        </w:del>
      </w:ins>
      <w:ins w:id="4760" w:author="◉‿◉" w:date="2020-05-08T19:50:00Z">
        <w:del w:id="4761" w:author="◉‿◉" w:date="2020-05-08T20:26:00Z">
          <w:r>
            <w:rPr/>
            <w:delInstrText xml:space="preserve"> PAGEREF _Toc17264 </w:delInstrText>
          </w:r>
        </w:del>
      </w:ins>
      <w:ins w:id="4762" w:author="◉‿◉" w:date="2020-05-08T19:50:00Z">
        <w:del w:id="4763" w:author="◉‿◉" w:date="2020-05-08T20:26:00Z">
          <w:r>
            <w:rPr/>
            <w:fldChar w:fldCharType="separate"/>
          </w:r>
        </w:del>
      </w:ins>
      <w:ins w:id="4764" w:author="◉‿◉" w:date="2020-05-08T19:50:00Z">
        <w:del w:id="4765" w:author="◉‿◉" w:date="2020-05-08T20:26:00Z">
          <w:r>
            <w:rPr/>
            <w:delText>26</w:delText>
          </w:r>
        </w:del>
      </w:ins>
      <w:ins w:id="4766" w:author="◉‿◉" w:date="2020-05-08T19:50:00Z">
        <w:del w:id="4767" w:author="◉‿◉" w:date="2020-05-08T20:26:00Z">
          <w:r>
            <w:rPr/>
            <w:fldChar w:fldCharType="end"/>
          </w:r>
        </w:del>
      </w:ins>
      <w:ins w:id="4768" w:author="◉‿◉" w:date="2020-05-08T19:50:00Z">
        <w:del w:id="4769" w:author="◉‿◉" w:date="2020-05-08T20:26:00Z">
          <w:r>
            <w:rPr>
              <w:rFonts w:ascii="宋体" w:hAnsi="宋体"/>
            </w:rPr>
            <w:fldChar w:fldCharType="end"/>
          </w:r>
        </w:del>
      </w:ins>
    </w:p>
    <w:p>
      <w:pPr>
        <w:pStyle w:val="23"/>
        <w:tabs>
          <w:tab w:val="right" w:leader="dot" w:pos="9354"/>
        </w:tabs>
        <w:rPr>
          <w:ins w:id="4770" w:author="◉‿◉" w:date="2020-05-08T19:50:00Z"/>
          <w:del w:id="4771" w:author="◉‿◉" w:date="2020-05-08T20:26:00Z"/>
        </w:rPr>
      </w:pPr>
      <w:ins w:id="4772" w:author="◉‿◉" w:date="2020-05-08T19:50:00Z">
        <w:del w:id="4773" w:author="◉‿◉" w:date="2020-05-08T20:26:00Z">
          <w:r>
            <w:rPr>
              <w:rFonts w:ascii="宋体" w:hAnsi="宋体"/>
            </w:rPr>
            <w:fldChar w:fldCharType="begin"/>
          </w:r>
        </w:del>
      </w:ins>
      <w:ins w:id="4774" w:author="◉‿◉" w:date="2020-05-08T19:50:00Z">
        <w:del w:id="4775" w:author="◉‿◉" w:date="2020-05-08T20:26:00Z">
          <w:r>
            <w:rPr>
              <w:rFonts w:ascii="宋体" w:hAnsi="宋体"/>
            </w:rPr>
            <w:delInstrText xml:space="preserve"> HYPERLINK \l _Toc16929 </w:delInstrText>
          </w:r>
        </w:del>
      </w:ins>
      <w:ins w:id="4776" w:author="◉‿◉" w:date="2020-05-08T19:50:00Z">
        <w:del w:id="4777" w:author="◉‿◉" w:date="2020-05-08T20:26:00Z">
          <w:r>
            <w:rPr>
              <w:rFonts w:ascii="宋体" w:hAnsi="宋体"/>
            </w:rPr>
            <w:fldChar w:fldCharType="separate"/>
          </w:r>
        </w:del>
      </w:ins>
      <w:ins w:id="4778" w:author="◉‿◉" w:date="2020-05-08T19:50:00Z">
        <w:del w:id="4779" w:author="◉‿◉" w:date="2020-05-08T20:26:00Z">
          <w:r>
            <w:rPr>
              <w:rFonts w:hint="eastAsia"/>
            </w:rPr>
            <w:delText>图4-24 数据传输协议编辑界面</w:delText>
          </w:r>
        </w:del>
      </w:ins>
      <w:ins w:id="4780" w:author="◉‿◉" w:date="2020-05-08T19:50:00Z">
        <w:del w:id="4781" w:author="◉‿◉" w:date="2020-05-08T20:26:00Z">
          <w:r>
            <w:rPr/>
            <w:tab/>
          </w:r>
        </w:del>
      </w:ins>
      <w:ins w:id="4782" w:author="◉‿◉" w:date="2020-05-08T19:50:00Z">
        <w:del w:id="4783" w:author="◉‿◉" w:date="2020-05-08T20:26:00Z">
          <w:r>
            <w:rPr/>
            <w:fldChar w:fldCharType="begin"/>
          </w:r>
        </w:del>
      </w:ins>
      <w:ins w:id="4784" w:author="◉‿◉" w:date="2020-05-08T19:50:00Z">
        <w:del w:id="4785" w:author="◉‿◉" w:date="2020-05-08T20:26:00Z">
          <w:r>
            <w:rPr/>
            <w:delInstrText xml:space="preserve"> PAGEREF _Toc16929 </w:delInstrText>
          </w:r>
        </w:del>
      </w:ins>
      <w:ins w:id="4786" w:author="◉‿◉" w:date="2020-05-08T19:50:00Z">
        <w:del w:id="4787" w:author="◉‿◉" w:date="2020-05-08T20:26:00Z">
          <w:r>
            <w:rPr/>
            <w:fldChar w:fldCharType="separate"/>
          </w:r>
        </w:del>
      </w:ins>
      <w:ins w:id="4788" w:author="◉‿◉" w:date="2020-05-08T19:50:00Z">
        <w:del w:id="4789" w:author="◉‿◉" w:date="2020-05-08T20:26:00Z">
          <w:r>
            <w:rPr/>
            <w:delText>27</w:delText>
          </w:r>
        </w:del>
      </w:ins>
      <w:ins w:id="4790" w:author="◉‿◉" w:date="2020-05-08T19:50:00Z">
        <w:del w:id="4791" w:author="◉‿◉" w:date="2020-05-08T20:26:00Z">
          <w:r>
            <w:rPr/>
            <w:fldChar w:fldCharType="end"/>
          </w:r>
        </w:del>
      </w:ins>
      <w:ins w:id="4792" w:author="◉‿◉" w:date="2020-05-08T19:50:00Z">
        <w:del w:id="4793" w:author="◉‿◉" w:date="2020-05-08T20:26:00Z">
          <w:r>
            <w:rPr>
              <w:rFonts w:ascii="宋体" w:hAnsi="宋体"/>
            </w:rPr>
            <w:fldChar w:fldCharType="end"/>
          </w:r>
        </w:del>
      </w:ins>
    </w:p>
    <w:p>
      <w:pPr>
        <w:pStyle w:val="23"/>
        <w:tabs>
          <w:tab w:val="right" w:leader="dot" w:pos="9354"/>
        </w:tabs>
        <w:rPr>
          <w:ins w:id="4794" w:author="◉‿◉" w:date="2020-05-08T19:50:00Z"/>
          <w:del w:id="4795" w:author="◉‿◉" w:date="2020-05-08T20:26:00Z"/>
        </w:rPr>
      </w:pPr>
      <w:ins w:id="4796" w:author="◉‿◉" w:date="2020-05-08T19:50:00Z">
        <w:del w:id="4797" w:author="◉‿◉" w:date="2020-05-08T20:26:00Z">
          <w:r>
            <w:rPr>
              <w:rFonts w:ascii="宋体" w:hAnsi="宋体"/>
            </w:rPr>
            <w:fldChar w:fldCharType="begin"/>
          </w:r>
        </w:del>
      </w:ins>
      <w:ins w:id="4798" w:author="◉‿◉" w:date="2020-05-08T19:50:00Z">
        <w:del w:id="4799" w:author="◉‿◉" w:date="2020-05-08T20:26:00Z">
          <w:r>
            <w:rPr>
              <w:rFonts w:ascii="宋体" w:hAnsi="宋体"/>
            </w:rPr>
            <w:delInstrText xml:space="preserve"> HYPERLINK \l _Toc2703 </w:delInstrText>
          </w:r>
        </w:del>
      </w:ins>
      <w:ins w:id="4800" w:author="◉‿◉" w:date="2020-05-08T19:50:00Z">
        <w:del w:id="4801" w:author="◉‿◉" w:date="2020-05-08T20:26:00Z">
          <w:r>
            <w:rPr>
              <w:rFonts w:ascii="宋体" w:hAnsi="宋体"/>
            </w:rPr>
            <w:fldChar w:fldCharType="separate"/>
          </w:r>
        </w:del>
      </w:ins>
      <w:ins w:id="4802" w:author="◉‿◉" w:date="2020-05-08T19:50:00Z">
        <w:del w:id="4803" w:author="◉‿◉" w:date="2020-05-08T20:26:00Z">
          <w:r>
            <w:rPr>
              <w:rFonts w:hint="eastAsia"/>
            </w:rPr>
            <w:delText>图4-25 输入控制指令界面</w:delText>
          </w:r>
        </w:del>
      </w:ins>
      <w:ins w:id="4804" w:author="◉‿◉" w:date="2020-05-08T19:50:00Z">
        <w:del w:id="4805" w:author="◉‿◉" w:date="2020-05-08T20:26:00Z">
          <w:r>
            <w:rPr/>
            <w:tab/>
          </w:r>
        </w:del>
      </w:ins>
      <w:ins w:id="4806" w:author="◉‿◉" w:date="2020-05-08T19:50:00Z">
        <w:del w:id="4807" w:author="◉‿◉" w:date="2020-05-08T20:26:00Z">
          <w:r>
            <w:rPr/>
            <w:fldChar w:fldCharType="begin"/>
          </w:r>
        </w:del>
      </w:ins>
      <w:ins w:id="4808" w:author="◉‿◉" w:date="2020-05-08T19:50:00Z">
        <w:del w:id="4809" w:author="◉‿◉" w:date="2020-05-08T20:26:00Z">
          <w:r>
            <w:rPr/>
            <w:delInstrText xml:space="preserve"> PAGEREF _Toc2703 </w:delInstrText>
          </w:r>
        </w:del>
      </w:ins>
      <w:ins w:id="4810" w:author="◉‿◉" w:date="2020-05-08T19:50:00Z">
        <w:del w:id="4811" w:author="◉‿◉" w:date="2020-05-08T20:26:00Z">
          <w:r>
            <w:rPr/>
            <w:fldChar w:fldCharType="separate"/>
          </w:r>
        </w:del>
      </w:ins>
      <w:ins w:id="4812" w:author="◉‿◉" w:date="2020-05-08T19:50:00Z">
        <w:del w:id="4813" w:author="◉‿◉" w:date="2020-05-08T20:26:00Z">
          <w:r>
            <w:rPr/>
            <w:delText>27</w:delText>
          </w:r>
        </w:del>
      </w:ins>
      <w:ins w:id="4814" w:author="◉‿◉" w:date="2020-05-08T19:50:00Z">
        <w:del w:id="4815" w:author="◉‿◉" w:date="2020-05-08T20:26:00Z">
          <w:r>
            <w:rPr/>
            <w:fldChar w:fldCharType="end"/>
          </w:r>
        </w:del>
      </w:ins>
      <w:ins w:id="4816" w:author="◉‿◉" w:date="2020-05-08T19:50:00Z">
        <w:del w:id="4817" w:author="◉‿◉" w:date="2020-05-08T20:26:00Z">
          <w:r>
            <w:rPr>
              <w:rFonts w:ascii="宋体" w:hAnsi="宋体"/>
            </w:rPr>
            <w:fldChar w:fldCharType="end"/>
          </w:r>
        </w:del>
      </w:ins>
    </w:p>
    <w:p>
      <w:pPr>
        <w:pStyle w:val="23"/>
        <w:tabs>
          <w:tab w:val="right" w:leader="dot" w:pos="9354"/>
        </w:tabs>
        <w:rPr>
          <w:ins w:id="4818" w:author="◉‿◉" w:date="2020-05-08T19:50:00Z"/>
          <w:del w:id="4819" w:author="◉‿◉" w:date="2020-05-08T20:26:00Z"/>
        </w:rPr>
      </w:pPr>
      <w:ins w:id="4820" w:author="◉‿◉" w:date="2020-05-08T19:50:00Z">
        <w:del w:id="4821" w:author="◉‿◉" w:date="2020-05-08T20:26:00Z">
          <w:r>
            <w:rPr>
              <w:rFonts w:ascii="宋体" w:hAnsi="宋体"/>
            </w:rPr>
            <w:fldChar w:fldCharType="begin"/>
          </w:r>
        </w:del>
      </w:ins>
      <w:ins w:id="4822" w:author="◉‿◉" w:date="2020-05-08T19:50:00Z">
        <w:del w:id="4823" w:author="◉‿◉" w:date="2020-05-08T20:26:00Z">
          <w:r>
            <w:rPr>
              <w:rFonts w:ascii="宋体" w:hAnsi="宋体"/>
            </w:rPr>
            <w:delInstrText xml:space="preserve"> HYPERLINK \l _Toc28913 </w:delInstrText>
          </w:r>
        </w:del>
      </w:ins>
      <w:ins w:id="4824" w:author="◉‿◉" w:date="2020-05-08T19:50:00Z">
        <w:del w:id="4825" w:author="◉‿◉" w:date="2020-05-08T20:26:00Z">
          <w:r>
            <w:rPr>
              <w:rFonts w:ascii="宋体" w:hAnsi="宋体"/>
            </w:rPr>
            <w:fldChar w:fldCharType="separate"/>
          </w:r>
        </w:del>
      </w:ins>
      <w:ins w:id="4826" w:author="◉‿◉" w:date="2020-05-08T19:50:00Z">
        <w:del w:id="4827" w:author="◉‿◉" w:date="2020-05-08T20:26:00Z">
          <w:r>
            <w:rPr>
              <w:rFonts w:hint="eastAsia"/>
            </w:rPr>
            <w:delText>图4-26 设置触发条件界面</w:delText>
          </w:r>
        </w:del>
      </w:ins>
      <w:ins w:id="4828" w:author="◉‿◉" w:date="2020-05-08T19:50:00Z">
        <w:del w:id="4829" w:author="◉‿◉" w:date="2020-05-08T20:26:00Z">
          <w:r>
            <w:rPr/>
            <w:tab/>
          </w:r>
        </w:del>
      </w:ins>
      <w:ins w:id="4830" w:author="◉‿◉" w:date="2020-05-08T19:50:00Z">
        <w:del w:id="4831" w:author="◉‿◉" w:date="2020-05-08T20:26:00Z">
          <w:r>
            <w:rPr/>
            <w:fldChar w:fldCharType="begin"/>
          </w:r>
        </w:del>
      </w:ins>
      <w:ins w:id="4832" w:author="◉‿◉" w:date="2020-05-08T19:50:00Z">
        <w:del w:id="4833" w:author="◉‿◉" w:date="2020-05-08T20:26:00Z">
          <w:r>
            <w:rPr/>
            <w:delInstrText xml:space="preserve"> PAGEREF _Toc28913 </w:delInstrText>
          </w:r>
        </w:del>
      </w:ins>
      <w:ins w:id="4834" w:author="◉‿◉" w:date="2020-05-08T19:50:00Z">
        <w:del w:id="4835" w:author="◉‿◉" w:date="2020-05-08T20:26:00Z">
          <w:r>
            <w:rPr/>
            <w:fldChar w:fldCharType="separate"/>
          </w:r>
        </w:del>
      </w:ins>
      <w:ins w:id="4836" w:author="◉‿◉" w:date="2020-05-08T19:50:00Z">
        <w:del w:id="4837" w:author="◉‿◉" w:date="2020-05-08T20:26:00Z">
          <w:r>
            <w:rPr/>
            <w:delText>28</w:delText>
          </w:r>
        </w:del>
      </w:ins>
      <w:ins w:id="4838" w:author="◉‿◉" w:date="2020-05-08T19:50:00Z">
        <w:del w:id="4839" w:author="◉‿◉" w:date="2020-05-08T20:26:00Z">
          <w:r>
            <w:rPr/>
            <w:fldChar w:fldCharType="end"/>
          </w:r>
        </w:del>
      </w:ins>
      <w:ins w:id="4840" w:author="◉‿◉" w:date="2020-05-08T19:50:00Z">
        <w:del w:id="4841" w:author="◉‿◉" w:date="2020-05-08T20:26:00Z">
          <w:r>
            <w:rPr>
              <w:rFonts w:ascii="宋体" w:hAnsi="宋体"/>
            </w:rPr>
            <w:fldChar w:fldCharType="end"/>
          </w:r>
        </w:del>
      </w:ins>
    </w:p>
    <w:p>
      <w:pPr>
        <w:pStyle w:val="23"/>
        <w:tabs>
          <w:tab w:val="right" w:leader="dot" w:pos="9354"/>
        </w:tabs>
        <w:rPr>
          <w:ins w:id="4842" w:author="◉‿◉" w:date="2020-05-08T19:50:00Z"/>
          <w:del w:id="4843" w:author="◉‿◉" w:date="2020-05-08T20:26:00Z"/>
        </w:rPr>
      </w:pPr>
      <w:ins w:id="4844" w:author="◉‿◉" w:date="2020-05-08T19:50:00Z">
        <w:del w:id="4845" w:author="◉‿◉" w:date="2020-05-08T20:26:00Z">
          <w:r>
            <w:rPr>
              <w:rFonts w:ascii="宋体" w:hAnsi="宋体"/>
            </w:rPr>
            <w:fldChar w:fldCharType="begin"/>
          </w:r>
        </w:del>
      </w:ins>
      <w:ins w:id="4846" w:author="◉‿◉" w:date="2020-05-08T19:50:00Z">
        <w:del w:id="4847" w:author="◉‿◉" w:date="2020-05-08T20:26:00Z">
          <w:r>
            <w:rPr>
              <w:rFonts w:ascii="宋体" w:hAnsi="宋体"/>
            </w:rPr>
            <w:delInstrText xml:space="preserve"> HYPERLINK \l _Toc5945 </w:delInstrText>
          </w:r>
        </w:del>
      </w:ins>
      <w:ins w:id="4848" w:author="◉‿◉" w:date="2020-05-08T19:50:00Z">
        <w:del w:id="4849" w:author="◉‿◉" w:date="2020-05-08T20:26:00Z">
          <w:r>
            <w:rPr>
              <w:rFonts w:ascii="宋体" w:hAnsi="宋体"/>
            </w:rPr>
            <w:fldChar w:fldCharType="separate"/>
          </w:r>
        </w:del>
      </w:ins>
      <w:ins w:id="4850" w:author="◉‿◉" w:date="2020-05-08T19:50:00Z">
        <w:del w:id="4851" w:author="◉‿◉" w:date="2020-05-08T20:26:00Z">
          <w:r>
            <w:rPr>
              <w:rFonts w:hint="eastAsia"/>
            </w:rPr>
            <w:delText>图4-27 添加触发设计界面</w:delText>
          </w:r>
        </w:del>
      </w:ins>
      <w:ins w:id="4852" w:author="◉‿◉" w:date="2020-05-08T19:50:00Z">
        <w:del w:id="4853" w:author="◉‿◉" w:date="2020-05-08T20:26:00Z">
          <w:r>
            <w:rPr/>
            <w:tab/>
          </w:r>
        </w:del>
      </w:ins>
      <w:ins w:id="4854" w:author="◉‿◉" w:date="2020-05-08T19:50:00Z">
        <w:del w:id="4855" w:author="◉‿◉" w:date="2020-05-08T20:26:00Z">
          <w:r>
            <w:rPr/>
            <w:fldChar w:fldCharType="begin"/>
          </w:r>
        </w:del>
      </w:ins>
      <w:ins w:id="4856" w:author="◉‿◉" w:date="2020-05-08T19:50:00Z">
        <w:del w:id="4857" w:author="◉‿◉" w:date="2020-05-08T20:26:00Z">
          <w:r>
            <w:rPr/>
            <w:delInstrText xml:space="preserve"> PAGEREF _Toc5945 </w:delInstrText>
          </w:r>
        </w:del>
      </w:ins>
      <w:ins w:id="4858" w:author="◉‿◉" w:date="2020-05-08T19:50:00Z">
        <w:del w:id="4859" w:author="◉‿◉" w:date="2020-05-08T20:26:00Z">
          <w:r>
            <w:rPr/>
            <w:fldChar w:fldCharType="separate"/>
          </w:r>
        </w:del>
      </w:ins>
      <w:ins w:id="4860" w:author="◉‿◉" w:date="2020-05-08T19:50:00Z">
        <w:del w:id="4861" w:author="◉‿◉" w:date="2020-05-08T20:26:00Z">
          <w:r>
            <w:rPr/>
            <w:delText>28</w:delText>
          </w:r>
        </w:del>
      </w:ins>
      <w:ins w:id="4862" w:author="◉‿◉" w:date="2020-05-08T19:50:00Z">
        <w:del w:id="4863" w:author="◉‿◉" w:date="2020-05-08T20:26:00Z">
          <w:r>
            <w:rPr/>
            <w:fldChar w:fldCharType="end"/>
          </w:r>
        </w:del>
      </w:ins>
      <w:ins w:id="4864" w:author="◉‿◉" w:date="2020-05-08T19:50:00Z">
        <w:del w:id="4865" w:author="◉‿◉" w:date="2020-05-08T20:26:00Z">
          <w:r>
            <w:rPr>
              <w:rFonts w:ascii="宋体" w:hAnsi="宋体"/>
            </w:rPr>
            <w:fldChar w:fldCharType="end"/>
          </w:r>
        </w:del>
      </w:ins>
    </w:p>
    <w:p>
      <w:pPr>
        <w:pStyle w:val="23"/>
        <w:tabs>
          <w:tab w:val="right" w:leader="dot" w:pos="9354"/>
        </w:tabs>
        <w:rPr>
          <w:ins w:id="4866" w:author="◉‿◉" w:date="2020-05-08T19:50:00Z"/>
          <w:del w:id="4867" w:author="◉‿◉" w:date="2020-05-08T20:26:00Z"/>
        </w:rPr>
      </w:pPr>
      <w:ins w:id="4868" w:author="◉‿◉" w:date="2020-05-08T19:50:00Z">
        <w:del w:id="4869" w:author="◉‿◉" w:date="2020-05-08T20:26:00Z">
          <w:r>
            <w:rPr>
              <w:rFonts w:ascii="宋体" w:hAnsi="宋体"/>
            </w:rPr>
            <w:fldChar w:fldCharType="begin"/>
          </w:r>
        </w:del>
      </w:ins>
      <w:ins w:id="4870" w:author="◉‿◉" w:date="2020-05-08T19:50:00Z">
        <w:del w:id="4871" w:author="◉‿◉" w:date="2020-05-08T20:26:00Z">
          <w:r>
            <w:rPr>
              <w:rFonts w:ascii="宋体" w:hAnsi="宋体"/>
            </w:rPr>
            <w:delInstrText xml:space="preserve"> HYPERLINK \l _Toc3782 </w:delInstrText>
          </w:r>
        </w:del>
      </w:ins>
      <w:ins w:id="4872" w:author="◉‿◉" w:date="2020-05-08T19:50:00Z">
        <w:del w:id="4873" w:author="◉‿◉" w:date="2020-05-08T20:26:00Z">
          <w:r>
            <w:rPr>
              <w:rFonts w:ascii="宋体" w:hAnsi="宋体"/>
            </w:rPr>
            <w:fldChar w:fldCharType="separate"/>
          </w:r>
        </w:del>
      </w:ins>
      <w:ins w:id="4874" w:author="◉‿◉" w:date="2020-05-08T19:50:00Z">
        <w:del w:id="4875" w:author="◉‿◉" w:date="2020-05-08T20:26:00Z">
          <w:r>
            <w:rPr>
              <w:rFonts w:hint="eastAsia"/>
            </w:rPr>
            <w:delText>图4-28 添加云组态</w:delText>
          </w:r>
        </w:del>
      </w:ins>
      <w:ins w:id="4876" w:author="◉‿◉" w:date="2020-05-08T19:50:00Z">
        <w:del w:id="4877" w:author="◉‿◉" w:date="2020-05-08T20:26:00Z">
          <w:r>
            <w:rPr/>
            <w:tab/>
          </w:r>
        </w:del>
      </w:ins>
      <w:ins w:id="4878" w:author="◉‿◉" w:date="2020-05-08T19:50:00Z">
        <w:del w:id="4879" w:author="◉‿◉" w:date="2020-05-08T20:26:00Z">
          <w:r>
            <w:rPr/>
            <w:fldChar w:fldCharType="begin"/>
          </w:r>
        </w:del>
      </w:ins>
      <w:ins w:id="4880" w:author="◉‿◉" w:date="2020-05-08T19:50:00Z">
        <w:del w:id="4881" w:author="◉‿◉" w:date="2020-05-08T20:26:00Z">
          <w:r>
            <w:rPr/>
            <w:delInstrText xml:space="preserve"> PAGEREF _Toc3782 </w:delInstrText>
          </w:r>
        </w:del>
      </w:ins>
      <w:ins w:id="4882" w:author="◉‿◉" w:date="2020-05-08T19:50:00Z">
        <w:del w:id="4883" w:author="◉‿◉" w:date="2020-05-08T20:26:00Z">
          <w:r>
            <w:rPr/>
            <w:fldChar w:fldCharType="separate"/>
          </w:r>
        </w:del>
      </w:ins>
      <w:ins w:id="4884" w:author="◉‿◉" w:date="2020-05-08T19:50:00Z">
        <w:del w:id="4885" w:author="◉‿◉" w:date="2020-05-08T20:26:00Z">
          <w:r>
            <w:rPr/>
            <w:delText>29</w:delText>
          </w:r>
        </w:del>
      </w:ins>
      <w:ins w:id="4886" w:author="◉‿◉" w:date="2020-05-08T19:50:00Z">
        <w:del w:id="4887" w:author="◉‿◉" w:date="2020-05-08T20:26:00Z">
          <w:r>
            <w:rPr/>
            <w:fldChar w:fldCharType="end"/>
          </w:r>
        </w:del>
      </w:ins>
      <w:ins w:id="4888" w:author="◉‿◉" w:date="2020-05-08T19:50:00Z">
        <w:del w:id="4889" w:author="◉‿◉" w:date="2020-05-08T20:26:00Z">
          <w:r>
            <w:rPr>
              <w:rFonts w:ascii="宋体" w:hAnsi="宋体"/>
            </w:rPr>
            <w:fldChar w:fldCharType="end"/>
          </w:r>
        </w:del>
      </w:ins>
    </w:p>
    <w:p>
      <w:pPr>
        <w:pStyle w:val="23"/>
        <w:tabs>
          <w:tab w:val="right" w:leader="dot" w:pos="9354"/>
        </w:tabs>
        <w:rPr>
          <w:ins w:id="4890" w:author="◉‿◉" w:date="2020-05-08T19:50:00Z"/>
          <w:del w:id="4891" w:author="◉‿◉" w:date="2020-05-08T20:26:00Z"/>
        </w:rPr>
      </w:pPr>
      <w:ins w:id="4892" w:author="◉‿◉" w:date="2020-05-08T19:50:00Z">
        <w:del w:id="4893" w:author="◉‿◉" w:date="2020-05-08T20:26:00Z">
          <w:r>
            <w:rPr>
              <w:rFonts w:ascii="宋体" w:hAnsi="宋体"/>
            </w:rPr>
            <w:fldChar w:fldCharType="begin"/>
          </w:r>
        </w:del>
      </w:ins>
      <w:ins w:id="4894" w:author="◉‿◉" w:date="2020-05-08T19:50:00Z">
        <w:del w:id="4895" w:author="◉‿◉" w:date="2020-05-08T20:26:00Z">
          <w:r>
            <w:rPr>
              <w:rFonts w:ascii="宋体" w:hAnsi="宋体"/>
            </w:rPr>
            <w:delInstrText xml:space="preserve"> HYPERLINK \l _Toc17630 </w:delInstrText>
          </w:r>
        </w:del>
      </w:ins>
      <w:ins w:id="4896" w:author="◉‿◉" w:date="2020-05-08T19:50:00Z">
        <w:del w:id="4897" w:author="◉‿◉" w:date="2020-05-08T20:26:00Z">
          <w:r>
            <w:rPr>
              <w:rFonts w:ascii="宋体" w:hAnsi="宋体"/>
            </w:rPr>
            <w:fldChar w:fldCharType="separate"/>
          </w:r>
        </w:del>
      </w:ins>
      <w:ins w:id="4898" w:author="◉‿◉" w:date="2020-05-08T19:50:00Z">
        <w:del w:id="4899" w:author="◉‿◉" w:date="2020-05-08T20:26:00Z">
          <w:r>
            <w:rPr>
              <w:rFonts w:hint="eastAsia"/>
            </w:rPr>
            <w:delText>图4-29 创建云组态流程</w:delText>
          </w:r>
        </w:del>
      </w:ins>
      <w:ins w:id="4900" w:author="◉‿◉" w:date="2020-05-08T19:50:00Z">
        <w:del w:id="4901" w:author="◉‿◉" w:date="2020-05-08T20:26:00Z">
          <w:r>
            <w:rPr/>
            <w:tab/>
          </w:r>
        </w:del>
      </w:ins>
      <w:ins w:id="4902" w:author="◉‿◉" w:date="2020-05-08T19:50:00Z">
        <w:del w:id="4903" w:author="◉‿◉" w:date="2020-05-08T20:26:00Z">
          <w:r>
            <w:rPr/>
            <w:fldChar w:fldCharType="begin"/>
          </w:r>
        </w:del>
      </w:ins>
      <w:ins w:id="4904" w:author="◉‿◉" w:date="2020-05-08T19:50:00Z">
        <w:del w:id="4905" w:author="◉‿◉" w:date="2020-05-08T20:26:00Z">
          <w:r>
            <w:rPr/>
            <w:delInstrText xml:space="preserve"> PAGEREF _Toc17630 </w:delInstrText>
          </w:r>
        </w:del>
      </w:ins>
      <w:ins w:id="4906" w:author="◉‿◉" w:date="2020-05-08T19:50:00Z">
        <w:del w:id="4907" w:author="◉‿◉" w:date="2020-05-08T20:26:00Z">
          <w:r>
            <w:rPr/>
            <w:fldChar w:fldCharType="separate"/>
          </w:r>
        </w:del>
      </w:ins>
      <w:ins w:id="4908" w:author="◉‿◉" w:date="2020-05-08T19:50:00Z">
        <w:del w:id="4909" w:author="◉‿◉" w:date="2020-05-08T20:26:00Z">
          <w:r>
            <w:rPr/>
            <w:delText>29</w:delText>
          </w:r>
        </w:del>
      </w:ins>
      <w:ins w:id="4910" w:author="◉‿◉" w:date="2020-05-08T19:50:00Z">
        <w:del w:id="4911" w:author="◉‿◉" w:date="2020-05-08T20:26:00Z">
          <w:r>
            <w:rPr/>
            <w:fldChar w:fldCharType="end"/>
          </w:r>
        </w:del>
      </w:ins>
      <w:ins w:id="4912" w:author="◉‿◉" w:date="2020-05-08T19:50:00Z">
        <w:del w:id="4913" w:author="◉‿◉" w:date="2020-05-08T20:26:00Z">
          <w:r>
            <w:rPr>
              <w:rFonts w:ascii="宋体" w:hAnsi="宋体"/>
            </w:rPr>
            <w:fldChar w:fldCharType="end"/>
          </w:r>
        </w:del>
      </w:ins>
    </w:p>
    <w:p>
      <w:pPr>
        <w:pStyle w:val="23"/>
        <w:tabs>
          <w:tab w:val="right" w:leader="dot" w:pos="9354"/>
        </w:tabs>
        <w:rPr>
          <w:ins w:id="4914" w:author="◉‿◉" w:date="2020-05-08T19:50:00Z"/>
          <w:del w:id="4915" w:author="◉‿◉" w:date="2020-05-08T20:26:00Z"/>
        </w:rPr>
      </w:pPr>
      <w:ins w:id="4916" w:author="◉‿◉" w:date="2020-05-08T19:50:00Z">
        <w:del w:id="4917" w:author="◉‿◉" w:date="2020-05-08T20:26:00Z">
          <w:r>
            <w:rPr>
              <w:rFonts w:ascii="宋体" w:hAnsi="宋体"/>
            </w:rPr>
            <w:fldChar w:fldCharType="begin"/>
          </w:r>
        </w:del>
      </w:ins>
      <w:ins w:id="4918" w:author="◉‿◉" w:date="2020-05-08T19:50:00Z">
        <w:del w:id="4919" w:author="◉‿◉" w:date="2020-05-08T20:26:00Z">
          <w:r>
            <w:rPr>
              <w:rFonts w:ascii="宋体" w:hAnsi="宋体"/>
            </w:rPr>
            <w:delInstrText xml:space="preserve"> HYPERLINK \l _Toc30863 </w:delInstrText>
          </w:r>
        </w:del>
      </w:ins>
      <w:ins w:id="4920" w:author="◉‿◉" w:date="2020-05-08T19:50:00Z">
        <w:del w:id="4921" w:author="◉‿◉" w:date="2020-05-08T20:26:00Z">
          <w:r>
            <w:rPr>
              <w:rFonts w:ascii="宋体" w:hAnsi="宋体"/>
            </w:rPr>
            <w:fldChar w:fldCharType="separate"/>
          </w:r>
        </w:del>
      </w:ins>
      <w:ins w:id="4922" w:author="◉‿◉" w:date="2020-05-08T19:50:00Z">
        <w:del w:id="4923" w:author="◉‿◉" w:date="2020-05-08T20:26:00Z">
          <w:r>
            <w:rPr>
              <w:rFonts w:hint="eastAsia"/>
            </w:rPr>
            <w:delText>图4-30 安防模块工作流程</w:delText>
          </w:r>
        </w:del>
      </w:ins>
      <w:ins w:id="4924" w:author="◉‿◉" w:date="2020-05-08T19:50:00Z">
        <w:del w:id="4925" w:author="◉‿◉" w:date="2020-05-08T20:26:00Z">
          <w:r>
            <w:rPr/>
            <w:tab/>
          </w:r>
        </w:del>
      </w:ins>
      <w:ins w:id="4926" w:author="◉‿◉" w:date="2020-05-08T19:50:00Z">
        <w:del w:id="4927" w:author="◉‿◉" w:date="2020-05-08T20:26:00Z">
          <w:r>
            <w:rPr/>
            <w:fldChar w:fldCharType="begin"/>
          </w:r>
        </w:del>
      </w:ins>
      <w:ins w:id="4928" w:author="◉‿◉" w:date="2020-05-08T19:50:00Z">
        <w:del w:id="4929" w:author="◉‿◉" w:date="2020-05-08T20:26:00Z">
          <w:r>
            <w:rPr/>
            <w:delInstrText xml:space="preserve"> PAGEREF _Toc30863 </w:delInstrText>
          </w:r>
        </w:del>
      </w:ins>
      <w:ins w:id="4930" w:author="◉‿◉" w:date="2020-05-08T19:50:00Z">
        <w:del w:id="4931" w:author="◉‿◉" w:date="2020-05-08T20:26:00Z">
          <w:r>
            <w:rPr/>
            <w:fldChar w:fldCharType="separate"/>
          </w:r>
        </w:del>
      </w:ins>
      <w:ins w:id="4932" w:author="◉‿◉" w:date="2020-05-08T19:50:00Z">
        <w:del w:id="4933" w:author="◉‿◉" w:date="2020-05-08T20:26:00Z">
          <w:r>
            <w:rPr/>
            <w:delText>30</w:delText>
          </w:r>
        </w:del>
      </w:ins>
      <w:ins w:id="4934" w:author="◉‿◉" w:date="2020-05-08T19:50:00Z">
        <w:del w:id="4935" w:author="◉‿◉" w:date="2020-05-08T20:26:00Z">
          <w:r>
            <w:rPr/>
            <w:fldChar w:fldCharType="end"/>
          </w:r>
        </w:del>
      </w:ins>
      <w:ins w:id="4936" w:author="◉‿◉" w:date="2020-05-08T19:50:00Z">
        <w:del w:id="4937" w:author="◉‿◉" w:date="2020-05-08T20:26:00Z">
          <w:r>
            <w:rPr>
              <w:rFonts w:ascii="宋体" w:hAnsi="宋体"/>
            </w:rPr>
            <w:fldChar w:fldCharType="end"/>
          </w:r>
        </w:del>
      </w:ins>
    </w:p>
    <w:p>
      <w:pPr>
        <w:pStyle w:val="23"/>
        <w:tabs>
          <w:tab w:val="right" w:leader="dot" w:pos="9354"/>
        </w:tabs>
        <w:rPr>
          <w:ins w:id="4938" w:author="◉‿◉" w:date="2020-05-08T19:50:00Z"/>
          <w:del w:id="4939" w:author="◉‿◉" w:date="2020-05-08T20:26:00Z"/>
        </w:rPr>
      </w:pPr>
      <w:ins w:id="4940" w:author="◉‿◉" w:date="2020-05-08T19:50:00Z">
        <w:del w:id="4941" w:author="◉‿◉" w:date="2020-05-08T20:26:00Z">
          <w:r>
            <w:rPr>
              <w:rFonts w:ascii="宋体" w:hAnsi="宋体"/>
            </w:rPr>
            <w:fldChar w:fldCharType="begin"/>
          </w:r>
        </w:del>
      </w:ins>
      <w:ins w:id="4942" w:author="◉‿◉" w:date="2020-05-08T19:50:00Z">
        <w:del w:id="4943" w:author="◉‿◉" w:date="2020-05-08T20:26:00Z">
          <w:r>
            <w:rPr>
              <w:rFonts w:ascii="宋体" w:hAnsi="宋体"/>
            </w:rPr>
            <w:delInstrText xml:space="preserve"> HYPERLINK \l _Toc5890 </w:delInstrText>
          </w:r>
        </w:del>
      </w:ins>
      <w:ins w:id="4944" w:author="◉‿◉" w:date="2020-05-08T19:50:00Z">
        <w:del w:id="4945" w:author="◉‿◉" w:date="2020-05-08T20:26:00Z">
          <w:r>
            <w:rPr>
              <w:rFonts w:ascii="宋体" w:hAnsi="宋体"/>
            </w:rPr>
            <w:fldChar w:fldCharType="separate"/>
          </w:r>
        </w:del>
      </w:ins>
      <w:ins w:id="4946" w:author="◉‿◉" w:date="2020-05-08T19:50:00Z">
        <w:del w:id="4947" w:author="◉‿◉" w:date="2020-05-08T20:26:00Z">
          <w:r>
            <w:rPr>
              <w:rFonts w:hint="eastAsia"/>
            </w:rPr>
            <w:delText>图5-1 服务器传感器列表</w:delText>
          </w:r>
        </w:del>
      </w:ins>
      <w:ins w:id="4948" w:author="◉‿◉" w:date="2020-05-08T19:50:00Z">
        <w:del w:id="4949" w:author="◉‿◉" w:date="2020-05-08T20:26:00Z">
          <w:r>
            <w:rPr/>
            <w:tab/>
          </w:r>
        </w:del>
      </w:ins>
      <w:ins w:id="4950" w:author="◉‿◉" w:date="2020-05-08T19:50:00Z">
        <w:del w:id="4951" w:author="◉‿◉" w:date="2020-05-08T20:26:00Z">
          <w:r>
            <w:rPr/>
            <w:fldChar w:fldCharType="begin"/>
          </w:r>
        </w:del>
      </w:ins>
      <w:ins w:id="4952" w:author="◉‿◉" w:date="2020-05-08T19:50:00Z">
        <w:del w:id="4953" w:author="◉‿◉" w:date="2020-05-08T20:26:00Z">
          <w:r>
            <w:rPr/>
            <w:delInstrText xml:space="preserve"> PAGEREF _Toc5890 </w:delInstrText>
          </w:r>
        </w:del>
      </w:ins>
      <w:ins w:id="4954" w:author="◉‿◉" w:date="2020-05-08T19:50:00Z">
        <w:del w:id="4955" w:author="◉‿◉" w:date="2020-05-08T20:26:00Z">
          <w:r>
            <w:rPr/>
            <w:fldChar w:fldCharType="separate"/>
          </w:r>
        </w:del>
      </w:ins>
      <w:ins w:id="4956" w:author="◉‿◉" w:date="2020-05-08T19:50:00Z">
        <w:del w:id="4957" w:author="◉‿◉" w:date="2020-05-08T20:26:00Z">
          <w:r>
            <w:rPr/>
            <w:delText>32</w:delText>
          </w:r>
        </w:del>
      </w:ins>
      <w:ins w:id="4958" w:author="◉‿◉" w:date="2020-05-08T19:50:00Z">
        <w:del w:id="4959" w:author="◉‿◉" w:date="2020-05-08T20:26:00Z">
          <w:r>
            <w:rPr/>
            <w:fldChar w:fldCharType="end"/>
          </w:r>
        </w:del>
      </w:ins>
      <w:ins w:id="4960" w:author="◉‿◉" w:date="2020-05-08T19:50:00Z">
        <w:del w:id="4961" w:author="◉‿◉" w:date="2020-05-08T20:26:00Z">
          <w:r>
            <w:rPr>
              <w:rFonts w:ascii="宋体" w:hAnsi="宋体"/>
            </w:rPr>
            <w:fldChar w:fldCharType="end"/>
          </w:r>
        </w:del>
      </w:ins>
    </w:p>
    <w:p>
      <w:pPr>
        <w:pStyle w:val="23"/>
        <w:tabs>
          <w:tab w:val="right" w:leader="dot" w:pos="9354"/>
        </w:tabs>
        <w:rPr>
          <w:ins w:id="4962" w:author="◉‿◉" w:date="2020-05-08T19:50:00Z"/>
          <w:del w:id="4963" w:author="◉‿◉" w:date="2020-05-08T20:26:00Z"/>
        </w:rPr>
      </w:pPr>
      <w:ins w:id="4964" w:author="◉‿◉" w:date="2020-05-08T19:50:00Z">
        <w:del w:id="4965" w:author="◉‿◉" w:date="2020-05-08T20:26:00Z">
          <w:r>
            <w:rPr>
              <w:rFonts w:ascii="宋体" w:hAnsi="宋体"/>
            </w:rPr>
            <w:fldChar w:fldCharType="begin"/>
          </w:r>
        </w:del>
      </w:ins>
      <w:ins w:id="4966" w:author="◉‿◉" w:date="2020-05-08T19:50:00Z">
        <w:del w:id="4967" w:author="◉‿◉" w:date="2020-05-08T20:26:00Z">
          <w:r>
            <w:rPr>
              <w:rFonts w:ascii="宋体" w:hAnsi="宋体"/>
            </w:rPr>
            <w:delInstrText xml:space="preserve"> HYPERLINK \l _Toc7362 </w:delInstrText>
          </w:r>
        </w:del>
      </w:ins>
      <w:ins w:id="4968" w:author="◉‿◉" w:date="2020-05-08T19:50:00Z">
        <w:del w:id="4969" w:author="◉‿◉" w:date="2020-05-08T20:26:00Z">
          <w:r>
            <w:rPr>
              <w:rFonts w:ascii="宋体" w:hAnsi="宋体"/>
            </w:rPr>
            <w:fldChar w:fldCharType="separate"/>
          </w:r>
        </w:del>
      </w:ins>
      <w:ins w:id="4970" w:author="◉‿◉" w:date="2020-05-08T19:50:00Z">
        <w:del w:id="4971" w:author="◉‿◉" w:date="2020-05-08T20:26:00Z">
          <w:r>
            <w:rPr>
              <w:rFonts w:hint="eastAsia"/>
            </w:rPr>
            <w:delText>图5-2 触发器触发后数据变化</w:delText>
          </w:r>
        </w:del>
      </w:ins>
      <w:ins w:id="4972" w:author="◉‿◉" w:date="2020-05-08T19:50:00Z">
        <w:del w:id="4973" w:author="◉‿◉" w:date="2020-05-08T20:26:00Z">
          <w:r>
            <w:rPr/>
            <w:tab/>
          </w:r>
        </w:del>
      </w:ins>
      <w:ins w:id="4974" w:author="◉‿◉" w:date="2020-05-08T19:50:00Z">
        <w:del w:id="4975" w:author="◉‿◉" w:date="2020-05-08T20:26:00Z">
          <w:r>
            <w:rPr/>
            <w:fldChar w:fldCharType="begin"/>
          </w:r>
        </w:del>
      </w:ins>
      <w:ins w:id="4976" w:author="◉‿◉" w:date="2020-05-08T19:50:00Z">
        <w:del w:id="4977" w:author="◉‿◉" w:date="2020-05-08T20:26:00Z">
          <w:r>
            <w:rPr/>
            <w:delInstrText xml:space="preserve"> PAGEREF _Toc7362 </w:delInstrText>
          </w:r>
        </w:del>
      </w:ins>
      <w:ins w:id="4978" w:author="◉‿◉" w:date="2020-05-08T19:50:00Z">
        <w:del w:id="4979" w:author="◉‿◉" w:date="2020-05-08T20:26:00Z">
          <w:r>
            <w:rPr/>
            <w:fldChar w:fldCharType="separate"/>
          </w:r>
        </w:del>
      </w:ins>
      <w:ins w:id="4980" w:author="◉‿◉" w:date="2020-05-08T19:50:00Z">
        <w:del w:id="4981" w:author="◉‿◉" w:date="2020-05-08T20:26:00Z">
          <w:r>
            <w:rPr/>
            <w:delText>33</w:delText>
          </w:r>
        </w:del>
      </w:ins>
      <w:ins w:id="4982" w:author="◉‿◉" w:date="2020-05-08T19:50:00Z">
        <w:del w:id="4983" w:author="◉‿◉" w:date="2020-05-08T20:26:00Z">
          <w:r>
            <w:rPr/>
            <w:fldChar w:fldCharType="end"/>
          </w:r>
        </w:del>
      </w:ins>
      <w:ins w:id="4984" w:author="◉‿◉" w:date="2020-05-08T19:50:00Z">
        <w:del w:id="4985" w:author="◉‿◉" w:date="2020-05-08T20:26:00Z">
          <w:r>
            <w:rPr>
              <w:rFonts w:ascii="宋体" w:hAnsi="宋体"/>
            </w:rPr>
            <w:fldChar w:fldCharType="end"/>
          </w:r>
        </w:del>
      </w:ins>
    </w:p>
    <w:p>
      <w:pPr>
        <w:pStyle w:val="23"/>
        <w:tabs>
          <w:tab w:val="right" w:leader="dot" w:pos="9354"/>
        </w:tabs>
        <w:rPr>
          <w:ins w:id="4986" w:author="◉‿◉" w:date="2020-05-08T19:50:00Z"/>
          <w:del w:id="4987" w:author="◉‿◉" w:date="2020-05-08T20:26:00Z"/>
        </w:rPr>
      </w:pPr>
      <w:ins w:id="4988" w:author="◉‿◉" w:date="2020-05-08T19:50:00Z">
        <w:del w:id="4989" w:author="◉‿◉" w:date="2020-05-08T20:26:00Z">
          <w:r>
            <w:rPr>
              <w:rFonts w:ascii="宋体" w:hAnsi="宋体"/>
            </w:rPr>
            <w:fldChar w:fldCharType="begin"/>
          </w:r>
        </w:del>
      </w:ins>
      <w:ins w:id="4990" w:author="◉‿◉" w:date="2020-05-08T19:50:00Z">
        <w:del w:id="4991" w:author="◉‿◉" w:date="2020-05-08T20:26:00Z">
          <w:r>
            <w:rPr>
              <w:rFonts w:ascii="宋体" w:hAnsi="宋体"/>
            </w:rPr>
            <w:delInstrText xml:space="preserve"> HYPERLINK \l _Toc32552 </w:delInstrText>
          </w:r>
        </w:del>
      </w:ins>
      <w:ins w:id="4992" w:author="◉‿◉" w:date="2020-05-08T19:50:00Z">
        <w:del w:id="4993" w:author="◉‿◉" w:date="2020-05-08T20:26:00Z">
          <w:r>
            <w:rPr>
              <w:rFonts w:ascii="宋体" w:hAnsi="宋体"/>
            </w:rPr>
            <w:fldChar w:fldCharType="separate"/>
          </w:r>
        </w:del>
      </w:ins>
      <w:ins w:id="4994" w:author="◉‿◉" w:date="2020-05-08T19:50:00Z">
        <w:del w:id="4995" w:author="◉‿◉" w:date="2020-05-08T20:26:00Z">
          <w:r>
            <w:rPr>
              <w:rFonts w:hint="eastAsia"/>
            </w:rPr>
            <w:delText>图5-3 数据恢复后变化</w:delText>
          </w:r>
        </w:del>
      </w:ins>
      <w:ins w:id="4996" w:author="◉‿◉" w:date="2020-05-08T19:50:00Z">
        <w:del w:id="4997" w:author="◉‿◉" w:date="2020-05-08T20:26:00Z">
          <w:r>
            <w:rPr/>
            <w:tab/>
          </w:r>
        </w:del>
      </w:ins>
      <w:ins w:id="4998" w:author="◉‿◉" w:date="2020-05-08T19:50:00Z">
        <w:del w:id="4999" w:author="◉‿◉" w:date="2020-05-08T20:26:00Z">
          <w:r>
            <w:rPr/>
            <w:fldChar w:fldCharType="begin"/>
          </w:r>
        </w:del>
      </w:ins>
      <w:ins w:id="5000" w:author="◉‿◉" w:date="2020-05-08T19:50:00Z">
        <w:del w:id="5001" w:author="◉‿◉" w:date="2020-05-08T20:26:00Z">
          <w:r>
            <w:rPr/>
            <w:delInstrText xml:space="preserve"> PAGEREF _Toc32552 </w:delInstrText>
          </w:r>
        </w:del>
      </w:ins>
      <w:ins w:id="5002" w:author="◉‿◉" w:date="2020-05-08T19:50:00Z">
        <w:del w:id="5003" w:author="◉‿◉" w:date="2020-05-08T20:26:00Z">
          <w:r>
            <w:rPr/>
            <w:fldChar w:fldCharType="separate"/>
          </w:r>
        </w:del>
      </w:ins>
      <w:ins w:id="5004" w:author="◉‿◉" w:date="2020-05-08T19:50:00Z">
        <w:del w:id="5005" w:author="◉‿◉" w:date="2020-05-08T20:26:00Z">
          <w:r>
            <w:rPr/>
            <w:delText>34</w:delText>
          </w:r>
        </w:del>
      </w:ins>
      <w:ins w:id="5006" w:author="◉‿◉" w:date="2020-05-08T19:50:00Z">
        <w:del w:id="5007" w:author="◉‿◉" w:date="2020-05-08T20:26:00Z">
          <w:r>
            <w:rPr/>
            <w:fldChar w:fldCharType="end"/>
          </w:r>
        </w:del>
      </w:ins>
      <w:ins w:id="5008" w:author="◉‿◉" w:date="2020-05-08T19:50:00Z">
        <w:del w:id="5009" w:author="◉‿◉" w:date="2020-05-08T20:26:00Z">
          <w:r>
            <w:rPr>
              <w:rFonts w:ascii="宋体" w:hAnsi="宋体"/>
            </w:rPr>
            <w:fldChar w:fldCharType="end"/>
          </w:r>
        </w:del>
      </w:ins>
    </w:p>
    <w:p>
      <w:pPr>
        <w:pStyle w:val="23"/>
        <w:tabs>
          <w:tab w:val="right" w:leader="dot" w:pos="9354"/>
        </w:tabs>
        <w:rPr>
          <w:ins w:id="5010" w:author="◉‿◉" w:date="2020-05-08T19:50:00Z"/>
          <w:del w:id="5011" w:author="◉‿◉" w:date="2020-05-08T20:26:00Z"/>
        </w:rPr>
      </w:pPr>
      <w:ins w:id="5012" w:author="◉‿◉" w:date="2020-05-08T19:50:00Z">
        <w:del w:id="5013" w:author="◉‿◉" w:date="2020-05-08T20:26:00Z">
          <w:r>
            <w:rPr>
              <w:rFonts w:ascii="宋体" w:hAnsi="宋体"/>
            </w:rPr>
            <w:fldChar w:fldCharType="begin"/>
          </w:r>
        </w:del>
      </w:ins>
      <w:ins w:id="5014" w:author="◉‿◉" w:date="2020-05-08T19:50:00Z">
        <w:del w:id="5015" w:author="◉‿◉" w:date="2020-05-08T20:26:00Z">
          <w:r>
            <w:rPr>
              <w:rFonts w:ascii="宋体" w:hAnsi="宋体"/>
            </w:rPr>
            <w:delInstrText xml:space="preserve"> HYPERLINK \l _Toc30775 </w:delInstrText>
          </w:r>
        </w:del>
      </w:ins>
      <w:ins w:id="5016" w:author="◉‿◉" w:date="2020-05-08T19:50:00Z">
        <w:del w:id="5017" w:author="◉‿◉" w:date="2020-05-08T20:26:00Z">
          <w:r>
            <w:rPr>
              <w:rFonts w:ascii="宋体" w:hAnsi="宋体"/>
            </w:rPr>
            <w:fldChar w:fldCharType="separate"/>
          </w:r>
        </w:del>
      </w:ins>
      <w:ins w:id="5018" w:author="◉‿◉" w:date="2020-05-08T19:50:00Z">
        <w:del w:id="5019" w:author="◉‿◉" w:date="2020-05-08T20:26:00Z">
          <w:r>
            <w:rPr>
              <w:rFonts w:hint="eastAsia"/>
            </w:rPr>
            <w:delText>图5-4 微信报警通知图</w:delText>
          </w:r>
        </w:del>
      </w:ins>
      <w:ins w:id="5020" w:author="◉‿◉" w:date="2020-05-08T19:50:00Z">
        <w:del w:id="5021" w:author="◉‿◉" w:date="2020-05-08T20:26:00Z">
          <w:r>
            <w:rPr/>
            <w:tab/>
          </w:r>
        </w:del>
      </w:ins>
      <w:ins w:id="5022" w:author="◉‿◉" w:date="2020-05-08T19:50:00Z">
        <w:del w:id="5023" w:author="◉‿◉" w:date="2020-05-08T20:26:00Z">
          <w:r>
            <w:rPr/>
            <w:fldChar w:fldCharType="begin"/>
          </w:r>
        </w:del>
      </w:ins>
      <w:ins w:id="5024" w:author="◉‿◉" w:date="2020-05-08T19:50:00Z">
        <w:del w:id="5025" w:author="◉‿◉" w:date="2020-05-08T20:26:00Z">
          <w:r>
            <w:rPr/>
            <w:delInstrText xml:space="preserve"> PAGEREF _Toc30775 </w:delInstrText>
          </w:r>
        </w:del>
      </w:ins>
      <w:ins w:id="5026" w:author="◉‿◉" w:date="2020-05-08T19:50:00Z">
        <w:del w:id="5027" w:author="◉‿◉" w:date="2020-05-08T20:26:00Z">
          <w:r>
            <w:rPr/>
            <w:fldChar w:fldCharType="separate"/>
          </w:r>
        </w:del>
      </w:ins>
      <w:ins w:id="5028" w:author="◉‿◉" w:date="2020-05-08T19:50:00Z">
        <w:del w:id="5029" w:author="◉‿◉" w:date="2020-05-08T20:26:00Z">
          <w:r>
            <w:rPr/>
            <w:delText>34</w:delText>
          </w:r>
        </w:del>
      </w:ins>
      <w:ins w:id="5030" w:author="◉‿◉" w:date="2020-05-08T19:50:00Z">
        <w:del w:id="5031" w:author="◉‿◉" w:date="2020-05-08T20:26:00Z">
          <w:r>
            <w:rPr/>
            <w:fldChar w:fldCharType="end"/>
          </w:r>
        </w:del>
      </w:ins>
      <w:ins w:id="5032" w:author="◉‿◉" w:date="2020-05-08T19:50:00Z">
        <w:del w:id="5033" w:author="◉‿◉" w:date="2020-05-08T20:26:00Z">
          <w:r>
            <w:rPr>
              <w:rFonts w:ascii="宋体" w:hAnsi="宋体"/>
            </w:rPr>
            <w:fldChar w:fldCharType="end"/>
          </w:r>
        </w:del>
      </w:ins>
    </w:p>
    <w:p>
      <w:pPr>
        <w:pStyle w:val="23"/>
        <w:tabs>
          <w:tab w:val="right" w:leader="dot" w:pos="9354"/>
        </w:tabs>
        <w:rPr>
          <w:ins w:id="5034" w:author="◉‿◉" w:date="2020-05-08T19:50:00Z"/>
          <w:del w:id="5035" w:author="◉‿◉" w:date="2020-05-08T20:26:00Z"/>
        </w:rPr>
      </w:pPr>
      <w:ins w:id="5036" w:author="◉‿◉" w:date="2020-05-08T19:50:00Z">
        <w:del w:id="5037" w:author="◉‿◉" w:date="2020-05-08T20:26:00Z">
          <w:r>
            <w:rPr>
              <w:rFonts w:ascii="宋体" w:hAnsi="宋体"/>
            </w:rPr>
            <w:fldChar w:fldCharType="begin"/>
          </w:r>
        </w:del>
      </w:ins>
      <w:ins w:id="5038" w:author="◉‿◉" w:date="2020-05-08T19:50:00Z">
        <w:del w:id="5039" w:author="◉‿◉" w:date="2020-05-08T20:26:00Z">
          <w:r>
            <w:rPr>
              <w:rFonts w:ascii="宋体" w:hAnsi="宋体"/>
            </w:rPr>
            <w:delInstrText xml:space="preserve"> HYPERLINK \l _Toc31416 </w:delInstrText>
          </w:r>
        </w:del>
      </w:ins>
      <w:ins w:id="5040" w:author="◉‿◉" w:date="2020-05-08T19:50:00Z">
        <w:del w:id="5041" w:author="◉‿◉" w:date="2020-05-08T20:26:00Z">
          <w:r>
            <w:rPr>
              <w:rFonts w:ascii="宋体" w:hAnsi="宋体"/>
            </w:rPr>
            <w:fldChar w:fldCharType="separate"/>
          </w:r>
        </w:del>
      </w:ins>
      <w:ins w:id="5042" w:author="◉‿◉" w:date="2020-05-08T19:50:00Z">
        <w:del w:id="5043" w:author="◉‿◉" w:date="2020-05-08T20:26:00Z">
          <w:r>
            <w:rPr>
              <w:rFonts w:hint="eastAsia"/>
            </w:rPr>
            <w:delText>图6-1 整体实物连接图</w:delText>
          </w:r>
        </w:del>
      </w:ins>
      <w:ins w:id="5044" w:author="◉‿◉" w:date="2020-05-08T19:50:00Z">
        <w:del w:id="5045" w:author="◉‿◉" w:date="2020-05-08T20:26:00Z">
          <w:r>
            <w:rPr/>
            <w:tab/>
          </w:r>
        </w:del>
      </w:ins>
      <w:ins w:id="5046" w:author="◉‿◉" w:date="2020-05-08T19:50:00Z">
        <w:del w:id="5047" w:author="◉‿◉" w:date="2020-05-08T20:26:00Z">
          <w:r>
            <w:rPr/>
            <w:fldChar w:fldCharType="begin"/>
          </w:r>
        </w:del>
      </w:ins>
      <w:ins w:id="5048" w:author="◉‿◉" w:date="2020-05-08T19:50:00Z">
        <w:del w:id="5049" w:author="◉‿◉" w:date="2020-05-08T20:26:00Z">
          <w:r>
            <w:rPr/>
            <w:delInstrText xml:space="preserve"> PAGEREF _Toc31416 </w:delInstrText>
          </w:r>
        </w:del>
      </w:ins>
      <w:ins w:id="5050" w:author="◉‿◉" w:date="2020-05-08T19:50:00Z">
        <w:del w:id="5051" w:author="◉‿◉" w:date="2020-05-08T20:26:00Z">
          <w:r>
            <w:rPr/>
            <w:fldChar w:fldCharType="separate"/>
          </w:r>
        </w:del>
      </w:ins>
      <w:ins w:id="5052" w:author="◉‿◉" w:date="2020-05-08T19:50:00Z">
        <w:del w:id="5053" w:author="◉‿◉" w:date="2020-05-08T20:26:00Z">
          <w:r>
            <w:rPr/>
            <w:delText>35</w:delText>
          </w:r>
        </w:del>
      </w:ins>
      <w:ins w:id="5054" w:author="◉‿◉" w:date="2020-05-08T19:50:00Z">
        <w:del w:id="5055" w:author="◉‿◉" w:date="2020-05-08T20:26:00Z">
          <w:r>
            <w:rPr/>
            <w:fldChar w:fldCharType="end"/>
          </w:r>
        </w:del>
      </w:ins>
      <w:ins w:id="5056" w:author="◉‿◉" w:date="2020-05-08T19:50:00Z">
        <w:del w:id="5057" w:author="◉‿◉" w:date="2020-05-08T20:26:00Z">
          <w:r>
            <w:rPr>
              <w:rFonts w:ascii="宋体" w:hAnsi="宋体"/>
            </w:rPr>
            <w:fldChar w:fldCharType="end"/>
          </w:r>
        </w:del>
      </w:ins>
    </w:p>
    <w:p>
      <w:pPr>
        <w:pStyle w:val="23"/>
        <w:tabs>
          <w:tab w:val="right" w:leader="dot" w:pos="9354"/>
        </w:tabs>
        <w:rPr>
          <w:ins w:id="5058" w:author="◉‿◉" w:date="2020-05-08T19:50:00Z"/>
          <w:del w:id="5059" w:author="◉‿◉" w:date="2020-05-08T20:26:00Z"/>
        </w:rPr>
      </w:pPr>
      <w:ins w:id="5060" w:author="◉‿◉" w:date="2020-05-08T19:50:00Z">
        <w:del w:id="5061" w:author="◉‿◉" w:date="2020-05-08T20:26:00Z">
          <w:r>
            <w:rPr>
              <w:rFonts w:ascii="宋体" w:hAnsi="宋体"/>
            </w:rPr>
            <w:fldChar w:fldCharType="begin"/>
          </w:r>
        </w:del>
      </w:ins>
      <w:ins w:id="5062" w:author="◉‿◉" w:date="2020-05-08T19:50:00Z">
        <w:del w:id="5063" w:author="◉‿◉" w:date="2020-05-08T20:26:00Z">
          <w:r>
            <w:rPr>
              <w:rFonts w:ascii="宋体" w:hAnsi="宋体"/>
            </w:rPr>
            <w:delInstrText xml:space="preserve"> HYPERLINK \l _Toc32477 </w:delInstrText>
          </w:r>
        </w:del>
      </w:ins>
      <w:ins w:id="5064" w:author="◉‿◉" w:date="2020-05-08T19:50:00Z">
        <w:del w:id="5065" w:author="◉‿◉" w:date="2020-05-08T20:26:00Z">
          <w:r>
            <w:rPr>
              <w:rFonts w:ascii="宋体" w:hAnsi="宋体"/>
            </w:rPr>
            <w:fldChar w:fldCharType="separate"/>
          </w:r>
        </w:del>
      </w:ins>
      <w:ins w:id="5066" w:author="◉‿◉" w:date="2020-05-08T19:50:00Z">
        <w:del w:id="5067" w:author="◉‿◉" w:date="2020-05-08T20:26:00Z">
          <w:r>
            <w:rPr>
              <w:rFonts w:hint="eastAsia"/>
            </w:rPr>
            <w:delText>图6-2 手动模式界面</w:delText>
          </w:r>
        </w:del>
      </w:ins>
      <w:ins w:id="5068" w:author="◉‿◉" w:date="2020-05-08T19:51:00Z">
        <w:del w:id="5069" w:author="◉‿◉" w:date="2020-05-08T20:26:00Z">
          <w:r>
            <w:rPr/>
            <w:tab/>
          </w:r>
        </w:del>
      </w:ins>
      <w:ins w:id="5070" w:author="◉‿◉" w:date="2020-05-08T19:51:00Z">
        <w:del w:id="5071" w:author="◉‿◉" w:date="2020-05-08T20:26:00Z">
          <w:r>
            <w:rPr/>
            <w:fldChar w:fldCharType="begin"/>
          </w:r>
        </w:del>
      </w:ins>
      <w:ins w:id="5072" w:author="◉‿◉" w:date="2020-05-08T19:51:00Z">
        <w:del w:id="5073" w:author="◉‿◉" w:date="2020-05-08T20:26:00Z">
          <w:r>
            <w:rPr/>
            <w:delInstrText xml:space="preserve"> PAGEREF _Toc32477 </w:delInstrText>
          </w:r>
        </w:del>
      </w:ins>
      <w:ins w:id="5074" w:author="◉‿◉" w:date="2020-05-08T19:51:00Z">
        <w:del w:id="5075" w:author="◉‿◉" w:date="2020-05-08T20:26:00Z">
          <w:r>
            <w:rPr/>
            <w:fldChar w:fldCharType="separate"/>
          </w:r>
        </w:del>
      </w:ins>
      <w:ins w:id="5076" w:author="◉‿◉" w:date="2020-05-08T19:51:00Z">
        <w:del w:id="5077" w:author="◉‿◉" w:date="2020-05-08T20:26:00Z">
          <w:r>
            <w:rPr/>
            <w:delText>35</w:delText>
          </w:r>
        </w:del>
      </w:ins>
      <w:ins w:id="5078" w:author="◉‿◉" w:date="2020-05-08T19:51:00Z">
        <w:del w:id="5079" w:author="◉‿◉" w:date="2020-05-08T20:26:00Z">
          <w:r>
            <w:rPr/>
            <w:fldChar w:fldCharType="end"/>
          </w:r>
        </w:del>
      </w:ins>
    </w:p>
    <w:p>
      <w:pPr>
        <w:pStyle w:val="23"/>
        <w:tabs>
          <w:tab w:val="right" w:leader="dot" w:pos="9354"/>
        </w:tabs>
        <w:rPr>
          <w:ins w:id="5080" w:author="◉‿◉" w:date="2020-05-08T19:50:00Z"/>
          <w:del w:id="5081" w:author="◉‿◉" w:date="2020-05-08T20:26:00Z"/>
        </w:rPr>
      </w:pPr>
      <w:ins w:id="5082" w:author="◉‿◉" w:date="2020-05-08T19:50:00Z">
        <w:del w:id="5083" w:author="◉‿◉" w:date="2020-05-08T20:26:00Z">
          <w:r>
            <w:rPr>
              <w:rFonts w:hint="eastAsia"/>
            </w:rPr>
            <w:delText>图6-3 定时功能界面</w:delText>
          </w:r>
        </w:del>
      </w:ins>
      <w:ins w:id="5084" w:author="◉‿◉" w:date="2020-05-08T19:50:00Z">
        <w:del w:id="5085" w:author="◉‿◉" w:date="2020-05-08T20:26:00Z">
          <w:r>
            <w:rPr/>
            <w:tab/>
          </w:r>
        </w:del>
      </w:ins>
      <w:ins w:id="5086" w:author="◉‿◉" w:date="2020-05-08T19:50:00Z">
        <w:del w:id="5087" w:author="◉‿◉" w:date="2020-05-08T20:26:00Z">
          <w:r>
            <w:rPr/>
            <w:fldChar w:fldCharType="begin"/>
          </w:r>
        </w:del>
      </w:ins>
      <w:ins w:id="5088" w:author="◉‿◉" w:date="2020-05-08T19:50:00Z">
        <w:del w:id="5089" w:author="◉‿◉" w:date="2020-05-08T20:26:00Z">
          <w:r>
            <w:rPr/>
            <w:delInstrText xml:space="preserve"> PAGEREF _Toc32477 </w:delInstrText>
          </w:r>
        </w:del>
      </w:ins>
      <w:ins w:id="5090" w:author="◉‿◉" w:date="2020-05-08T19:50:00Z">
        <w:del w:id="5091" w:author="◉‿◉" w:date="2020-05-08T20:26:00Z">
          <w:r>
            <w:rPr/>
            <w:fldChar w:fldCharType="separate"/>
          </w:r>
        </w:del>
      </w:ins>
      <w:ins w:id="5092" w:author="◉‿◉" w:date="2020-05-08T19:50:00Z">
        <w:del w:id="5093" w:author="◉‿◉" w:date="2020-05-08T20:26:00Z">
          <w:r>
            <w:rPr/>
            <w:delText>35</w:delText>
          </w:r>
        </w:del>
      </w:ins>
      <w:ins w:id="5094" w:author="◉‿◉" w:date="2020-05-08T19:50:00Z">
        <w:del w:id="5095" w:author="◉‿◉" w:date="2020-05-08T20:26:00Z">
          <w:r>
            <w:rPr/>
            <w:fldChar w:fldCharType="end"/>
          </w:r>
        </w:del>
      </w:ins>
      <w:ins w:id="5096" w:author="◉‿◉" w:date="2020-05-08T19:50:00Z">
        <w:del w:id="5097" w:author="◉‿◉" w:date="2020-05-08T20:26:00Z">
          <w:r>
            <w:rPr>
              <w:rFonts w:ascii="宋体" w:hAnsi="宋体"/>
            </w:rPr>
            <w:fldChar w:fldCharType="end"/>
          </w:r>
        </w:del>
      </w:ins>
    </w:p>
    <w:p>
      <w:pPr>
        <w:pStyle w:val="23"/>
        <w:tabs>
          <w:tab w:val="right" w:leader="dot" w:pos="9354"/>
        </w:tabs>
        <w:rPr>
          <w:ins w:id="5098" w:author="◉‿◉" w:date="2020-05-08T19:50:00Z"/>
          <w:del w:id="5099" w:author="◉‿◉" w:date="2020-05-08T20:26:00Z"/>
        </w:rPr>
      </w:pPr>
      <w:ins w:id="5100" w:author="◉‿◉" w:date="2020-05-08T19:50:00Z">
        <w:del w:id="5101" w:author="◉‿◉" w:date="2020-05-08T20:26:00Z">
          <w:r>
            <w:rPr>
              <w:rFonts w:ascii="宋体" w:hAnsi="宋体"/>
            </w:rPr>
            <w:fldChar w:fldCharType="begin"/>
          </w:r>
        </w:del>
      </w:ins>
      <w:ins w:id="5102" w:author="◉‿◉" w:date="2020-05-08T19:50:00Z">
        <w:del w:id="5103" w:author="◉‿◉" w:date="2020-05-08T20:26:00Z">
          <w:r>
            <w:rPr>
              <w:rFonts w:ascii="宋体" w:hAnsi="宋体"/>
            </w:rPr>
            <w:delInstrText xml:space="preserve"> HYPERLINK \l _Toc4455 </w:delInstrText>
          </w:r>
        </w:del>
      </w:ins>
      <w:ins w:id="5104" w:author="◉‿◉" w:date="2020-05-08T19:50:00Z">
        <w:del w:id="5105" w:author="◉‿◉" w:date="2020-05-08T20:26:00Z">
          <w:r>
            <w:rPr>
              <w:rFonts w:ascii="宋体" w:hAnsi="宋体"/>
            </w:rPr>
            <w:fldChar w:fldCharType="separate"/>
          </w:r>
        </w:del>
      </w:ins>
      <w:ins w:id="5106" w:author="◉‿◉" w:date="2020-05-08T19:50:00Z">
        <w:del w:id="5107" w:author="◉‿◉" w:date="2020-05-08T20:26:00Z">
          <w:r>
            <w:rPr>
              <w:rFonts w:hint="eastAsia"/>
            </w:rPr>
            <w:delText>图6-4 智能模式界面</w:delText>
          </w:r>
        </w:del>
      </w:ins>
      <w:ins w:id="5108" w:author="◉‿◉" w:date="2020-05-08T19:51:00Z">
        <w:del w:id="5109" w:author="◉‿◉" w:date="2020-05-08T20:26:00Z">
          <w:r>
            <w:rPr/>
            <w:tab/>
          </w:r>
        </w:del>
      </w:ins>
      <w:ins w:id="5110" w:author="◉‿◉" w:date="2020-05-08T19:51:00Z">
        <w:del w:id="5111" w:author="◉‿◉" w:date="2020-05-08T20:26:00Z">
          <w:r>
            <w:rPr>
              <w:rFonts w:hint="eastAsia"/>
            </w:rPr>
            <w:delText>36</w:delText>
          </w:r>
        </w:del>
      </w:ins>
    </w:p>
    <w:p>
      <w:pPr>
        <w:pStyle w:val="23"/>
        <w:tabs>
          <w:tab w:val="right" w:leader="dot" w:pos="9354"/>
        </w:tabs>
        <w:rPr>
          <w:ins w:id="5112" w:author="◉‿◉" w:date="2020-05-08T19:50:00Z"/>
          <w:del w:id="5113" w:author="◉‿◉" w:date="2020-05-08T20:26:00Z"/>
        </w:rPr>
      </w:pPr>
      <w:ins w:id="5114" w:author="◉‿◉" w:date="2020-05-08T19:50:00Z">
        <w:del w:id="5115" w:author="◉‿◉" w:date="2020-05-08T20:26:00Z">
          <w:r>
            <w:rPr>
              <w:rFonts w:hint="eastAsia"/>
            </w:rPr>
            <w:delText>图6-5 微信控制界面</w:delText>
          </w:r>
        </w:del>
      </w:ins>
      <w:ins w:id="5116" w:author="◉‿◉" w:date="2020-05-08T19:50:00Z">
        <w:del w:id="5117" w:author="◉‿◉" w:date="2020-05-08T20:26:00Z">
          <w:r>
            <w:rPr/>
            <w:tab/>
          </w:r>
        </w:del>
      </w:ins>
      <w:ins w:id="5118" w:author="◉‿◉" w:date="2020-05-08T19:50:00Z">
        <w:del w:id="5119" w:author="◉‿◉" w:date="2020-05-08T20:26:00Z">
          <w:r>
            <w:rPr/>
            <w:fldChar w:fldCharType="begin"/>
          </w:r>
        </w:del>
      </w:ins>
      <w:ins w:id="5120" w:author="◉‿◉" w:date="2020-05-08T19:50:00Z">
        <w:del w:id="5121" w:author="◉‿◉" w:date="2020-05-08T20:26:00Z">
          <w:r>
            <w:rPr/>
            <w:delInstrText xml:space="preserve"> PAGEREF _Toc4455 </w:delInstrText>
          </w:r>
        </w:del>
      </w:ins>
      <w:ins w:id="5122" w:author="◉‿◉" w:date="2020-05-08T19:50:00Z">
        <w:del w:id="5123" w:author="◉‿◉" w:date="2020-05-08T20:26:00Z">
          <w:r>
            <w:rPr/>
            <w:fldChar w:fldCharType="separate"/>
          </w:r>
        </w:del>
      </w:ins>
      <w:ins w:id="5124" w:author="◉‿◉" w:date="2020-05-08T19:50:00Z">
        <w:del w:id="5125" w:author="◉‿◉" w:date="2020-05-08T20:26:00Z">
          <w:r>
            <w:rPr/>
            <w:delText>36</w:delText>
          </w:r>
        </w:del>
      </w:ins>
      <w:ins w:id="5126" w:author="◉‿◉" w:date="2020-05-08T19:50:00Z">
        <w:del w:id="5127" w:author="◉‿◉" w:date="2020-05-08T20:26:00Z">
          <w:r>
            <w:rPr/>
            <w:fldChar w:fldCharType="end"/>
          </w:r>
        </w:del>
      </w:ins>
      <w:ins w:id="5128" w:author="◉‿◉" w:date="2020-05-08T19:50:00Z">
        <w:del w:id="5129" w:author="◉‿◉" w:date="2020-05-08T20:26:00Z">
          <w:r>
            <w:rPr>
              <w:rFonts w:ascii="宋体" w:hAnsi="宋体"/>
            </w:rPr>
            <w:fldChar w:fldCharType="end"/>
          </w:r>
        </w:del>
      </w:ins>
    </w:p>
    <w:p>
      <w:pPr>
        <w:pStyle w:val="23"/>
        <w:tabs>
          <w:tab w:val="right" w:leader="dot" w:pos="9354"/>
        </w:tabs>
        <w:rPr>
          <w:ins w:id="5130" w:author="◉‿◉" w:date="2020-05-08T19:50:00Z"/>
          <w:del w:id="5131" w:author="◉‿◉" w:date="2020-05-08T20:26:00Z"/>
        </w:rPr>
      </w:pPr>
      <w:ins w:id="5132" w:author="◉‿◉" w:date="2020-05-08T19:50:00Z">
        <w:del w:id="5133" w:author="◉‿◉" w:date="2020-05-08T20:26:00Z">
          <w:r>
            <w:rPr>
              <w:rFonts w:ascii="宋体" w:hAnsi="宋体"/>
            </w:rPr>
            <w:fldChar w:fldCharType="begin"/>
          </w:r>
        </w:del>
      </w:ins>
      <w:ins w:id="5134" w:author="◉‿◉" w:date="2020-05-08T19:50:00Z">
        <w:del w:id="5135" w:author="◉‿◉" w:date="2020-05-08T20:26:00Z">
          <w:r>
            <w:rPr>
              <w:rFonts w:ascii="宋体" w:hAnsi="宋体"/>
            </w:rPr>
            <w:delInstrText xml:space="preserve"> HYPERLINK \l _Toc30478 </w:delInstrText>
          </w:r>
        </w:del>
      </w:ins>
      <w:ins w:id="5136" w:author="◉‿◉" w:date="2020-05-08T19:50:00Z">
        <w:del w:id="5137" w:author="◉‿◉" w:date="2020-05-08T20:26:00Z">
          <w:r>
            <w:rPr>
              <w:rFonts w:ascii="宋体" w:hAnsi="宋体"/>
            </w:rPr>
            <w:fldChar w:fldCharType="separate"/>
          </w:r>
        </w:del>
      </w:ins>
      <w:ins w:id="5138" w:author="◉‿◉" w:date="2020-05-08T19:50:00Z">
        <w:del w:id="5139" w:author="◉‿◉" w:date="2020-05-08T20:26:00Z">
          <w:r>
            <w:rPr>
              <w:rFonts w:hint="eastAsia"/>
            </w:rPr>
            <w:delText>图6-6 TLINK服务端界面</w:delText>
          </w:r>
        </w:del>
      </w:ins>
      <w:ins w:id="5140" w:author="◉‿◉" w:date="2020-05-08T19:50:00Z">
        <w:del w:id="5141" w:author="◉‿◉" w:date="2020-05-08T20:26:00Z">
          <w:r>
            <w:rPr/>
            <w:tab/>
          </w:r>
        </w:del>
      </w:ins>
      <w:ins w:id="5142" w:author="◉‿◉" w:date="2020-05-08T19:50:00Z">
        <w:del w:id="5143" w:author="◉‿◉" w:date="2020-05-08T20:26:00Z">
          <w:r>
            <w:rPr/>
            <w:fldChar w:fldCharType="begin"/>
          </w:r>
        </w:del>
      </w:ins>
      <w:ins w:id="5144" w:author="◉‿◉" w:date="2020-05-08T19:50:00Z">
        <w:del w:id="5145" w:author="◉‿◉" w:date="2020-05-08T20:26:00Z">
          <w:r>
            <w:rPr/>
            <w:delInstrText xml:space="preserve"> PAGEREF _Toc30478 </w:delInstrText>
          </w:r>
        </w:del>
      </w:ins>
      <w:ins w:id="5146" w:author="◉‿◉" w:date="2020-05-08T19:50:00Z">
        <w:del w:id="5147" w:author="◉‿◉" w:date="2020-05-08T20:26:00Z">
          <w:r>
            <w:rPr/>
            <w:fldChar w:fldCharType="separate"/>
          </w:r>
        </w:del>
      </w:ins>
      <w:ins w:id="5148" w:author="◉‿◉" w:date="2020-05-08T19:50:00Z">
        <w:del w:id="5149" w:author="◉‿◉" w:date="2020-05-08T20:26:00Z">
          <w:r>
            <w:rPr/>
            <w:delText>36</w:delText>
          </w:r>
        </w:del>
      </w:ins>
      <w:ins w:id="5150" w:author="◉‿◉" w:date="2020-05-08T19:50:00Z">
        <w:del w:id="5151" w:author="◉‿◉" w:date="2020-05-08T20:26:00Z">
          <w:r>
            <w:rPr/>
            <w:fldChar w:fldCharType="end"/>
          </w:r>
        </w:del>
      </w:ins>
      <w:ins w:id="5152" w:author="◉‿◉" w:date="2020-05-08T19:50:00Z">
        <w:del w:id="5153" w:author="◉‿◉" w:date="2020-05-08T20:26:00Z">
          <w:r>
            <w:rPr>
              <w:rFonts w:ascii="宋体" w:hAnsi="宋体"/>
            </w:rPr>
            <w:fldChar w:fldCharType="end"/>
          </w:r>
        </w:del>
      </w:ins>
    </w:p>
    <w:p>
      <w:pPr>
        <w:pStyle w:val="23"/>
        <w:tabs>
          <w:tab w:val="right" w:leader="dot" w:pos="9354"/>
        </w:tabs>
        <w:rPr>
          <w:ins w:id="5154" w:author="◉‿◉" w:date="2020-05-08T20:26:00Z"/>
        </w:rPr>
      </w:pPr>
      <w:ins w:id="5155" w:author="◉‿◉" w:date="2020-05-08T20:26:00Z">
        <w:r>
          <w:rPr>
            <w:rFonts w:ascii="宋体" w:hAnsi="宋体"/>
          </w:rPr>
          <w:fldChar w:fldCharType="begin"/>
        </w:r>
      </w:ins>
      <w:ins w:id="5156" w:author="◉‿◉" w:date="2020-05-08T20:26:00Z">
        <w:r>
          <w:rPr>
            <w:rFonts w:ascii="宋体" w:hAnsi="宋体"/>
          </w:rPr>
          <w:instrText xml:space="preserve"> HYPERLINK \l _Toc1649 </w:instrText>
        </w:r>
      </w:ins>
      <w:ins w:id="5157" w:author="◉‿◉" w:date="2020-05-08T20:26:00Z">
        <w:r>
          <w:rPr>
            <w:rFonts w:ascii="宋体" w:hAnsi="宋体"/>
          </w:rPr>
          <w:fldChar w:fldCharType="separate"/>
        </w:r>
      </w:ins>
      <w:ins w:id="5158" w:author="◉‿◉" w:date="2020-05-08T20:26:00Z">
        <w:r>
          <w:rPr>
            <w:rFonts w:hint="eastAsia"/>
          </w:rPr>
          <w:t>图2-1 基于STM32的智能窗帘实现方案</w:t>
        </w:r>
      </w:ins>
      <w:ins w:id="5159" w:author="◉‿◉" w:date="2020-05-08T20:26:00Z">
        <w:r>
          <w:rPr/>
          <w:tab/>
        </w:r>
      </w:ins>
      <w:ins w:id="5160" w:author="◉‿◉" w:date="2020-05-08T20:26:00Z">
        <w:r>
          <w:rPr/>
          <w:fldChar w:fldCharType="begin"/>
        </w:r>
      </w:ins>
      <w:ins w:id="5161" w:author="◉‿◉" w:date="2020-05-08T20:26:00Z">
        <w:r>
          <w:rPr/>
          <w:instrText xml:space="preserve"> PAGEREF _Toc1649 </w:instrText>
        </w:r>
      </w:ins>
      <w:ins w:id="5162" w:author="◉‿◉" w:date="2020-05-08T20:26:00Z">
        <w:r>
          <w:rPr/>
          <w:fldChar w:fldCharType="separate"/>
        </w:r>
      </w:ins>
      <w:ins w:id="5163" w:author="◉‿◉" w:date="2020-05-08T20:26:00Z">
        <w:r>
          <w:rPr/>
          <w:t>4</w:t>
        </w:r>
      </w:ins>
      <w:ins w:id="5164" w:author="◉‿◉" w:date="2020-05-08T20:26:00Z">
        <w:r>
          <w:rPr/>
          <w:fldChar w:fldCharType="end"/>
        </w:r>
      </w:ins>
      <w:ins w:id="5165" w:author="◉‿◉" w:date="2020-05-08T20:26:00Z">
        <w:r>
          <w:rPr>
            <w:rFonts w:ascii="宋体" w:hAnsi="宋体"/>
          </w:rPr>
          <w:fldChar w:fldCharType="end"/>
        </w:r>
      </w:ins>
    </w:p>
    <w:p>
      <w:pPr>
        <w:pStyle w:val="23"/>
        <w:tabs>
          <w:tab w:val="right" w:leader="dot" w:pos="9354"/>
        </w:tabs>
        <w:rPr>
          <w:ins w:id="5166" w:author="◉‿◉" w:date="2020-05-08T20:26:00Z"/>
        </w:rPr>
      </w:pPr>
      <w:ins w:id="5167" w:author="◉‿◉" w:date="2020-05-08T20:26:00Z">
        <w:r>
          <w:rPr>
            <w:rFonts w:ascii="宋体" w:hAnsi="宋体"/>
          </w:rPr>
          <w:fldChar w:fldCharType="begin"/>
        </w:r>
      </w:ins>
      <w:ins w:id="5168" w:author="◉‿◉" w:date="2020-05-08T20:26:00Z">
        <w:r>
          <w:rPr>
            <w:rFonts w:ascii="宋体" w:hAnsi="宋体"/>
          </w:rPr>
          <w:instrText xml:space="preserve"> HYPERLINK \l _Toc655 </w:instrText>
        </w:r>
      </w:ins>
      <w:ins w:id="5169" w:author="◉‿◉" w:date="2020-05-08T20:26:00Z">
        <w:r>
          <w:rPr>
            <w:rFonts w:ascii="宋体" w:hAnsi="宋体"/>
          </w:rPr>
          <w:fldChar w:fldCharType="separate"/>
        </w:r>
      </w:ins>
      <w:ins w:id="5170" w:author="◉‿◉" w:date="2020-05-08T20:26:00Z">
        <w:r>
          <w:rPr>
            <w:rFonts w:hint="eastAsia"/>
          </w:rPr>
          <w:t>图3-1 智能窗帘系统原理图</w:t>
        </w:r>
      </w:ins>
      <w:ins w:id="5171" w:author="◉‿◉" w:date="2020-05-08T20:26:00Z">
        <w:r>
          <w:rPr/>
          <w:tab/>
        </w:r>
      </w:ins>
      <w:ins w:id="5172" w:author="◉‿◉" w:date="2020-05-08T20:26:00Z">
        <w:r>
          <w:rPr/>
          <w:fldChar w:fldCharType="begin"/>
        </w:r>
      </w:ins>
      <w:ins w:id="5173" w:author="◉‿◉" w:date="2020-05-08T20:26:00Z">
        <w:r>
          <w:rPr/>
          <w:instrText xml:space="preserve"> PAGEREF _Toc655 </w:instrText>
        </w:r>
      </w:ins>
      <w:ins w:id="5174" w:author="◉‿◉" w:date="2020-05-08T20:26:00Z">
        <w:r>
          <w:rPr/>
          <w:fldChar w:fldCharType="separate"/>
        </w:r>
      </w:ins>
      <w:ins w:id="5175" w:author="◉‿◉" w:date="2020-05-08T20:26:00Z">
        <w:r>
          <w:rPr/>
          <w:t>5</w:t>
        </w:r>
      </w:ins>
      <w:ins w:id="5176" w:author="◉‿◉" w:date="2020-05-08T20:26:00Z">
        <w:r>
          <w:rPr/>
          <w:fldChar w:fldCharType="end"/>
        </w:r>
      </w:ins>
      <w:ins w:id="5177" w:author="◉‿◉" w:date="2020-05-08T20:26:00Z">
        <w:r>
          <w:rPr>
            <w:rFonts w:ascii="宋体" w:hAnsi="宋体"/>
          </w:rPr>
          <w:fldChar w:fldCharType="end"/>
        </w:r>
      </w:ins>
    </w:p>
    <w:p>
      <w:pPr>
        <w:pStyle w:val="23"/>
        <w:tabs>
          <w:tab w:val="right" w:leader="dot" w:pos="9354"/>
        </w:tabs>
        <w:rPr>
          <w:ins w:id="5178" w:author="◉‿◉" w:date="2020-05-08T20:26:00Z"/>
        </w:rPr>
      </w:pPr>
      <w:ins w:id="5179" w:author="◉‿◉" w:date="2020-05-08T20:26:00Z">
        <w:r>
          <w:rPr>
            <w:rFonts w:ascii="宋体" w:hAnsi="宋体"/>
          </w:rPr>
          <w:fldChar w:fldCharType="begin"/>
        </w:r>
      </w:ins>
      <w:ins w:id="5180" w:author="◉‿◉" w:date="2020-05-08T20:26:00Z">
        <w:r>
          <w:rPr>
            <w:rFonts w:ascii="宋体" w:hAnsi="宋体"/>
          </w:rPr>
          <w:instrText xml:space="preserve"> HYPERLINK \l _Toc20562 </w:instrText>
        </w:r>
      </w:ins>
      <w:ins w:id="5181" w:author="◉‿◉" w:date="2020-05-08T20:26:00Z">
        <w:r>
          <w:rPr>
            <w:rFonts w:ascii="宋体" w:hAnsi="宋体"/>
          </w:rPr>
          <w:fldChar w:fldCharType="separate"/>
        </w:r>
      </w:ins>
      <w:ins w:id="5182" w:author="◉‿◉" w:date="2020-05-08T20:26:00Z">
        <w:r>
          <w:rPr>
            <w:rFonts w:hint="eastAsia"/>
          </w:rPr>
          <w:t>图3-2 STM32F407GT6主控板</w:t>
        </w:r>
      </w:ins>
      <w:ins w:id="5183" w:author="◉‿◉" w:date="2020-05-08T20:26:00Z">
        <w:r>
          <w:rPr/>
          <w:tab/>
        </w:r>
      </w:ins>
      <w:ins w:id="5184" w:author="◉‿◉" w:date="2020-05-08T20:26:00Z">
        <w:r>
          <w:rPr/>
          <w:fldChar w:fldCharType="begin"/>
        </w:r>
      </w:ins>
      <w:ins w:id="5185" w:author="◉‿◉" w:date="2020-05-08T20:26:00Z">
        <w:r>
          <w:rPr/>
          <w:instrText xml:space="preserve"> PAGEREF _Toc20562 </w:instrText>
        </w:r>
      </w:ins>
      <w:ins w:id="5186" w:author="◉‿◉" w:date="2020-05-08T20:26:00Z">
        <w:r>
          <w:rPr/>
          <w:fldChar w:fldCharType="separate"/>
        </w:r>
      </w:ins>
      <w:ins w:id="5187" w:author="◉‿◉" w:date="2020-05-08T20:26:00Z">
        <w:r>
          <w:rPr/>
          <w:t>6</w:t>
        </w:r>
      </w:ins>
      <w:ins w:id="5188" w:author="◉‿◉" w:date="2020-05-08T20:26:00Z">
        <w:r>
          <w:rPr/>
          <w:fldChar w:fldCharType="end"/>
        </w:r>
      </w:ins>
      <w:ins w:id="5189" w:author="◉‿◉" w:date="2020-05-08T20:26:00Z">
        <w:r>
          <w:rPr>
            <w:rFonts w:ascii="宋体" w:hAnsi="宋体"/>
          </w:rPr>
          <w:fldChar w:fldCharType="end"/>
        </w:r>
      </w:ins>
    </w:p>
    <w:p>
      <w:pPr>
        <w:pStyle w:val="23"/>
        <w:tabs>
          <w:tab w:val="right" w:leader="dot" w:pos="9354"/>
        </w:tabs>
        <w:rPr>
          <w:ins w:id="5190" w:author="◉‿◉" w:date="2020-05-08T20:26:00Z"/>
        </w:rPr>
      </w:pPr>
      <w:ins w:id="5191" w:author="◉‿◉" w:date="2020-05-08T20:26:00Z">
        <w:r>
          <w:rPr>
            <w:rFonts w:ascii="宋体" w:hAnsi="宋体"/>
          </w:rPr>
          <w:fldChar w:fldCharType="begin"/>
        </w:r>
      </w:ins>
      <w:ins w:id="5192" w:author="◉‿◉" w:date="2020-05-08T20:26:00Z">
        <w:r>
          <w:rPr>
            <w:rFonts w:ascii="宋体" w:hAnsi="宋体"/>
          </w:rPr>
          <w:instrText xml:space="preserve"> HYPERLINK \l _Toc8292 </w:instrText>
        </w:r>
      </w:ins>
      <w:ins w:id="5193" w:author="◉‿◉" w:date="2020-05-08T20:26:00Z">
        <w:r>
          <w:rPr>
            <w:rFonts w:ascii="宋体" w:hAnsi="宋体"/>
          </w:rPr>
          <w:fldChar w:fldCharType="separate"/>
        </w:r>
      </w:ins>
      <w:ins w:id="5194" w:author="◉‿◉" w:date="2020-05-08T20:26:00Z">
        <w:r>
          <w:rPr>
            <w:rFonts w:hint="eastAsia"/>
          </w:rPr>
          <w:t>图3-3 L298N电机驱动模块</w:t>
        </w:r>
      </w:ins>
      <w:ins w:id="5195" w:author="◉‿◉" w:date="2020-05-08T20:26:00Z">
        <w:r>
          <w:rPr/>
          <w:tab/>
        </w:r>
      </w:ins>
      <w:ins w:id="5196" w:author="◉‿◉" w:date="2020-05-08T20:26:00Z">
        <w:r>
          <w:rPr/>
          <w:fldChar w:fldCharType="begin"/>
        </w:r>
      </w:ins>
      <w:ins w:id="5197" w:author="◉‿◉" w:date="2020-05-08T20:26:00Z">
        <w:r>
          <w:rPr/>
          <w:instrText xml:space="preserve"> PAGEREF _Toc8292 </w:instrText>
        </w:r>
      </w:ins>
      <w:ins w:id="5198" w:author="◉‿◉" w:date="2020-05-08T20:26:00Z">
        <w:r>
          <w:rPr/>
          <w:fldChar w:fldCharType="separate"/>
        </w:r>
      </w:ins>
      <w:ins w:id="5199" w:author="◉‿◉" w:date="2020-05-08T20:26:00Z">
        <w:r>
          <w:rPr/>
          <w:t>7</w:t>
        </w:r>
      </w:ins>
      <w:ins w:id="5200" w:author="◉‿◉" w:date="2020-05-08T20:26:00Z">
        <w:r>
          <w:rPr/>
          <w:fldChar w:fldCharType="end"/>
        </w:r>
      </w:ins>
      <w:ins w:id="5201" w:author="◉‿◉" w:date="2020-05-08T20:26:00Z">
        <w:r>
          <w:rPr>
            <w:rFonts w:ascii="宋体" w:hAnsi="宋体"/>
          </w:rPr>
          <w:fldChar w:fldCharType="end"/>
        </w:r>
      </w:ins>
    </w:p>
    <w:p>
      <w:pPr>
        <w:pStyle w:val="23"/>
        <w:tabs>
          <w:tab w:val="right" w:leader="dot" w:pos="9354"/>
        </w:tabs>
        <w:rPr>
          <w:ins w:id="5202" w:author="◉‿◉" w:date="2020-05-08T20:26:00Z"/>
        </w:rPr>
      </w:pPr>
      <w:ins w:id="5203" w:author="◉‿◉" w:date="2020-05-08T20:26:00Z">
        <w:r>
          <w:rPr>
            <w:rFonts w:ascii="宋体" w:hAnsi="宋体"/>
          </w:rPr>
          <w:fldChar w:fldCharType="begin"/>
        </w:r>
      </w:ins>
      <w:ins w:id="5204" w:author="◉‿◉" w:date="2020-05-08T20:26:00Z">
        <w:r>
          <w:rPr>
            <w:rFonts w:ascii="宋体" w:hAnsi="宋体"/>
          </w:rPr>
          <w:instrText xml:space="preserve"> HYPERLINK \l _Toc17676 </w:instrText>
        </w:r>
      </w:ins>
      <w:ins w:id="5205" w:author="◉‿◉" w:date="2020-05-08T20:26:00Z">
        <w:r>
          <w:rPr>
            <w:rFonts w:ascii="宋体" w:hAnsi="宋体"/>
          </w:rPr>
          <w:fldChar w:fldCharType="separate"/>
        </w:r>
      </w:ins>
      <w:ins w:id="5206" w:author="◉‿◉" w:date="2020-05-08T20:26:00Z">
        <w:r>
          <w:rPr>
            <w:rFonts w:hint="eastAsia"/>
          </w:rPr>
          <w:t>图3-4 光敏电阻传感器模块</w:t>
        </w:r>
      </w:ins>
      <w:ins w:id="5207" w:author="◉‿◉" w:date="2020-05-08T20:26:00Z">
        <w:r>
          <w:rPr/>
          <w:tab/>
        </w:r>
      </w:ins>
      <w:ins w:id="5208" w:author="◉‿◉" w:date="2020-05-08T20:26:00Z">
        <w:r>
          <w:rPr/>
          <w:fldChar w:fldCharType="begin"/>
        </w:r>
      </w:ins>
      <w:ins w:id="5209" w:author="◉‿◉" w:date="2020-05-08T20:26:00Z">
        <w:r>
          <w:rPr/>
          <w:instrText xml:space="preserve"> PAGEREF _Toc17676 </w:instrText>
        </w:r>
      </w:ins>
      <w:ins w:id="5210" w:author="◉‿◉" w:date="2020-05-08T20:26:00Z">
        <w:r>
          <w:rPr/>
          <w:fldChar w:fldCharType="separate"/>
        </w:r>
      </w:ins>
      <w:ins w:id="5211" w:author="◉‿◉" w:date="2020-05-08T20:26:00Z">
        <w:r>
          <w:rPr/>
          <w:t>7</w:t>
        </w:r>
      </w:ins>
      <w:ins w:id="5212" w:author="◉‿◉" w:date="2020-05-08T20:26:00Z">
        <w:r>
          <w:rPr/>
          <w:fldChar w:fldCharType="end"/>
        </w:r>
      </w:ins>
      <w:ins w:id="5213" w:author="◉‿◉" w:date="2020-05-08T20:26:00Z">
        <w:r>
          <w:rPr>
            <w:rFonts w:ascii="宋体" w:hAnsi="宋体"/>
          </w:rPr>
          <w:fldChar w:fldCharType="end"/>
        </w:r>
      </w:ins>
    </w:p>
    <w:p>
      <w:pPr>
        <w:pStyle w:val="23"/>
        <w:tabs>
          <w:tab w:val="right" w:leader="dot" w:pos="9354"/>
        </w:tabs>
        <w:rPr>
          <w:ins w:id="5214" w:author="◉‿◉" w:date="2020-05-08T20:26:00Z"/>
        </w:rPr>
      </w:pPr>
      <w:ins w:id="5215" w:author="◉‿◉" w:date="2020-05-08T20:26:00Z">
        <w:r>
          <w:rPr>
            <w:rFonts w:ascii="宋体" w:hAnsi="宋体"/>
          </w:rPr>
          <w:fldChar w:fldCharType="begin"/>
        </w:r>
      </w:ins>
      <w:ins w:id="5216" w:author="◉‿◉" w:date="2020-05-08T20:26:00Z">
        <w:r>
          <w:rPr>
            <w:rFonts w:ascii="宋体" w:hAnsi="宋体"/>
          </w:rPr>
          <w:instrText xml:space="preserve"> HYPERLINK \l _Toc5546 </w:instrText>
        </w:r>
      </w:ins>
      <w:ins w:id="5217" w:author="◉‿◉" w:date="2020-05-08T20:26:00Z">
        <w:r>
          <w:rPr>
            <w:rFonts w:ascii="宋体" w:hAnsi="宋体"/>
          </w:rPr>
          <w:fldChar w:fldCharType="separate"/>
        </w:r>
      </w:ins>
      <w:ins w:id="5218" w:author="◉‿◉" w:date="2020-05-08T20:26:00Z">
        <w:r>
          <w:rPr>
            <w:rFonts w:hint="eastAsia"/>
          </w:rPr>
          <w:t>图3-5 DHT11温湿度传感器模块</w:t>
        </w:r>
      </w:ins>
      <w:ins w:id="5219" w:author="◉‿◉" w:date="2020-05-08T20:26:00Z">
        <w:r>
          <w:rPr/>
          <w:tab/>
        </w:r>
      </w:ins>
      <w:ins w:id="5220" w:author="◉‿◉" w:date="2020-05-08T20:26:00Z">
        <w:r>
          <w:rPr/>
          <w:fldChar w:fldCharType="begin"/>
        </w:r>
      </w:ins>
      <w:ins w:id="5221" w:author="◉‿◉" w:date="2020-05-08T20:26:00Z">
        <w:r>
          <w:rPr/>
          <w:instrText xml:space="preserve"> PAGEREF _Toc5546 </w:instrText>
        </w:r>
      </w:ins>
      <w:ins w:id="5222" w:author="◉‿◉" w:date="2020-05-08T20:26:00Z">
        <w:r>
          <w:rPr/>
          <w:fldChar w:fldCharType="separate"/>
        </w:r>
      </w:ins>
      <w:ins w:id="5223" w:author="◉‿◉" w:date="2020-05-08T20:26:00Z">
        <w:r>
          <w:rPr/>
          <w:t>8</w:t>
        </w:r>
      </w:ins>
      <w:ins w:id="5224" w:author="◉‿◉" w:date="2020-05-08T20:26:00Z">
        <w:r>
          <w:rPr/>
          <w:fldChar w:fldCharType="end"/>
        </w:r>
      </w:ins>
      <w:ins w:id="5225" w:author="◉‿◉" w:date="2020-05-08T20:26:00Z">
        <w:r>
          <w:rPr>
            <w:rFonts w:ascii="宋体" w:hAnsi="宋体"/>
          </w:rPr>
          <w:fldChar w:fldCharType="end"/>
        </w:r>
      </w:ins>
    </w:p>
    <w:p>
      <w:pPr>
        <w:pStyle w:val="23"/>
        <w:tabs>
          <w:tab w:val="right" w:leader="dot" w:pos="9354"/>
        </w:tabs>
        <w:rPr>
          <w:ins w:id="5226" w:author="◉‿◉" w:date="2020-05-08T20:26:00Z"/>
        </w:rPr>
      </w:pPr>
      <w:ins w:id="5227" w:author="◉‿◉" w:date="2020-05-08T20:26:00Z">
        <w:r>
          <w:rPr>
            <w:rFonts w:ascii="宋体" w:hAnsi="宋体"/>
          </w:rPr>
          <w:fldChar w:fldCharType="begin"/>
        </w:r>
      </w:ins>
      <w:ins w:id="5228" w:author="◉‿◉" w:date="2020-05-08T20:26:00Z">
        <w:r>
          <w:rPr>
            <w:rFonts w:ascii="宋体" w:hAnsi="宋体"/>
          </w:rPr>
          <w:instrText xml:space="preserve"> HYPERLINK \l _Toc12412 </w:instrText>
        </w:r>
      </w:ins>
      <w:ins w:id="5229" w:author="◉‿◉" w:date="2020-05-08T20:26:00Z">
        <w:r>
          <w:rPr>
            <w:rFonts w:ascii="宋体" w:hAnsi="宋体"/>
          </w:rPr>
          <w:fldChar w:fldCharType="separate"/>
        </w:r>
      </w:ins>
      <w:ins w:id="5230" w:author="◉‿◉" w:date="2020-05-08T20:26:00Z">
        <w:r>
          <w:rPr>
            <w:rFonts w:hint="eastAsia"/>
          </w:rPr>
          <w:t>图3-6 ESP8266 WIFI模块</w:t>
        </w:r>
      </w:ins>
      <w:ins w:id="5231" w:author="◉‿◉" w:date="2020-05-08T20:26:00Z">
        <w:r>
          <w:rPr/>
          <w:tab/>
        </w:r>
      </w:ins>
      <w:ins w:id="5232" w:author="◉‿◉" w:date="2020-05-08T20:26:00Z">
        <w:r>
          <w:rPr/>
          <w:fldChar w:fldCharType="begin"/>
        </w:r>
      </w:ins>
      <w:ins w:id="5233" w:author="◉‿◉" w:date="2020-05-08T20:26:00Z">
        <w:r>
          <w:rPr/>
          <w:instrText xml:space="preserve"> PAGEREF _Toc12412 </w:instrText>
        </w:r>
      </w:ins>
      <w:ins w:id="5234" w:author="◉‿◉" w:date="2020-05-08T20:26:00Z">
        <w:r>
          <w:rPr/>
          <w:fldChar w:fldCharType="separate"/>
        </w:r>
      </w:ins>
      <w:ins w:id="5235" w:author="◉‿◉" w:date="2020-05-08T20:26:00Z">
        <w:r>
          <w:rPr/>
          <w:t>8</w:t>
        </w:r>
      </w:ins>
      <w:ins w:id="5236" w:author="◉‿◉" w:date="2020-05-08T20:26:00Z">
        <w:r>
          <w:rPr/>
          <w:fldChar w:fldCharType="end"/>
        </w:r>
      </w:ins>
      <w:ins w:id="5237" w:author="◉‿◉" w:date="2020-05-08T20:26:00Z">
        <w:r>
          <w:rPr>
            <w:rFonts w:ascii="宋体" w:hAnsi="宋体"/>
          </w:rPr>
          <w:fldChar w:fldCharType="end"/>
        </w:r>
      </w:ins>
    </w:p>
    <w:p>
      <w:pPr>
        <w:pStyle w:val="23"/>
        <w:tabs>
          <w:tab w:val="right" w:leader="dot" w:pos="9354"/>
        </w:tabs>
        <w:rPr>
          <w:ins w:id="5238" w:author="◉‿◉" w:date="2020-05-08T20:26:00Z"/>
        </w:rPr>
      </w:pPr>
      <w:ins w:id="5239" w:author="◉‿◉" w:date="2020-05-08T20:26:00Z">
        <w:r>
          <w:rPr>
            <w:rFonts w:ascii="宋体" w:hAnsi="宋体"/>
          </w:rPr>
          <w:fldChar w:fldCharType="begin"/>
        </w:r>
      </w:ins>
      <w:ins w:id="5240" w:author="◉‿◉" w:date="2020-05-08T20:26:00Z">
        <w:r>
          <w:rPr>
            <w:rFonts w:ascii="宋体" w:hAnsi="宋体"/>
          </w:rPr>
          <w:instrText xml:space="preserve"> HYPERLINK \l _Toc8377 </w:instrText>
        </w:r>
      </w:ins>
      <w:ins w:id="5241" w:author="◉‿◉" w:date="2020-05-08T20:26:00Z">
        <w:r>
          <w:rPr>
            <w:rFonts w:ascii="宋体" w:hAnsi="宋体"/>
          </w:rPr>
          <w:fldChar w:fldCharType="separate"/>
        </w:r>
      </w:ins>
      <w:ins w:id="5242" w:author="◉‿◉" w:date="2020-05-08T20:26:00Z">
        <w:r>
          <w:rPr>
            <w:rFonts w:hint="eastAsia"/>
          </w:rPr>
          <w:t>图3-7 蜂鸣器驱动电路</w:t>
        </w:r>
      </w:ins>
      <w:ins w:id="5243" w:author="◉‿◉" w:date="2020-05-08T20:26:00Z">
        <w:r>
          <w:rPr/>
          <w:tab/>
        </w:r>
      </w:ins>
      <w:ins w:id="5244" w:author="◉‿◉" w:date="2020-05-08T20:26:00Z">
        <w:r>
          <w:rPr/>
          <w:fldChar w:fldCharType="begin"/>
        </w:r>
      </w:ins>
      <w:ins w:id="5245" w:author="◉‿◉" w:date="2020-05-08T20:26:00Z">
        <w:r>
          <w:rPr/>
          <w:instrText xml:space="preserve"> PAGEREF _Toc8377 </w:instrText>
        </w:r>
      </w:ins>
      <w:ins w:id="5246" w:author="◉‿◉" w:date="2020-05-08T20:26:00Z">
        <w:r>
          <w:rPr/>
          <w:fldChar w:fldCharType="separate"/>
        </w:r>
      </w:ins>
      <w:ins w:id="5247" w:author="◉‿◉" w:date="2020-05-08T20:26:00Z">
        <w:r>
          <w:rPr/>
          <w:t>9</w:t>
        </w:r>
      </w:ins>
      <w:ins w:id="5248" w:author="◉‿◉" w:date="2020-05-08T20:26:00Z">
        <w:r>
          <w:rPr/>
          <w:fldChar w:fldCharType="end"/>
        </w:r>
      </w:ins>
      <w:ins w:id="5249" w:author="◉‿◉" w:date="2020-05-08T20:26:00Z">
        <w:r>
          <w:rPr>
            <w:rFonts w:ascii="宋体" w:hAnsi="宋体"/>
          </w:rPr>
          <w:fldChar w:fldCharType="end"/>
        </w:r>
      </w:ins>
    </w:p>
    <w:p>
      <w:pPr>
        <w:pStyle w:val="23"/>
        <w:tabs>
          <w:tab w:val="right" w:leader="dot" w:pos="9354"/>
        </w:tabs>
        <w:rPr>
          <w:ins w:id="5250" w:author="◉‿◉" w:date="2020-05-08T20:26:00Z"/>
        </w:rPr>
      </w:pPr>
      <w:ins w:id="5251" w:author="◉‿◉" w:date="2020-05-08T20:26:00Z">
        <w:r>
          <w:rPr>
            <w:rFonts w:ascii="宋体" w:hAnsi="宋体"/>
          </w:rPr>
          <w:fldChar w:fldCharType="begin"/>
        </w:r>
      </w:ins>
      <w:ins w:id="5252" w:author="◉‿◉" w:date="2020-05-08T20:26:00Z">
        <w:r>
          <w:rPr>
            <w:rFonts w:ascii="宋体" w:hAnsi="宋体"/>
          </w:rPr>
          <w:instrText xml:space="preserve"> HYPERLINK \l _Toc6619 </w:instrText>
        </w:r>
      </w:ins>
      <w:ins w:id="5253" w:author="◉‿◉" w:date="2020-05-08T20:26:00Z">
        <w:r>
          <w:rPr>
            <w:rFonts w:ascii="宋体" w:hAnsi="宋体"/>
          </w:rPr>
          <w:fldChar w:fldCharType="separate"/>
        </w:r>
      </w:ins>
      <w:ins w:id="5254" w:author="◉‿◉" w:date="2020-05-08T20:26:00Z">
        <w:r>
          <w:rPr>
            <w:rFonts w:hint="eastAsia"/>
          </w:rPr>
          <w:t>图3-8 HC-SR501人体红外感应模块</w:t>
        </w:r>
      </w:ins>
      <w:ins w:id="5255" w:author="◉‿◉" w:date="2020-05-08T20:26:00Z">
        <w:r>
          <w:rPr/>
          <w:tab/>
        </w:r>
      </w:ins>
      <w:ins w:id="5256" w:author="◉‿◉" w:date="2020-05-08T20:26:00Z">
        <w:r>
          <w:rPr/>
          <w:fldChar w:fldCharType="begin"/>
        </w:r>
      </w:ins>
      <w:ins w:id="5257" w:author="◉‿◉" w:date="2020-05-08T20:26:00Z">
        <w:r>
          <w:rPr/>
          <w:instrText xml:space="preserve"> PAGEREF _Toc6619 </w:instrText>
        </w:r>
      </w:ins>
      <w:ins w:id="5258" w:author="◉‿◉" w:date="2020-05-08T20:26:00Z">
        <w:r>
          <w:rPr/>
          <w:fldChar w:fldCharType="separate"/>
        </w:r>
      </w:ins>
      <w:ins w:id="5259" w:author="◉‿◉" w:date="2020-05-08T20:26:00Z">
        <w:r>
          <w:rPr/>
          <w:t>9</w:t>
        </w:r>
      </w:ins>
      <w:ins w:id="5260" w:author="◉‿◉" w:date="2020-05-08T20:26:00Z">
        <w:r>
          <w:rPr/>
          <w:fldChar w:fldCharType="end"/>
        </w:r>
      </w:ins>
      <w:ins w:id="5261" w:author="◉‿◉" w:date="2020-05-08T20:26:00Z">
        <w:r>
          <w:rPr>
            <w:rFonts w:ascii="宋体" w:hAnsi="宋体"/>
          </w:rPr>
          <w:fldChar w:fldCharType="end"/>
        </w:r>
      </w:ins>
    </w:p>
    <w:p>
      <w:pPr>
        <w:pStyle w:val="23"/>
        <w:tabs>
          <w:tab w:val="right" w:leader="dot" w:pos="9354"/>
        </w:tabs>
        <w:rPr>
          <w:ins w:id="5262" w:author="◉‿◉" w:date="2020-05-08T20:26:00Z"/>
        </w:rPr>
      </w:pPr>
      <w:ins w:id="5263" w:author="◉‿◉" w:date="2020-05-08T20:26:00Z">
        <w:r>
          <w:rPr>
            <w:rFonts w:ascii="宋体" w:hAnsi="宋体"/>
          </w:rPr>
          <w:fldChar w:fldCharType="begin"/>
        </w:r>
      </w:ins>
      <w:ins w:id="5264" w:author="◉‿◉" w:date="2020-05-08T20:26:00Z">
        <w:r>
          <w:rPr>
            <w:rFonts w:ascii="宋体" w:hAnsi="宋体"/>
          </w:rPr>
          <w:instrText xml:space="preserve"> HYPERLINK \l _Toc27929 </w:instrText>
        </w:r>
      </w:ins>
      <w:ins w:id="5265" w:author="◉‿◉" w:date="2020-05-08T20:26:00Z">
        <w:r>
          <w:rPr>
            <w:rFonts w:ascii="宋体" w:hAnsi="宋体"/>
          </w:rPr>
          <w:fldChar w:fldCharType="separate"/>
        </w:r>
      </w:ins>
      <w:ins w:id="5266" w:author="◉‿◉" w:date="2020-05-08T20:26:00Z">
        <w:r>
          <w:rPr>
            <w:rFonts w:hint="eastAsia"/>
          </w:rPr>
          <w:t>图4-1 软件主程序流程</w:t>
        </w:r>
      </w:ins>
      <w:ins w:id="5267" w:author="◉‿◉" w:date="2020-05-08T20:26:00Z">
        <w:r>
          <w:rPr/>
          <w:tab/>
        </w:r>
      </w:ins>
      <w:ins w:id="5268" w:author="◉‿◉" w:date="2020-05-08T20:26:00Z">
        <w:r>
          <w:rPr/>
          <w:fldChar w:fldCharType="begin"/>
        </w:r>
      </w:ins>
      <w:ins w:id="5269" w:author="◉‿◉" w:date="2020-05-08T20:26:00Z">
        <w:r>
          <w:rPr/>
          <w:instrText xml:space="preserve"> PAGEREF _Toc27929 </w:instrText>
        </w:r>
      </w:ins>
      <w:ins w:id="5270" w:author="◉‿◉" w:date="2020-05-08T20:26:00Z">
        <w:r>
          <w:rPr/>
          <w:fldChar w:fldCharType="separate"/>
        </w:r>
      </w:ins>
      <w:ins w:id="5271" w:author="◉‿◉" w:date="2020-05-08T20:26:00Z">
        <w:r>
          <w:rPr/>
          <w:t>10</w:t>
        </w:r>
      </w:ins>
      <w:ins w:id="5272" w:author="◉‿◉" w:date="2020-05-08T20:26:00Z">
        <w:r>
          <w:rPr/>
          <w:fldChar w:fldCharType="end"/>
        </w:r>
      </w:ins>
      <w:ins w:id="5273" w:author="◉‿◉" w:date="2020-05-08T20:26:00Z">
        <w:r>
          <w:rPr>
            <w:rFonts w:ascii="宋体" w:hAnsi="宋体"/>
          </w:rPr>
          <w:fldChar w:fldCharType="end"/>
        </w:r>
      </w:ins>
    </w:p>
    <w:p>
      <w:pPr>
        <w:pStyle w:val="23"/>
        <w:tabs>
          <w:tab w:val="right" w:leader="dot" w:pos="9354"/>
        </w:tabs>
        <w:rPr>
          <w:ins w:id="5274" w:author="◉‿◉" w:date="2020-05-08T20:26:00Z"/>
        </w:rPr>
      </w:pPr>
      <w:ins w:id="5275" w:author="◉‿◉" w:date="2020-05-08T20:26:00Z">
        <w:r>
          <w:rPr>
            <w:rFonts w:ascii="宋体" w:hAnsi="宋体"/>
          </w:rPr>
          <w:fldChar w:fldCharType="begin"/>
        </w:r>
      </w:ins>
      <w:ins w:id="5276" w:author="◉‿◉" w:date="2020-05-08T20:26:00Z">
        <w:r>
          <w:rPr>
            <w:rFonts w:ascii="宋体" w:hAnsi="宋体"/>
          </w:rPr>
          <w:instrText xml:space="preserve"> HYPERLINK \l _Toc8929 </w:instrText>
        </w:r>
      </w:ins>
      <w:ins w:id="5277" w:author="◉‿◉" w:date="2020-05-08T20:26:00Z">
        <w:r>
          <w:rPr>
            <w:rFonts w:ascii="宋体" w:hAnsi="宋体"/>
          </w:rPr>
          <w:fldChar w:fldCharType="separate"/>
        </w:r>
      </w:ins>
      <w:ins w:id="5278" w:author="◉‿◉" w:date="2020-05-08T20:26:00Z">
        <w:r>
          <w:rPr>
            <w:rFonts w:hint="eastAsia"/>
          </w:rPr>
          <w:t>图4-2 Keil uVision5</w:t>
        </w:r>
      </w:ins>
      <w:ins w:id="5279" w:author="◉‿◉" w:date="2020-05-08T20:26:00Z">
        <w:r>
          <w:rPr/>
          <w:tab/>
        </w:r>
      </w:ins>
      <w:ins w:id="5280" w:author="◉‿◉" w:date="2020-05-08T20:26:00Z">
        <w:r>
          <w:rPr/>
          <w:fldChar w:fldCharType="begin"/>
        </w:r>
      </w:ins>
      <w:ins w:id="5281" w:author="◉‿◉" w:date="2020-05-08T20:26:00Z">
        <w:r>
          <w:rPr/>
          <w:instrText xml:space="preserve"> PAGEREF _Toc8929 </w:instrText>
        </w:r>
      </w:ins>
      <w:ins w:id="5282" w:author="◉‿◉" w:date="2020-05-08T20:26:00Z">
        <w:r>
          <w:rPr/>
          <w:fldChar w:fldCharType="separate"/>
        </w:r>
      </w:ins>
      <w:ins w:id="5283" w:author="◉‿◉" w:date="2020-05-08T20:26:00Z">
        <w:r>
          <w:rPr/>
          <w:t>11</w:t>
        </w:r>
      </w:ins>
      <w:ins w:id="5284" w:author="◉‿◉" w:date="2020-05-08T20:26:00Z">
        <w:r>
          <w:rPr/>
          <w:fldChar w:fldCharType="end"/>
        </w:r>
      </w:ins>
      <w:ins w:id="5285" w:author="◉‿◉" w:date="2020-05-08T20:26:00Z">
        <w:r>
          <w:rPr>
            <w:rFonts w:ascii="宋体" w:hAnsi="宋体"/>
          </w:rPr>
          <w:fldChar w:fldCharType="end"/>
        </w:r>
      </w:ins>
    </w:p>
    <w:p>
      <w:pPr>
        <w:pStyle w:val="23"/>
        <w:tabs>
          <w:tab w:val="right" w:leader="dot" w:pos="9354"/>
        </w:tabs>
        <w:rPr>
          <w:ins w:id="5286" w:author="◉‿◉" w:date="2020-05-08T20:26:00Z"/>
        </w:rPr>
      </w:pPr>
      <w:ins w:id="5287" w:author="◉‿◉" w:date="2020-05-08T20:26:00Z">
        <w:r>
          <w:rPr>
            <w:rFonts w:ascii="宋体" w:hAnsi="宋体"/>
          </w:rPr>
          <w:fldChar w:fldCharType="begin"/>
        </w:r>
      </w:ins>
      <w:ins w:id="5288" w:author="◉‿◉" w:date="2020-05-08T20:26:00Z">
        <w:r>
          <w:rPr>
            <w:rFonts w:ascii="宋体" w:hAnsi="宋体"/>
          </w:rPr>
          <w:instrText xml:space="preserve"> HYPERLINK \l _Toc28848 </w:instrText>
        </w:r>
      </w:ins>
      <w:ins w:id="5289" w:author="◉‿◉" w:date="2020-05-08T20:26:00Z">
        <w:r>
          <w:rPr>
            <w:rFonts w:ascii="宋体" w:hAnsi="宋体"/>
          </w:rPr>
          <w:fldChar w:fldCharType="separate"/>
        </w:r>
      </w:ins>
      <w:ins w:id="5290" w:author="◉‿◉" w:date="2020-05-08T20:26:00Z">
        <w:r>
          <w:rPr>
            <w:rFonts w:hint="eastAsia"/>
          </w:rPr>
          <w:t>图4-3 开始信号时序</w:t>
        </w:r>
      </w:ins>
      <w:ins w:id="5291" w:author="◉‿◉" w:date="2020-05-08T20:26:00Z">
        <w:r>
          <w:rPr/>
          <w:tab/>
        </w:r>
      </w:ins>
      <w:ins w:id="5292" w:author="◉‿◉" w:date="2020-05-08T20:26:00Z">
        <w:r>
          <w:rPr/>
          <w:fldChar w:fldCharType="begin"/>
        </w:r>
      </w:ins>
      <w:ins w:id="5293" w:author="◉‿◉" w:date="2020-05-08T20:26:00Z">
        <w:r>
          <w:rPr/>
          <w:instrText xml:space="preserve"> PAGEREF _Toc28848 </w:instrText>
        </w:r>
      </w:ins>
      <w:ins w:id="5294" w:author="◉‿◉" w:date="2020-05-08T20:26:00Z">
        <w:r>
          <w:rPr/>
          <w:fldChar w:fldCharType="separate"/>
        </w:r>
      </w:ins>
      <w:ins w:id="5295" w:author="◉‿◉" w:date="2020-05-08T20:26:00Z">
        <w:r>
          <w:rPr/>
          <w:t>13</w:t>
        </w:r>
      </w:ins>
      <w:ins w:id="5296" w:author="◉‿◉" w:date="2020-05-08T20:26:00Z">
        <w:r>
          <w:rPr/>
          <w:fldChar w:fldCharType="end"/>
        </w:r>
      </w:ins>
      <w:ins w:id="5297" w:author="◉‿◉" w:date="2020-05-08T20:26:00Z">
        <w:r>
          <w:rPr>
            <w:rFonts w:ascii="宋体" w:hAnsi="宋体"/>
          </w:rPr>
          <w:fldChar w:fldCharType="end"/>
        </w:r>
      </w:ins>
    </w:p>
    <w:p>
      <w:pPr>
        <w:pStyle w:val="23"/>
        <w:tabs>
          <w:tab w:val="right" w:leader="dot" w:pos="9354"/>
        </w:tabs>
        <w:rPr>
          <w:ins w:id="5298" w:author="◉‿◉" w:date="2020-05-08T20:26:00Z"/>
        </w:rPr>
      </w:pPr>
      <w:ins w:id="5299" w:author="◉‿◉" w:date="2020-05-08T20:26:00Z">
        <w:r>
          <w:rPr>
            <w:rFonts w:ascii="宋体" w:hAnsi="宋体"/>
          </w:rPr>
          <w:fldChar w:fldCharType="begin"/>
        </w:r>
      </w:ins>
      <w:ins w:id="5300" w:author="◉‿◉" w:date="2020-05-08T20:26:00Z">
        <w:r>
          <w:rPr>
            <w:rFonts w:ascii="宋体" w:hAnsi="宋体"/>
          </w:rPr>
          <w:instrText xml:space="preserve"> HYPERLINK \l _Toc195 </w:instrText>
        </w:r>
      </w:ins>
      <w:ins w:id="5301" w:author="◉‿◉" w:date="2020-05-08T20:26:00Z">
        <w:r>
          <w:rPr>
            <w:rFonts w:ascii="宋体" w:hAnsi="宋体"/>
          </w:rPr>
          <w:fldChar w:fldCharType="separate"/>
        </w:r>
      </w:ins>
      <w:ins w:id="5302" w:author="◉‿◉" w:date="2020-05-08T20:26:00Z">
        <w:r>
          <w:rPr>
            <w:rFonts w:hint="eastAsia"/>
          </w:rPr>
          <w:t>图4-4 数据0传输时序</w:t>
        </w:r>
      </w:ins>
      <w:ins w:id="5303" w:author="◉‿◉" w:date="2020-05-08T20:26:00Z">
        <w:r>
          <w:rPr/>
          <w:tab/>
        </w:r>
      </w:ins>
      <w:ins w:id="5304" w:author="◉‿◉" w:date="2020-05-08T20:26:00Z">
        <w:r>
          <w:rPr/>
          <w:fldChar w:fldCharType="begin"/>
        </w:r>
      </w:ins>
      <w:ins w:id="5305" w:author="◉‿◉" w:date="2020-05-08T20:26:00Z">
        <w:r>
          <w:rPr/>
          <w:instrText xml:space="preserve"> PAGEREF _Toc195 </w:instrText>
        </w:r>
      </w:ins>
      <w:ins w:id="5306" w:author="◉‿◉" w:date="2020-05-08T20:26:00Z">
        <w:r>
          <w:rPr/>
          <w:fldChar w:fldCharType="separate"/>
        </w:r>
      </w:ins>
      <w:ins w:id="5307" w:author="◉‿◉" w:date="2020-05-08T20:26:00Z">
        <w:r>
          <w:rPr/>
          <w:t>13</w:t>
        </w:r>
      </w:ins>
      <w:ins w:id="5308" w:author="◉‿◉" w:date="2020-05-08T20:26:00Z">
        <w:r>
          <w:rPr/>
          <w:fldChar w:fldCharType="end"/>
        </w:r>
      </w:ins>
      <w:ins w:id="5309" w:author="◉‿◉" w:date="2020-05-08T20:26:00Z">
        <w:r>
          <w:rPr>
            <w:rFonts w:ascii="宋体" w:hAnsi="宋体"/>
          </w:rPr>
          <w:fldChar w:fldCharType="end"/>
        </w:r>
      </w:ins>
    </w:p>
    <w:p>
      <w:pPr>
        <w:pStyle w:val="23"/>
        <w:tabs>
          <w:tab w:val="right" w:leader="dot" w:pos="9354"/>
        </w:tabs>
        <w:rPr>
          <w:ins w:id="5310" w:author="◉‿◉" w:date="2020-05-08T20:26:00Z"/>
        </w:rPr>
      </w:pPr>
      <w:ins w:id="5311" w:author="◉‿◉" w:date="2020-05-08T20:26:00Z">
        <w:r>
          <w:rPr>
            <w:rFonts w:ascii="宋体" w:hAnsi="宋体"/>
          </w:rPr>
          <w:fldChar w:fldCharType="begin"/>
        </w:r>
      </w:ins>
      <w:ins w:id="5312" w:author="◉‿◉" w:date="2020-05-08T20:26:00Z">
        <w:r>
          <w:rPr>
            <w:rFonts w:ascii="宋体" w:hAnsi="宋体"/>
          </w:rPr>
          <w:instrText xml:space="preserve"> HYPERLINK \l _Toc20279 </w:instrText>
        </w:r>
      </w:ins>
      <w:ins w:id="5313" w:author="◉‿◉" w:date="2020-05-08T20:26:00Z">
        <w:r>
          <w:rPr>
            <w:rFonts w:ascii="宋体" w:hAnsi="宋体"/>
          </w:rPr>
          <w:fldChar w:fldCharType="separate"/>
        </w:r>
      </w:ins>
      <w:ins w:id="5314" w:author="◉‿◉" w:date="2020-05-08T20:26:00Z">
        <w:r>
          <w:rPr>
            <w:rFonts w:hint="eastAsia"/>
          </w:rPr>
          <w:t>图4-5 数据1传输时序</w:t>
        </w:r>
      </w:ins>
      <w:ins w:id="5315" w:author="◉‿◉" w:date="2020-05-08T20:26:00Z">
        <w:r>
          <w:rPr/>
          <w:tab/>
        </w:r>
      </w:ins>
      <w:ins w:id="5316" w:author="◉‿◉" w:date="2020-05-08T20:26:00Z">
        <w:r>
          <w:rPr/>
          <w:fldChar w:fldCharType="begin"/>
        </w:r>
      </w:ins>
      <w:ins w:id="5317" w:author="◉‿◉" w:date="2020-05-08T20:26:00Z">
        <w:r>
          <w:rPr/>
          <w:instrText xml:space="preserve"> PAGEREF _Toc20279 </w:instrText>
        </w:r>
      </w:ins>
      <w:ins w:id="5318" w:author="◉‿◉" w:date="2020-05-08T20:26:00Z">
        <w:r>
          <w:rPr/>
          <w:fldChar w:fldCharType="separate"/>
        </w:r>
      </w:ins>
      <w:ins w:id="5319" w:author="◉‿◉" w:date="2020-05-08T20:26:00Z">
        <w:r>
          <w:rPr/>
          <w:t>13</w:t>
        </w:r>
      </w:ins>
      <w:ins w:id="5320" w:author="◉‿◉" w:date="2020-05-08T20:26:00Z">
        <w:r>
          <w:rPr/>
          <w:fldChar w:fldCharType="end"/>
        </w:r>
      </w:ins>
      <w:ins w:id="5321" w:author="◉‿◉" w:date="2020-05-08T20:26:00Z">
        <w:r>
          <w:rPr>
            <w:rFonts w:ascii="宋体" w:hAnsi="宋体"/>
          </w:rPr>
          <w:fldChar w:fldCharType="end"/>
        </w:r>
      </w:ins>
    </w:p>
    <w:p>
      <w:pPr>
        <w:pStyle w:val="23"/>
        <w:tabs>
          <w:tab w:val="right" w:leader="dot" w:pos="9354"/>
        </w:tabs>
        <w:rPr>
          <w:ins w:id="5322" w:author="◉‿◉" w:date="2020-05-08T20:26:00Z"/>
        </w:rPr>
      </w:pPr>
      <w:ins w:id="5323" w:author="◉‿◉" w:date="2020-05-08T20:26:00Z">
        <w:r>
          <w:rPr>
            <w:rFonts w:ascii="宋体" w:hAnsi="宋体"/>
          </w:rPr>
          <w:fldChar w:fldCharType="begin"/>
        </w:r>
      </w:ins>
      <w:ins w:id="5324" w:author="◉‿◉" w:date="2020-05-08T20:26:00Z">
        <w:r>
          <w:rPr>
            <w:rFonts w:ascii="宋体" w:hAnsi="宋体"/>
          </w:rPr>
          <w:instrText xml:space="preserve"> HYPERLINK \l _Toc26178 </w:instrText>
        </w:r>
      </w:ins>
      <w:ins w:id="5325" w:author="◉‿◉" w:date="2020-05-08T20:26:00Z">
        <w:r>
          <w:rPr>
            <w:rFonts w:ascii="宋体" w:hAnsi="宋体"/>
          </w:rPr>
          <w:fldChar w:fldCharType="separate"/>
        </w:r>
      </w:ins>
      <w:ins w:id="5326" w:author="◉‿◉" w:date="2020-05-08T20:26:00Z">
        <w:r>
          <w:rPr>
            <w:rFonts w:hint="eastAsia"/>
          </w:rPr>
          <w:t>图4-6 传感器采集数据流程</w:t>
        </w:r>
      </w:ins>
      <w:ins w:id="5327" w:author="◉‿◉" w:date="2020-05-08T20:26:00Z">
        <w:r>
          <w:rPr/>
          <w:tab/>
        </w:r>
      </w:ins>
      <w:ins w:id="5328" w:author="◉‿◉" w:date="2020-05-08T20:26:00Z">
        <w:r>
          <w:rPr/>
          <w:fldChar w:fldCharType="begin"/>
        </w:r>
      </w:ins>
      <w:ins w:id="5329" w:author="◉‿◉" w:date="2020-05-08T20:26:00Z">
        <w:r>
          <w:rPr/>
          <w:instrText xml:space="preserve"> PAGEREF _Toc26178 </w:instrText>
        </w:r>
      </w:ins>
      <w:ins w:id="5330" w:author="◉‿◉" w:date="2020-05-08T20:26:00Z">
        <w:r>
          <w:rPr/>
          <w:fldChar w:fldCharType="separate"/>
        </w:r>
      </w:ins>
      <w:ins w:id="5331" w:author="◉‿◉" w:date="2020-05-08T20:26:00Z">
        <w:r>
          <w:rPr/>
          <w:t>14</w:t>
        </w:r>
      </w:ins>
      <w:ins w:id="5332" w:author="◉‿◉" w:date="2020-05-08T20:26:00Z">
        <w:r>
          <w:rPr/>
          <w:fldChar w:fldCharType="end"/>
        </w:r>
      </w:ins>
      <w:ins w:id="5333" w:author="◉‿◉" w:date="2020-05-08T20:26:00Z">
        <w:r>
          <w:rPr>
            <w:rFonts w:ascii="宋体" w:hAnsi="宋体"/>
          </w:rPr>
          <w:fldChar w:fldCharType="end"/>
        </w:r>
      </w:ins>
    </w:p>
    <w:p>
      <w:pPr>
        <w:pStyle w:val="23"/>
        <w:tabs>
          <w:tab w:val="right" w:leader="dot" w:pos="9354"/>
        </w:tabs>
        <w:rPr>
          <w:ins w:id="5334" w:author="◉‿◉" w:date="2020-05-08T20:26:00Z"/>
        </w:rPr>
      </w:pPr>
      <w:ins w:id="5335" w:author="◉‿◉" w:date="2020-05-08T20:26:00Z">
        <w:r>
          <w:rPr>
            <w:rFonts w:ascii="宋体" w:hAnsi="宋体"/>
          </w:rPr>
          <w:fldChar w:fldCharType="begin"/>
        </w:r>
      </w:ins>
      <w:ins w:id="5336" w:author="◉‿◉" w:date="2020-05-08T20:26:00Z">
        <w:r>
          <w:rPr>
            <w:rFonts w:ascii="宋体" w:hAnsi="宋体"/>
          </w:rPr>
          <w:instrText xml:space="preserve"> HYPERLINK \l _Toc24213 </w:instrText>
        </w:r>
      </w:ins>
      <w:ins w:id="5337" w:author="◉‿◉" w:date="2020-05-08T20:26:00Z">
        <w:r>
          <w:rPr>
            <w:rFonts w:ascii="宋体" w:hAnsi="宋体"/>
          </w:rPr>
          <w:fldChar w:fldCharType="separate"/>
        </w:r>
      </w:ins>
      <w:ins w:id="5338" w:author="◉‿◉" w:date="2020-05-08T20:26:00Z">
        <w:r>
          <w:rPr>
            <w:rFonts w:hint="eastAsia"/>
          </w:rPr>
          <w:t>图4-7 LCD初始化流程</w:t>
        </w:r>
      </w:ins>
      <w:ins w:id="5339" w:author="◉‿◉" w:date="2020-05-08T20:26:00Z">
        <w:r>
          <w:rPr/>
          <w:tab/>
        </w:r>
      </w:ins>
      <w:ins w:id="5340" w:author="◉‿◉" w:date="2020-05-08T20:26:00Z">
        <w:r>
          <w:rPr/>
          <w:fldChar w:fldCharType="begin"/>
        </w:r>
      </w:ins>
      <w:ins w:id="5341" w:author="◉‿◉" w:date="2020-05-08T20:26:00Z">
        <w:r>
          <w:rPr/>
          <w:instrText xml:space="preserve"> PAGEREF _Toc24213 </w:instrText>
        </w:r>
      </w:ins>
      <w:ins w:id="5342" w:author="◉‿◉" w:date="2020-05-08T20:26:00Z">
        <w:r>
          <w:rPr/>
          <w:fldChar w:fldCharType="separate"/>
        </w:r>
      </w:ins>
      <w:ins w:id="5343" w:author="◉‿◉" w:date="2020-05-08T20:26:00Z">
        <w:r>
          <w:rPr/>
          <w:t>15</w:t>
        </w:r>
      </w:ins>
      <w:ins w:id="5344" w:author="◉‿◉" w:date="2020-05-08T20:26:00Z">
        <w:r>
          <w:rPr/>
          <w:fldChar w:fldCharType="end"/>
        </w:r>
      </w:ins>
      <w:ins w:id="5345" w:author="◉‿◉" w:date="2020-05-08T20:26:00Z">
        <w:r>
          <w:rPr>
            <w:rFonts w:ascii="宋体" w:hAnsi="宋体"/>
          </w:rPr>
          <w:fldChar w:fldCharType="end"/>
        </w:r>
      </w:ins>
    </w:p>
    <w:p>
      <w:pPr>
        <w:pStyle w:val="23"/>
        <w:tabs>
          <w:tab w:val="right" w:leader="dot" w:pos="9354"/>
        </w:tabs>
        <w:rPr>
          <w:ins w:id="5346" w:author="◉‿◉" w:date="2020-05-08T20:26:00Z"/>
        </w:rPr>
      </w:pPr>
      <w:ins w:id="5347" w:author="◉‿◉" w:date="2020-05-08T20:26:00Z">
        <w:r>
          <w:rPr>
            <w:rFonts w:ascii="宋体" w:hAnsi="宋体"/>
          </w:rPr>
          <w:fldChar w:fldCharType="begin"/>
        </w:r>
      </w:ins>
      <w:ins w:id="5348" w:author="◉‿◉" w:date="2020-05-08T20:26:00Z">
        <w:r>
          <w:rPr>
            <w:rFonts w:ascii="宋体" w:hAnsi="宋体"/>
          </w:rPr>
          <w:instrText xml:space="preserve"> HYPERLINK \l _Toc12081 </w:instrText>
        </w:r>
      </w:ins>
      <w:ins w:id="5349" w:author="◉‿◉" w:date="2020-05-08T20:26:00Z">
        <w:r>
          <w:rPr>
            <w:rFonts w:ascii="宋体" w:hAnsi="宋体"/>
          </w:rPr>
          <w:fldChar w:fldCharType="separate"/>
        </w:r>
      </w:ins>
      <w:ins w:id="5350" w:author="◉‿◉" w:date="2020-05-08T20:26:00Z">
        <w:r>
          <w:rPr>
            <w:rFonts w:hint="eastAsia"/>
          </w:rPr>
          <w:t>图4-8 PCtoLCD2002 软件界面</w:t>
        </w:r>
      </w:ins>
      <w:ins w:id="5351" w:author="◉‿◉" w:date="2020-05-08T20:26:00Z">
        <w:r>
          <w:rPr/>
          <w:tab/>
        </w:r>
      </w:ins>
      <w:ins w:id="5352" w:author="◉‿◉" w:date="2020-05-08T20:26:00Z">
        <w:r>
          <w:rPr/>
          <w:fldChar w:fldCharType="begin"/>
        </w:r>
      </w:ins>
      <w:ins w:id="5353" w:author="◉‿◉" w:date="2020-05-08T20:26:00Z">
        <w:r>
          <w:rPr/>
          <w:instrText xml:space="preserve"> PAGEREF _Toc12081 </w:instrText>
        </w:r>
      </w:ins>
      <w:ins w:id="5354" w:author="◉‿◉" w:date="2020-05-08T20:26:00Z">
        <w:r>
          <w:rPr/>
          <w:fldChar w:fldCharType="separate"/>
        </w:r>
      </w:ins>
      <w:ins w:id="5355" w:author="◉‿◉" w:date="2020-05-08T20:26:00Z">
        <w:r>
          <w:rPr/>
          <w:t>16</w:t>
        </w:r>
      </w:ins>
      <w:ins w:id="5356" w:author="◉‿◉" w:date="2020-05-08T20:26:00Z">
        <w:r>
          <w:rPr/>
          <w:fldChar w:fldCharType="end"/>
        </w:r>
      </w:ins>
      <w:ins w:id="5357" w:author="◉‿◉" w:date="2020-05-08T20:26:00Z">
        <w:r>
          <w:rPr>
            <w:rFonts w:ascii="宋体" w:hAnsi="宋体"/>
          </w:rPr>
          <w:fldChar w:fldCharType="end"/>
        </w:r>
      </w:ins>
    </w:p>
    <w:p>
      <w:pPr>
        <w:pStyle w:val="23"/>
        <w:tabs>
          <w:tab w:val="right" w:leader="dot" w:pos="9354"/>
        </w:tabs>
        <w:rPr>
          <w:ins w:id="5358" w:author="◉‿◉" w:date="2020-05-08T20:26:00Z"/>
        </w:rPr>
      </w:pPr>
      <w:ins w:id="5359" w:author="◉‿◉" w:date="2020-05-08T20:26:00Z">
        <w:r>
          <w:rPr>
            <w:rFonts w:ascii="宋体" w:hAnsi="宋体"/>
          </w:rPr>
          <w:fldChar w:fldCharType="begin"/>
        </w:r>
      </w:ins>
      <w:ins w:id="5360" w:author="◉‿◉" w:date="2020-05-08T20:26:00Z">
        <w:r>
          <w:rPr>
            <w:rFonts w:ascii="宋体" w:hAnsi="宋体"/>
          </w:rPr>
          <w:instrText xml:space="preserve"> HYPERLINK \l _Toc31439 </w:instrText>
        </w:r>
      </w:ins>
      <w:ins w:id="5361" w:author="◉‿◉" w:date="2020-05-08T20:26:00Z">
        <w:r>
          <w:rPr>
            <w:rFonts w:ascii="宋体" w:hAnsi="宋体"/>
          </w:rPr>
          <w:fldChar w:fldCharType="separate"/>
        </w:r>
      </w:ins>
      <w:ins w:id="5362" w:author="◉‿◉" w:date="2020-05-08T20:26:00Z">
        <w:r>
          <w:rPr>
            <w:rFonts w:hint="eastAsia"/>
          </w:rPr>
          <w:t>图4-9 配置字模选项</w:t>
        </w:r>
      </w:ins>
      <w:ins w:id="5363" w:author="◉‿◉" w:date="2020-05-08T20:26:00Z">
        <w:r>
          <w:rPr/>
          <w:tab/>
        </w:r>
      </w:ins>
      <w:ins w:id="5364" w:author="◉‿◉" w:date="2020-05-08T20:26:00Z">
        <w:r>
          <w:rPr/>
          <w:fldChar w:fldCharType="begin"/>
        </w:r>
      </w:ins>
      <w:ins w:id="5365" w:author="◉‿◉" w:date="2020-05-08T20:26:00Z">
        <w:r>
          <w:rPr/>
          <w:instrText xml:space="preserve"> PAGEREF _Toc31439 </w:instrText>
        </w:r>
      </w:ins>
      <w:ins w:id="5366" w:author="◉‿◉" w:date="2020-05-08T20:26:00Z">
        <w:r>
          <w:rPr/>
          <w:fldChar w:fldCharType="separate"/>
        </w:r>
      </w:ins>
      <w:ins w:id="5367" w:author="◉‿◉" w:date="2020-05-08T20:26:00Z">
        <w:r>
          <w:rPr/>
          <w:t>16</w:t>
        </w:r>
      </w:ins>
      <w:ins w:id="5368" w:author="◉‿◉" w:date="2020-05-08T20:26:00Z">
        <w:r>
          <w:rPr/>
          <w:fldChar w:fldCharType="end"/>
        </w:r>
      </w:ins>
      <w:ins w:id="5369" w:author="◉‿◉" w:date="2020-05-08T20:26:00Z">
        <w:r>
          <w:rPr>
            <w:rFonts w:ascii="宋体" w:hAnsi="宋体"/>
          </w:rPr>
          <w:fldChar w:fldCharType="end"/>
        </w:r>
      </w:ins>
    </w:p>
    <w:p>
      <w:pPr>
        <w:pStyle w:val="23"/>
        <w:tabs>
          <w:tab w:val="right" w:leader="dot" w:pos="9354"/>
        </w:tabs>
        <w:rPr>
          <w:ins w:id="5370" w:author="◉‿◉" w:date="2020-05-08T20:26:00Z"/>
        </w:rPr>
      </w:pPr>
      <w:ins w:id="5371" w:author="◉‿◉" w:date="2020-05-08T20:26:00Z">
        <w:r>
          <w:rPr>
            <w:rFonts w:ascii="宋体" w:hAnsi="宋体"/>
          </w:rPr>
          <w:fldChar w:fldCharType="begin"/>
        </w:r>
      </w:ins>
      <w:ins w:id="5372" w:author="◉‿◉" w:date="2020-05-08T20:26:00Z">
        <w:r>
          <w:rPr>
            <w:rFonts w:ascii="宋体" w:hAnsi="宋体"/>
          </w:rPr>
          <w:instrText xml:space="preserve"> HYPERLINK \l _Toc24850 </w:instrText>
        </w:r>
      </w:ins>
      <w:ins w:id="5373" w:author="◉‿◉" w:date="2020-05-08T20:26:00Z">
        <w:r>
          <w:rPr>
            <w:rFonts w:ascii="宋体" w:hAnsi="宋体"/>
          </w:rPr>
          <w:fldChar w:fldCharType="separate"/>
        </w:r>
      </w:ins>
      <w:ins w:id="5374" w:author="◉‿◉" w:date="2020-05-08T20:26:00Z">
        <w:r>
          <w:rPr>
            <w:rFonts w:hint="eastAsia"/>
          </w:rPr>
          <w:t>图4-10 image2lcd 配置界面</w:t>
        </w:r>
      </w:ins>
      <w:ins w:id="5375" w:author="◉‿◉" w:date="2020-05-08T20:26:00Z">
        <w:r>
          <w:rPr/>
          <w:tab/>
        </w:r>
      </w:ins>
      <w:ins w:id="5376" w:author="◉‿◉" w:date="2020-05-08T20:26:00Z">
        <w:r>
          <w:rPr/>
          <w:fldChar w:fldCharType="begin"/>
        </w:r>
      </w:ins>
      <w:ins w:id="5377" w:author="◉‿◉" w:date="2020-05-08T20:26:00Z">
        <w:r>
          <w:rPr/>
          <w:instrText xml:space="preserve"> PAGEREF _Toc24850 </w:instrText>
        </w:r>
      </w:ins>
      <w:ins w:id="5378" w:author="◉‿◉" w:date="2020-05-08T20:26:00Z">
        <w:r>
          <w:rPr/>
          <w:fldChar w:fldCharType="separate"/>
        </w:r>
      </w:ins>
      <w:ins w:id="5379" w:author="◉‿◉" w:date="2020-05-08T20:26:00Z">
        <w:r>
          <w:rPr/>
          <w:t>17</w:t>
        </w:r>
      </w:ins>
      <w:ins w:id="5380" w:author="◉‿◉" w:date="2020-05-08T20:26:00Z">
        <w:r>
          <w:rPr/>
          <w:fldChar w:fldCharType="end"/>
        </w:r>
      </w:ins>
      <w:ins w:id="5381" w:author="◉‿◉" w:date="2020-05-08T20:26:00Z">
        <w:r>
          <w:rPr>
            <w:rFonts w:ascii="宋体" w:hAnsi="宋体"/>
          </w:rPr>
          <w:fldChar w:fldCharType="end"/>
        </w:r>
      </w:ins>
    </w:p>
    <w:p>
      <w:pPr>
        <w:pStyle w:val="23"/>
        <w:tabs>
          <w:tab w:val="right" w:leader="dot" w:pos="9354"/>
        </w:tabs>
        <w:rPr>
          <w:ins w:id="5382" w:author="◉‿◉" w:date="2020-05-08T20:26:00Z"/>
        </w:rPr>
      </w:pPr>
      <w:ins w:id="5383" w:author="◉‿◉" w:date="2020-05-08T20:26:00Z">
        <w:r>
          <w:rPr>
            <w:rFonts w:ascii="宋体" w:hAnsi="宋体"/>
          </w:rPr>
          <w:fldChar w:fldCharType="begin"/>
        </w:r>
      </w:ins>
      <w:ins w:id="5384" w:author="◉‿◉" w:date="2020-05-08T20:26:00Z">
        <w:r>
          <w:rPr>
            <w:rFonts w:ascii="宋体" w:hAnsi="宋体"/>
          </w:rPr>
          <w:instrText xml:space="preserve"> HYPERLINK \l _Toc3751 </w:instrText>
        </w:r>
      </w:ins>
      <w:ins w:id="5385" w:author="◉‿◉" w:date="2020-05-08T20:26:00Z">
        <w:r>
          <w:rPr>
            <w:rFonts w:ascii="宋体" w:hAnsi="宋体"/>
          </w:rPr>
          <w:fldChar w:fldCharType="separate"/>
        </w:r>
      </w:ins>
      <w:ins w:id="5386" w:author="◉‿◉" w:date="2020-05-08T20:26:00Z">
        <w:r>
          <w:rPr>
            <w:rFonts w:hint="eastAsia"/>
          </w:rPr>
          <w:t>图4-11 智能窗帘控制流程</w:t>
        </w:r>
      </w:ins>
      <w:ins w:id="5387" w:author="◉‿◉" w:date="2020-05-08T20:26:00Z">
        <w:r>
          <w:rPr/>
          <w:tab/>
        </w:r>
      </w:ins>
      <w:ins w:id="5388" w:author="◉‿◉" w:date="2020-05-08T20:26:00Z">
        <w:r>
          <w:rPr/>
          <w:fldChar w:fldCharType="begin"/>
        </w:r>
      </w:ins>
      <w:ins w:id="5389" w:author="◉‿◉" w:date="2020-05-08T20:26:00Z">
        <w:r>
          <w:rPr/>
          <w:instrText xml:space="preserve"> PAGEREF _Toc3751 </w:instrText>
        </w:r>
      </w:ins>
      <w:ins w:id="5390" w:author="◉‿◉" w:date="2020-05-08T20:26:00Z">
        <w:r>
          <w:rPr/>
          <w:fldChar w:fldCharType="separate"/>
        </w:r>
      </w:ins>
      <w:ins w:id="5391" w:author="◉‿◉" w:date="2020-05-08T20:26:00Z">
        <w:r>
          <w:rPr/>
          <w:t>18</w:t>
        </w:r>
      </w:ins>
      <w:ins w:id="5392" w:author="◉‿◉" w:date="2020-05-08T20:26:00Z">
        <w:r>
          <w:rPr/>
          <w:fldChar w:fldCharType="end"/>
        </w:r>
      </w:ins>
      <w:ins w:id="5393" w:author="◉‿◉" w:date="2020-05-08T20:26:00Z">
        <w:r>
          <w:rPr>
            <w:rFonts w:ascii="宋体" w:hAnsi="宋体"/>
          </w:rPr>
          <w:fldChar w:fldCharType="end"/>
        </w:r>
      </w:ins>
    </w:p>
    <w:p>
      <w:pPr>
        <w:pStyle w:val="23"/>
        <w:tabs>
          <w:tab w:val="right" w:leader="dot" w:pos="9354"/>
        </w:tabs>
        <w:rPr>
          <w:ins w:id="5394" w:author="◉‿◉" w:date="2020-05-08T20:26:00Z"/>
        </w:rPr>
      </w:pPr>
      <w:ins w:id="5395" w:author="◉‿◉" w:date="2020-05-08T20:26:00Z">
        <w:r>
          <w:rPr>
            <w:rFonts w:ascii="宋体" w:hAnsi="宋体"/>
          </w:rPr>
          <w:fldChar w:fldCharType="begin"/>
        </w:r>
      </w:ins>
      <w:ins w:id="5396" w:author="◉‿◉" w:date="2020-05-08T20:26:00Z">
        <w:r>
          <w:rPr>
            <w:rFonts w:ascii="宋体" w:hAnsi="宋体"/>
          </w:rPr>
          <w:instrText xml:space="preserve"> HYPERLINK \l _Toc29117 </w:instrText>
        </w:r>
      </w:ins>
      <w:ins w:id="5397" w:author="◉‿◉" w:date="2020-05-08T20:26:00Z">
        <w:r>
          <w:rPr>
            <w:rFonts w:ascii="宋体" w:hAnsi="宋体"/>
          </w:rPr>
          <w:fldChar w:fldCharType="separate"/>
        </w:r>
      </w:ins>
      <w:ins w:id="5398" w:author="◉‿◉" w:date="2020-05-08T20:26:00Z">
        <w:r>
          <w:rPr>
            <w:rFonts w:hint="eastAsia"/>
          </w:rPr>
          <w:t>图4-12 窗帘防过卷功能设计流程</w:t>
        </w:r>
      </w:ins>
      <w:ins w:id="5399" w:author="◉‿◉" w:date="2020-05-08T20:26:00Z">
        <w:r>
          <w:rPr/>
          <w:tab/>
        </w:r>
      </w:ins>
      <w:ins w:id="5400" w:author="◉‿◉" w:date="2020-05-08T20:26:00Z">
        <w:r>
          <w:rPr/>
          <w:fldChar w:fldCharType="begin"/>
        </w:r>
      </w:ins>
      <w:ins w:id="5401" w:author="◉‿◉" w:date="2020-05-08T20:26:00Z">
        <w:r>
          <w:rPr/>
          <w:instrText xml:space="preserve"> PAGEREF _Toc29117 </w:instrText>
        </w:r>
      </w:ins>
      <w:ins w:id="5402" w:author="◉‿◉" w:date="2020-05-08T20:26:00Z">
        <w:r>
          <w:rPr/>
          <w:fldChar w:fldCharType="separate"/>
        </w:r>
      </w:ins>
      <w:ins w:id="5403" w:author="◉‿◉" w:date="2020-05-08T20:26:00Z">
        <w:r>
          <w:rPr/>
          <w:t>19</w:t>
        </w:r>
      </w:ins>
      <w:ins w:id="5404" w:author="◉‿◉" w:date="2020-05-08T20:26:00Z">
        <w:r>
          <w:rPr/>
          <w:fldChar w:fldCharType="end"/>
        </w:r>
      </w:ins>
      <w:ins w:id="5405" w:author="◉‿◉" w:date="2020-05-08T20:26:00Z">
        <w:r>
          <w:rPr>
            <w:rFonts w:ascii="宋体" w:hAnsi="宋体"/>
          </w:rPr>
          <w:fldChar w:fldCharType="end"/>
        </w:r>
      </w:ins>
    </w:p>
    <w:p>
      <w:pPr>
        <w:pStyle w:val="23"/>
        <w:tabs>
          <w:tab w:val="right" w:leader="dot" w:pos="9354"/>
        </w:tabs>
        <w:rPr>
          <w:ins w:id="5406" w:author="◉‿◉" w:date="2020-05-08T20:26:00Z"/>
        </w:rPr>
      </w:pPr>
      <w:ins w:id="5407" w:author="◉‿◉" w:date="2020-05-08T20:26:00Z">
        <w:r>
          <w:rPr>
            <w:rFonts w:ascii="宋体" w:hAnsi="宋体"/>
          </w:rPr>
          <w:fldChar w:fldCharType="begin"/>
        </w:r>
      </w:ins>
      <w:ins w:id="5408" w:author="◉‿◉" w:date="2020-05-08T20:26:00Z">
        <w:r>
          <w:rPr>
            <w:rFonts w:ascii="宋体" w:hAnsi="宋体"/>
          </w:rPr>
          <w:instrText xml:space="preserve"> HYPERLINK \l _Toc7726 </w:instrText>
        </w:r>
      </w:ins>
      <w:ins w:id="5409" w:author="◉‿◉" w:date="2020-05-08T20:26:00Z">
        <w:r>
          <w:rPr>
            <w:rFonts w:ascii="宋体" w:hAnsi="宋体"/>
          </w:rPr>
          <w:fldChar w:fldCharType="separate"/>
        </w:r>
      </w:ins>
      <w:ins w:id="5410" w:author="◉‿◉" w:date="2020-05-08T20:26:00Z">
        <w:r>
          <w:rPr>
            <w:rFonts w:hint="eastAsia"/>
          </w:rPr>
          <w:t>图4-13 智能控制程序流程</w:t>
        </w:r>
      </w:ins>
      <w:ins w:id="5411" w:author="◉‿◉" w:date="2020-05-08T20:26:00Z">
        <w:r>
          <w:rPr/>
          <w:tab/>
        </w:r>
      </w:ins>
      <w:ins w:id="5412" w:author="◉‿◉" w:date="2020-05-08T20:26:00Z">
        <w:r>
          <w:rPr/>
          <w:fldChar w:fldCharType="begin"/>
        </w:r>
      </w:ins>
      <w:ins w:id="5413" w:author="◉‿◉" w:date="2020-05-08T20:26:00Z">
        <w:r>
          <w:rPr/>
          <w:instrText xml:space="preserve"> PAGEREF _Toc7726 </w:instrText>
        </w:r>
      </w:ins>
      <w:ins w:id="5414" w:author="◉‿◉" w:date="2020-05-08T20:26:00Z">
        <w:r>
          <w:rPr/>
          <w:fldChar w:fldCharType="separate"/>
        </w:r>
      </w:ins>
      <w:ins w:id="5415" w:author="◉‿◉" w:date="2020-05-08T20:26:00Z">
        <w:r>
          <w:rPr/>
          <w:t>20</w:t>
        </w:r>
      </w:ins>
      <w:ins w:id="5416" w:author="◉‿◉" w:date="2020-05-08T20:26:00Z">
        <w:r>
          <w:rPr/>
          <w:fldChar w:fldCharType="end"/>
        </w:r>
      </w:ins>
      <w:ins w:id="5417" w:author="◉‿◉" w:date="2020-05-08T20:26:00Z">
        <w:r>
          <w:rPr>
            <w:rFonts w:ascii="宋体" w:hAnsi="宋体"/>
          </w:rPr>
          <w:fldChar w:fldCharType="end"/>
        </w:r>
      </w:ins>
    </w:p>
    <w:p>
      <w:pPr>
        <w:pStyle w:val="23"/>
        <w:tabs>
          <w:tab w:val="right" w:leader="dot" w:pos="9354"/>
        </w:tabs>
        <w:rPr>
          <w:ins w:id="5418" w:author="◉‿◉" w:date="2020-05-08T20:26:00Z"/>
        </w:rPr>
      </w:pPr>
      <w:ins w:id="5419" w:author="◉‿◉" w:date="2020-05-08T20:26:00Z">
        <w:r>
          <w:rPr>
            <w:rFonts w:ascii="宋体" w:hAnsi="宋体"/>
          </w:rPr>
          <w:fldChar w:fldCharType="begin"/>
        </w:r>
      </w:ins>
      <w:ins w:id="5420" w:author="◉‿◉" w:date="2020-05-08T20:26:00Z">
        <w:r>
          <w:rPr>
            <w:rFonts w:ascii="宋体" w:hAnsi="宋体"/>
          </w:rPr>
          <w:instrText xml:space="preserve"> HYPERLINK \l _Toc3123 </w:instrText>
        </w:r>
      </w:ins>
      <w:ins w:id="5421" w:author="◉‿◉" w:date="2020-05-08T20:26:00Z">
        <w:r>
          <w:rPr>
            <w:rFonts w:ascii="宋体" w:hAnsi="宋体"/>
          </w:rPr>
          <w:fldChar w:fldCharType="separate"/>
        </w:r>
      </w:ins>
      <w:ins w:id="5422" w:author="◉‿◉" w:date="2020-05-08T20:26:00Z">
        <w:r>
          <w:rPr>
            <w:rFonts w:hint="eastAsia"/>
          </w:rPr>
          <w:t>图4-14 定时功能程序流程</w:t>
        </w:r>
      </w:ins>
      <w:ins w:id="5423" w:author="◉‿◉" w:date="2020-05-08T20:26:00Z">
        <w:r>
          <w:rPr/>
          <w:tab/>
        </w:r>
      </w:ins>
      <w:ins w:id="5424" w:author="◉‿◉" w:date="2020-05-08T20:26:00Z">
        <w:r>
          <w:rPr/>
          <w:fldChar w:fldCharType="begin"/>
        </w:r>
      </w:ins>
      <w:ins w:id="5425" w:author="◉‿◉" w:date="2020-05-08T20:26:00Z">
        <w:r>
          <w:rPr/>
          <w:instrText xml:space="preserve"> PAGEREF _Toc3123 </w:instrText>
        </w:r>
      </w:ins>
      <w:ins w:id="5426" w:author="◉‿◉" w:date="2020-05-08T20:26:00Z">
        <w:r>
          <w:rPr/>
          <w:fldChar w:fldCharType="separate"/>
        </w:r>
      </w:ins>
      <w:ins w:id="5427" w:author="◉‿◉" w:date="2020-05-08T20:26:00Z">
        <w:r>
          <w:rPr/>
          <w:t>21</w:t>
        </w:r>
      </w:ins>
      <w:ins w:id="5428" w:author="◉‿◉" w:date="2020-05-08T20:26:00Z">
        <w:r>
          <w:rPr/>
          <w:fldChar w:fldCharType="end"/>
        </w:r>
      </w:ins>
      <w:ins w:id="5429" w:author="◉‿◉" w:date="2020-05-08T20:26:00Z">
        <w:r>
          <w:rPr>
            <w:rFonts w:ascii="宋体" w:hAnsi="宋体"/>
          </w:rPr>
          <w:fldChar w:fldCharType="end"/>
        </w:r>
      </w:ins>
    </w:p>
    <w:p>
      <w:pPr>
        <w:pStyle w:val="23"/>
        <w:tabs>
          <w:tab w:val="right" w:leader="dot" w:pos="9354"/>
        </w:tabs>
        <w:rPr>
          <w:ins w:id="5430" w:author="◉‿◉" w:date="2020-05-08T20:26:00Z"/>
        </w:rPr>
      </w:pPr>
      <w:ins w:id="5431" w:author="◉‿◉" w:date="2020-05-08T20:26:00Z">
        <w:r>
          <w:rPr>
            <w:rFonts w:ascii="宋体" w:hAnsi="宋体"/>
          </w:rPr>
          <w:fldChar w:fldCharType="begin"/>
        </w:r>
      </w:ins>
      <w:ins w:id="5432" w:author="◉‿◉" w:date="2020-05-08T20:26:00Z">
        <w:r>
          <w:rPr>
            <w:rFonts w:ascii="宋体" w:hAnsi="宋体"/>
          </w:rPr>
          <w:instrText xml:space="preserve"> HYPERLINK \l _Toc19145 </w:instrText>
        </w:r>
      </w:ins>
      <w:ins w:id="5433" w:author="◉‿◉" w:date="2020-05-08T20:26:00Z">
        <w:r>
          <w:rPr>
            <w:rFonts w:ascii="宋体" w:hAnsi="宋体"/>
          </w:rPr>
          <w:fldChar w:fldCharType="separate"/>
        </w:r>
      </w:ins>
      <w:ins w:id="5434" w:author="◉‿◉" w:date="2020-05-08T20:26:00Z">
        <w:r>
          <w:rPr>
            <w:rFonts w:hint="eastAsia"/>
          </w:rPr>
          <w:t>图4-15 WIFI通信总体流程</w:t>
        </w:r>
      </w:ins>
      <w:ins w:id="5435" w:author="◉‿◉" w:date="2020-05-08T20:26:00Z">
        <w:r>
          <w:rPr/>
          <w:tab/>
        </w:r>
      </w:ins>
      <w:ins w:id="5436" w:author="◉‿◉" w:date="2020-05-08T20:26:00Z">
        <w:r>
          <w:rPr/>
          <w:fldChar w:fldCharType="begin"/>
        </w:r>
      </w:ins>
      <w:ins w:id="5437" w:author="◉‿◉" w:date="2020-05-08T20:26:00Z">
        <w:r>
          <w:rPr/>
          <w:instrText xml:space="preserve"> PAGEREF _Toc19145 </w:instrText>
        </w:r>
      </w:ins>
      <w:ins w:id="5438" w:author="◉‿◉" w:date="2020-05-08T20:26:00Z">
        <w:r>
          <w:rPr/>
          <w:fldChar w:fldCharType="separate"/>
        </w:r>
      </w:ins>
      <w:ins w:id="5439" w:author="◉‿◉" w:date="2020-05-08T20:26:00Z">
        <w:r>
          <w:rPr/>
          <w:t>21</w:t>
        </w:r>
      </w:ins>
      <w:ins w:id="5440" w:author="◉‿◉" w:date="2020-05-08T20:26:00Z">
        <w:r>
          <w:rPr/>
          <w:fldChar w:fldCharType="end"/>
        </w:r>
      </w:ins>
      <w:ins w:id="5441" w:author="◉‿◉" w:date="2020-05-08T20:26:00Z">
        <w:r>
          <w:rPr>
            <w:rFonts w:ascii="宋体" w:hAnsi="宋体"/>
          </w:rPr>
          <w:fldChar w:fldCharType="end"/>
        </w:r>
      </w:ins>
    </w:p>
    <w:p>
      <w:pPr>
        <w:pStyle w:val="23"/>
        <w:tabs>
          <w:tab w:val="right" w:leader="dot" w:pos="9354"/>
        </w:tabs>
        <w:rPr>
          <w:ins w:id="5442" w:author="◉‿◉" w:date="2020-05-08T20:26:00Z"/>
        </w:rPr>
      </w:pPr>
      <w:ins w:id="5443" w:author="◉‿◉" w:date="2020-05-08T20:26:00Z">
        <w:r>
          <w:rPr>
            <w:rFonts w:ascii="宋体" w:hAnsi="宋体"/>
          </w:rPr>
          <w:fldChar w:fldCharType="begin"/>
        </w:r>
      </w:ins>
      <w:ins w:id="5444" w:author="◉‿◉" w:date="2020-05-08T20:26:00Z">
        <w:r>
          <w:rPr>
            <w:rFonts w:ascii="宋体" w:hAnsi="宋体"/>
          </w:rPr>
          <w:instrText xml:space="preserve"> HYPERLINK \l _Toc3335 </w:instrText>
        </w:r>
      </w:ins>
      <w:ins w:id="5445" w:author="◉‿◉" w:date="2020-05-08T20:26:00Z">
        <w:r>
          <w:rPr>
            <w:rFonts w:ascii="宋体" w:hAnsi="宋体"/>
          </w:rPr>
          <w:fldChar w:fldCharType="separate"/>
        </w:r>
      </w:ins>
      <w:ins w:id="5446" w:author="◉‿◉" w:date="2020-05-08T20:26:00Z">
        <w:r>
          <w:rPr>
            <w:rFonts w:hint="eastAsia"/>
          </w:rPr>
          <w:t>图4-16 SocketTool连接服务器步骤</w:t>
        </w:r>
      </w:ins>
      <w:ins w:id="5447" w:author="◉‿◉" w:date="2020-05-08T20:26:00Z">
        <w:r>
          <w:rPr/>
          <w:tab/>
        </w:r>
      </w:ins>
      <w:ins w:id="5448" w:author="◉‿◉" w:date="2020-05-08T20:26:00Z">
        <w:r>
          <w:rPr/>
          <w:fldChar w:fldCharType="begin"/>
        </w:r>
      </w:ins>
      <w:ins w:id="5449" w:author="◉‿◉" w:date="2020-05-08T20:26:00Z">
        <w:r>
          <w:rPr/>
          <w:instrText xml:space="preserve"> PAGEREF _Toc3335 </w:instrText>
        </w:r>
      </w:ins>
      <w:ins w:id="5450" w:author="◉‿◉" w:date="2020-05-08T20:26:00Z">
        <w:r>
          <w:rPr/>
          <w:fldChar w:fldCharType="separate"/>
        </w:r>
      </w:ins>
      <w:ins w:id="5451" w:author="◉‿◉" w:date="2020-05-08T20:26:00Z">
        <w:r>
          <w:rPr/>
          <w:t>22</w:t>
        </w:r>
      </w:ins>
      <w:ins w:id="5452" w:author="◉‿◉" w:date="2020-05-08T20:26:00Z">
        <w:r>
          <w:rPr/>
          <w:fldChar w:fldCharType="end"/>
        </w:r>
      </w:ins>
      <w:ins w:id="5453" w:author="◉‿◉" w:date="2020-05-08T20:26:00Z">
        <w:r>
          <w:rPr>
            <w:rFonts w:ascii="宋体" w:hAnsi="宋体"/>
          </w:rPr>
          <w:fldChar w:fldCharType="end"/>
        </w:r>
      </w:ins>
    </w:p>
    <w:p>
      <w:pPr>
        <w:pStyle w:val="23"/>
        <w:tabs>
          <w:tab w:val="right" w:leader="dot" w:pos="9354"/>
        </w:tabs>
        <w:rPr>
          <w:ins w:id="5454" w:author="◉‿◉" w:date="2020-05-08T20:26:00Z"/>
        </w:rPr>
      </w:pPr>
      <w:ins w:id="5455" w:author="◉‿◉" w:date="2020-05-08T20:26:00Z">
        <w:r>
          <w:rPr>
            <w:rFonts w:ascii="宋体" w:hAnsi="宋体"/>
          </w:rPr>
          <w:fldChar w:fldCharType="begin"/>
        </w:r>
      </w:ins>
      <w:ins w:id="5456" w:author="◉‿◉" w:date="2020-05-08T20:26:00Z">
        <w:r>
          <w:rPr>
            <w:rFonts w:ascii="宋体" w:hAnsi="宋体"/>
          </w:rPr>
          <w:instrText xml:space="preserve"> HYPERLINK \l _Toc17532 </w:instrText>
        </w:r>
      </w:ins>
      <w:ins w:id="5457" w:author="◉‿◉" w:date="2020-05-08T20:26:00Z">
        <w:r>
          <w:rPr>
            <w:rFonts w:ascii="宋体" w:hAnsi="宋体"/>
          </w:rPr>
          <w:fldChar w:fldCharType="separate"/>
        </w:r>
      </w:ins>
      <w:ins w:id="5458" w:author="◉‿◉" w:date="2020-05-08T20:26:00Z">
        <w:r>
          <w:rPr>
            <w:rFonts w:hint="eastAsia"/>
          </w:rPr>
          <w:t>图4-17 SocketTool发送协议数据</w:t>
        </w:r>
      </w:ins>
      <w:ins w:id="5459" w:author="◉‿◉" w:date="2020-05-08T20:26:00Z">
        <w:r>
          <w:rPr/>
          <w:tab/>
        </w:r>
      </w:ins>
      <w:ins w:id="5460" w:author="◉‿◉" w:date="2020-05-08T20:26:00Z">
        <w:r>
          <w:rPr/>
          <w:fldChar w:fldCharType="begin"/>
        </w:r>
      </w:ins>
      <w:ins w:id="5461" w:author="◉‿◉" w:date="2020-05-08T20:26:00Z">
        <w:r>
          <w:rPr/>
          <w:instrText xml:space="preserve"> PAGEREF _Toc17532 </w:instrText>
        </w:r>
      </w:ins>
      <w:ins w:id="5462" w:author="◉‿◉" w:date="2020-05-08T20:26:00Z">
        <w:r>
          <w:rPr/>
          <w:fldChar w:fldCharType="separate"/>
        </w:r>
      </w:ins>
      <w:ins w:id="5463" w:author="◉‿◉" w:date="2020-05-08T20:26:00Z">
        <w:r>
          <w:rPr/>
          <w:t>22</w:t>
        </w:r>
      </w:ins>
      <w:ins w:id="5464" w:author="◉‿◉" w:date="2020-05-08T20:26:00Z">
        <w:r>
          <w:rPr/>
          <w:fldChar w:fldCharType="end"/>
        </w:r>
      </w:ins>
      <w:ins w:id="5465" w:author="◉‿◉" w:date="2020-05-08T20:26:00Z">
        <w:r>
          <w:rPr>
            <w:rFonts w:ascii="宋体" w:hAnsi="宋体"/>
          </w:rPr>
          <w:fldChar w:fldCharType="end"/>
        </w:r>
      </w:ins>
    </w:p>
    <w:p>
      <w:pPr>
        <w:pStyle w:val="23"/>
        <w:tabs>
          <w:tab w:val="right" w:leader="dot" w:pos="9354"/>
        </w:tabs>
        <w:rPr>
          <w:ins w:id="5466" w:author="◉‿◉" w:date="2020-05-08T20:26:00Z"/>
        </w:rPr>
      </w:pPr>
      <w:ins w:id="5467" w:author="◉‿◉" w:date="2020-05-08T20:26:00Z">
        <w:r>
          <w:rPr>
            <w:rFonts w:ascii="宋体" w:hAnsi="宋体"/>
          </w:rPr>
          <w:fldChar w:fldCharType="begin"/>
        </w:r>
      </w:ins>
      <w:ins w:id="5468" w:author="◉‿◉" w:date="2020-05-08T20:26:00Z">
        <w:r>
          <w:rPr>
            <w:rFonts w:ascii="宋体" w:hAnsi="宋体"/>
          </w:rPr>
          <w:instrText xml:space="preserve"> HYPERLINK \l _Toc31489 </w:instrText>
        </w:r>
      </w:ins>
      <w:ins w:id="5469" w:author="◉‿◉" w:date="2020-05-08T20:26:00Z">
        <w:r>
          <w:rPr>
            <w:rFonts w:ascii="宋体" w:hAnsi="宋体"/>
          </w:rPr>
          <w:fldChar w:fldCharType="separate"/>
        </w:r>
      </w:ins>
      <w:ins w:id="5470" w:author="◉‿◉" w:date="2020-05-08T20:26:00Z">
        <w:r>
          <w:rPr>
            <w:rFonts w:hint="eastAsia"/>
          </w:rPr>
          <w:t>图4-18 TLINK服务器更新数据</w:t>
        </w:r>
      </w:ins>
      <w:ins w:id="5471" w:author="◉‿◉" w:date="2020-05-08T20:26:00Z">
        <w:r>
          <w:rPr/>
          <w:tab/>
        </w:r>
      </w:ins>
      <w:ins w:id="5472" w:author="◉‿◉" w:date="2020-05-08T20:26:00Z">
        <w:r>
          <w:rPr/>
          <w:fldChar w:fldCharType="begin"/>
        </w:r>
      </w:ins>
      <w:ins w:id="5473" w:author="◉‿◉" w:date="2020-05-08T20:26:00Z">
        <w:r>
          <w:rPr/>
          <w:instrText xml:space="preserve"> PAGEREF _Toc31489 </w:instrText>
        </w:r>
      </w:ins>
      <w:ins w:id="5474" w:author="◉‿◉" w:date="2020-05-08T20:26:00Z">
        <w:r>
          <w:rPr/>
          <w:fldChar w:fldCharType="separate"/>
        </w:r>
      </w:ins>
      <w:ins w:id="5475" w:author="◉‿◉" w:date="2020-05-08T20:26:00Z">
        <w:r>
          <w:rPr/>
          <w:t>23</w:t>
        </w:r>
      </w:ins>
      <w:ins w:id="5476" w:author="◉‿◉" w:date="2020-05-08T20:26:00Z">
        <w:r>
          <w:rPr/>
          <w:fldChar w:fldCharType="end"/>
        </w:r>
      </w:ins>
      <w:ins w:id="5477" w:author="◉‿◉" w:date="2020-05-08T20:26:00Z">
        <w:r>
          <w:rPr>
            <w:rFonts w:ascii="宋体" w:hAnsi="宋体"/>
          </w:rPr>
          <w:fldChar w:fldCharType="end"/>
        </w:r>
      </w:ins>
    </w:p>
    <w:p>
      <w:pPr>
        <w:pStyle w:val="23"/>
        <w:tabs>
          <w:tab w:val="right" w:leader="dot" w:pos="9354"/>
        </w:tabs>
        <w:rPr>
          <w:ins w:id="5478" w:author="◉‿◉" w:date="2020-05-08T20:26:00Z"/>
        </w:rPr>
      </w:pPr>
      <w:ins w:id="5479" w:author="◉‿◉" w:date="2020-05-08T20:26:00Z">
        <w:r>
          <w:rPr>
            <w:rFonts w:ascii="宋体" w:hAnsi="宋体"/>
          </w:rPr>
          <w:fldChar w:fldCharType="begin"/>
        </w:r>
      </w:ins>
      <w:ins w:id="5480" w:author="◉‿◉" w:date="2020-05-08T20:26:00Z">
        <w:r>
          <w:rPr>
            <w:rFonts w:ascii="宋体" w:hAnsi="宋体"/>
          </w:rPr>
          <w:instrText xml:space="preserve"> HYPERLINK \l _Toc31354 </w:instrText>
        </w:r>
      </w:ins>
      <w:ins w:id="5481" w:author="◉‿◉" w:date="2020-05-08T20:26:00Z">
        <w:r>
          <w:rPr>
            <w:rFonts w:ascii="宋体" w:hAnsi="宋体"/>
          </w:rPr>
          <w:fldChar w:fldCharType="separate"/>
        </w:r>
      </w:ins>
      <w:ins w:id="5482" w:author="◉‿◉" w:date="2020-05-08T20:26:00Z">
        <w:r>
          <w:rPr>
            <w:rFonts w:hint="eastAsia"/>
          </w:rPr>
          <w:t>图4-19 ESP8266连接TLINK流程</w:t>
        </w:r>
      </w:ins>
      <w:ins w:id="5483" w:author="◉‿◉" w:date="2020-05-08T20:26:00Z">
        <w:r>
          <w:rPr/>
          <w:tab/>
        </w:r>
      </w:ins>
      <w:ins w:id="5484" w:author="◉‿◉" w:date="2020-05-08T20:26:00Z">
        <w:r>
          <w:rPr/>
          <w:fldChar w:fldCharType="begin"/>
        </w:r>
      </w:ins>
      <w:ins w:id="5485" w:author="◉‿◉" w:date="2020-05-08T20:26:00Z">
        <w:r>
          <w:rPr/>
          <w:instrText xml:space="preserve"> PAGEREF _Toc31354 </w:instrText>
        </w:r>
      </w:ins>
      <w:ins w:id="5486" w:author="◉‿◉" w:date="2020-05-08T20:26:00Z">
        <w:r>
          <w:rPr/>
          <w:fldChar w:fldCharType="separate"/>
        </w:r>
      </w:ins>
      <w:ins w:id="5487" w:author="◉‿◉" w:date="2020-05-08T20:26:00Z">
        <w:r>
          <w:rPr/>
          <w:t>23</w:t>
        </w:r>
      </w:ins>
      <w:ins w:id="5488" w:author="◉‿◉" w:date="2020-05-08T20:26:00Z">
        <w:r>
          <w:rPr/>
          <w:fldChar w:fldCharType="end"/>
        </w:r>
      </w:ins>
      <w:ins w:id="5489" w:author="◉‿◉" w:date="2020-05-08T20:26:00Z">
        <w:r>
          <w:rPr>
            <w:rFonts w:ascii="宋体" w:hAnsi="宋体"/>
          </w:rPr>
          <w:fldChar w:fldCharType="end"/>
        </w:r>
      </w:ins>
    </w:p>
    <w:p>
      <w:pPr>
        <w:pStyle w:val="23"/>
        <w:tabs>
          <w:tab w:val="right" w:leader="dot" w:pos="9354"/>
        </w:tabs>
        <w:rPr>
          <w:ins w:id="5490" w:author="◉‿◉" w:date="2020-05-08T20:26:00Z"/>
        </w:rPr>
      </w:pPr>
      <w:ins w:id="5491" w:author="◉‿◉" w:date="2020-05-08T20:26:00Z">
        <w:r>
          <w:rPr>
            <w:rFonts w:ascii="宋体" w:hAnsi="宋体"/>
          </w:rPr>
          <w:fldChar w:fldCharType="begin"/>
        </w:r>
      </w:ins>
      <w:ins w:id="5492" w:author="◉‿◉" w:date="2020-05-08T20:26:00Z">
        <w:r>
          <w:rPr>
            <w:rFonts w:ascii="宋体" w:hAnsi="宋体"/>
          </w:rPr>
          <w:instrText xml:space="preserve"> HYPERLINK \l _Toc9701 </w:instrText>
        </w:r>
      </w:ins>
      <w:ins w:id="5493" w:author="◉‿◉" w:date="2020-05-08T20:26:00Z">
        <w:r>
          <w:rPr>
            <w:rFonts w:ascii="宋体" w:hAnsi="宋体"/>
          </w:rPr>
          <w:fldChar w:fldCharType="separate"/>
        </w:r>
      </w:ins>
      <w:ins w:id="5494" w:author="◉‿◉" w:date="2020-05-08T20:26:00Z">
        <w:r>
          <w:rPr>
            <w:rFonts w:hint="eastAsia"/>
          </w:rPr>
          <w:t>图4-20 ESP8266接收数据</w:t>
        </w:r>
      </w:ins>
      <w:ins w:id="5495" w:author="◉‿◉" w:date="2020-05-08T20:26:00Z">
        <w:r>
          <w:rPr/>
          <w:tab/>
        </w:r>
      </w:ins>
      <w:ins w:id="5496" w:author="◉‿◉" w:date="2020-05-08T20:26:00Z">
        <w:r>
          <w:rPr/>
          <w:fldChar w:fldCharType="begin"/>
        </w:r>
      </w:ins>
      <w:ins w:id="5497" w:author="◉‿◉" w:date="2020-05-08T20:26:00Z">
        <w:r>
          <w:rPr/>
          <w:instrText xml:space="preserve"> PAGEREF _Toc9701 </w:instrText>
        </w:r>
      </w:ins>
      <w:ins w:id="5498" w:author="◉‿◉" w:date="2020-05-08T20:26:00Z">
        <w:r>
          <w:rPr/>
          <w:fldChar w:fldCharType="separate"/>
        </w:r>
      </w:ins>
      <w:ins w:id="5499" w:author="◉‿◉" w:date="2020-05-08T20:26:00Z">
        <w:r>
          <w:rPr/>
          <w:t>24</w:t>
        </w:r>
      </w:ins>
      <w:ins w:id="5500" w:author="◉‿◉" w:date="2020-05-08T20:26:00Z">
        <w:r>
          <w:rPr/>
          <w:fldChar w:fldCharType="end"/>
        </w:r>
      </w:ins>
      <w:ins w:id="5501" w:author="◉‿◉" w:date="2020-05-08T20:26:00Z">
        <w:r>
          <w:rPr>
            <w:rFonts w:ascii="宋体" w:hAnsi="宋体"/>
          </w:rPr>
          <w:fldChar w:fldCharType="end"/>
        </w:r>
      </w:ins>
    </w:p>
    <w:p>
      <w:pPr>
        <w:pStyle w:val="23"/>
        <w:tabs>
          <w:tab w:val="right" w:leader="dot" w:pos="9354"/>
        </w:tabs>
        <w:rPr>
          <w:ins w:id="5502" w:author="◉‿◉" w:date="2020-05-08T20:26:00Z"/>
        </w:rPr>
      </w:pPr>
      <w:ins w:id="5503" w:author="◉‿◉" w:date="2020-05-08T20:26:00Z">
        <w:r>
          <w:rPr>
            <w:rFonts w:ascii="宋体" w:hAnsi="宋体"/>
          </w:rPr>
          <w:fldChar w:fldCharType="begin"/>
        </w:r>
      </w:ins>
      <w:ins w:id="5504" w:author="◉‿◉" w:date="2020-05-08T20:26:00Z">
        <w:r>
          <w:rPr>
            <w:rFonts w:ascii="宋体" w:hAnsi="宋体"/>
          </w:rPr>
          <w:instrText xml:space="preserve"> HYPERLINK \l _Toc11596 </w:instrText>
        </w:r>
      </w:ins>
      <w:ins w:id="5505" w:author="◉‿◉" w:date="2020-05-08T20:26:00Z">
        <w:r>
          <w:rPr>
            <w:rFonts w:ascii="宋体" w:hAnsi="宋体"/>
          </w:rPr>
          <w:fldChar w:fldCharType="separate"/>
        </w:r>
      </w:ins>
      <w:ins w:id="5506" w:author="◉‿◉" w:date="2020-05-08T20:26:00Z">
        <w:r>
          <w:rPr>
            <w:rFonts w:hint="eastAsia"/>
          </w:rPr>
          <w:t>图4-21 ESP8266发送数据</w:t>
        </w:r>
      </w:ins>
      <w:ins w:id="5507" w:author="◉‿◉" w:date="2020-05-08T20:26:00Z">
        <w:r>
          <w:rPr/>
          <w:tab/>
        </w:r>
      </w:ins>
      <w:ins w:id="5508" w:author="◉‿◉" w:date="2020-05-08T20:26:00Z">
        <w:r>
          <w:rPr/>
          <w:fldChar w:fldCharType="begin"/>
        </w:r>
      </w:ins>
      <w:ins w:id="5509" w:author="◉‿◉" w:date="2020-05-08T20:26:00Z">
        <w:r>
          <w:rPr/>
          <w:instrText xml:space="preserve"> PAGEREF _Toc11596 </w:instrText>
        </w:r>
      </w:ins>
      <w:ins w:id="5510" w:author="◉‿◉" w:date="2020-05-08T20:26:00Z">
        <w:r>
          <w:rPr/>
          <w:fldChar w:fldCharType="separate"/>
        </w:r>
      </w:ins>
      <w:ins w:id="5511" w:author="◉‿◉" w:date="2020-05-08T20:26:00Z">
        <w:r>
          <w:rPr/>
          <w:t>24</w:t>
        </w:r>
      </w:ins>
      <w:ins w:id="5512" w:author="◉‿◉" w:date="2020-05-08T20:26:00Z">
        <w:r>
          <w:rPr/>
          <w:fldChar w:fldCharType="end"/>
        </w:r>
      </w:ins>
      <w:ins w:id="5513" w:author="◉‿◉" w:date="2020-05-08T20:26:00Z">
        <w:r>
          <w:rPr>
            <w:rFonts w:ascii="宋体" w:hAnsi="宋体"/>
          </w:rPr>
          <w:fldChar w:fldCharType="end"/>
        </w:r>
      </w:ins>
    </w:p>
    <w:p>
      <w:pPr>
        <w:pStyle w:val="23"/>
        <w:tabs>
          <w:tab w:val="right" w:leader="dot" w:pos="9354"/>
        </w:tabs>
        <w:rPr>
          <w:ins w:id="5514" w:author="◉‿◉" w:date="2020-05-08T20:26:00Z"/>
        </w:rPr>
      </w:pPr>
      <w:ins w:id="5515" w:author="◉‿◉" w:date="2020-05-08T20:26:00Z">
        <w:r>
          <w:rPr>
            <w:rFonts w:ascii="宋体" w:hAnsi="宋体"/>
          </w:rPr>
          <w:fldChar w:fldCharType="begin"/>
        </w:r>
      </w:ins>
      <w:ins w:id="5516" w:author="◉‿◉" w:date="2020-05-08T20:26:00Z">
        <w:r>
          <w:rPr>
            <w:rFonts w:ascii="宋体" w:hAnsi="宋体"/>
          </w:rPr>
          <w:instrText xml:space="preserve"> HYPERLINK \l _Toc22279 </w:instrText>
        </w:r>
      </w:ins>
      <w:ins w:id="5517" w:author="◉‿◉" w:date="2020-05-08T20:26:00Z">
        <w:r>
          <w:rPr>
            <w:rFonts w:ascii="宋体" w:hAnsi="宋体"/>
          </w:rPr>
          <w:fldChar w:fldCharType="separate"/>
        </w:r>
      </w:ins>
      <w:ins w:id="5518" w:author="◉‿◉" w:date="2020-05-08T20:26:00Z">
        <w:r>
          <w:rPr>
            <w:rFonts w:hint="eastAsia"/>
          </w:rPr>
          <w:t>图4-22 TLINK监控中心画面</w:t>
        </w:r>
      </w:ins>
      <w:ins w:id="5519" w:author="◉‿◉" w:date="2020-05-08T20:26:00Z">
        <w:r>
          <w:rPr/>
          <w:tab/>
        </w:r>
      </w:ins>
      <w:ins w:id="5520" w:author="◉‿◉" w:date="2020-05-08T20:26:00Z">
        <w:r>
          <w:rPr/>
          <w:fldChar w:fldCharType="begin"/>
        </w:r>
      </w:ins>
      <w:ins w:id="5521" w:author="◉‿◉" w:date="2020-05-08T20:26:00Z">
        <w:r>
          <w:rPr/>
          <w:instrText xml:space="preserve"> PAGEREF _Toc22279 </w:instrText>
        </w:r>
      </w:ins>
      <w:ins w:id="5522" w:author="◉‿◉" w:date="2020-05-08T20:26:00Z">
        <w:r>
          <w:rPr/>
          <w:fldChar w:fldCharType="separate"/>
        </w:r>
      </w:ins>
      <w:ins w:id="5523" w:author="◉‿◉" w:date="2020-05-08T20:26:00Z">
        <w:r>
          <w:rPr/>
          <w:t>25</w:t>
        </w:r>
      </w:ins>
      <w:ins w:id="5524" w:author="◉‿◉" w:date="2020-05-08T20:26:00Z">
        <w:r>
          <w:rPr/>
          <w:fldChar w:fldCharType="end"/>
        </w:r>
      </w:ins>
      <w:ins w:id="5525" w:author="◉‿◉" w:date="2020-05-08T20:26:00Z">
        <w:r>
          <w:rPr>
            <w:rFonts w:ascii="宋体" w:hAnsi="宋体"/>
          </w:rPr>
          <w:fldChar w:fldCharType="end"/>
        </w:r>
      </w:ins>
    </w:p>
    <w:p>
      <w:pPr>
        <w:pStyle w:val="23"/>
        <w:tabs>
          <w:tab w:val="right" w:leader="dot" w:pos="9354"/>
        </w:tabs>
        <w:rPr>
          <w:ins w:id="5526" w:author="◉‿◉" w:date="2020-05-08T20:26:00Z"/>
        </w:rPr>
      </w:pPr>
      <w:ins w:id="5527" w:author="◉‿◉" w:date="2020-05-08T20:26:00Z">
        <w:r>
          <w:rPr>
            <w:rFonts w:ascii="宋体" w:hAnsi="宋体"/>
          </w:rPr>
          <w:fldChar w:fldCharType="begin"/>
        </w:r>
      </w:ins>
      <w:ins w:id="5528" w:author="◉‿◉" w:date="2020-05-08T20:26:00Z">
        <w:r>
          <w:rPr>
            <w:rFonts w:ascii="宋体" w:hAnsi="宋体"/>
          </w:rPr>
          <w:instrText xml:space="preserve"> HYPERLINK \l _Toc29889 </w:instrText>
        </w:r>
      </w:ins>
      <w:ins w:id="5529" w:author="◉‿◉" w:date="2020-05-08T20:26:00Z">
        <w:r>
          <w:rPr>
            <w:rFonts w:ascii="宋体" w:hAnsi="宋体"/>
          </w:rPr>
          <w:fldChar w:fldCharType="separate"/>
        </w:r>
      </w:ins>
      <w:ins w:id="5530" w:author="◉‿◉" w:date="2020-05-08T20:26:00Z">
        <w:r>
          <w:rPr>
            <w:rFonts w:hint="eastAsia"/>
          </w:rPr>
          <w:t>图4-23 创建设备界面</w:t>
        </w:r>
      </w:ins>
      <w:ins w:id="5531" w:author="◉‿◉" w:date="2020-05-08T20:26:00Z">
        <w:r>
          <w:rPr/>
          <w:tab/>
        </w:r>
      </w:ins>
      <w:ins w:id="5532" w:author="◉‿◉" w:date="2020-05-08T20:26:00Z">
        <w:r>
          <w:rPr/>
          <w:fldChar w:fldCharType="begin"/>
        </w:r>
      </w:ins>
      <w:ins w:id="5533" w:author="◉‿◉" w:date="2020-05-08T20:26:00Z">
        <w:r>
          <w:rPr/>
          <w:instrText xml:space="preserve"> PAGEREF _Toc29889 </w:instrText>
        </w:r>
      </w:ins>
      <w:ins w:id="5534" w:author="◉‿◉" w:date="2020-05-08T20:26:00Z">
        <w:r>
          <w:rPr/>
          <w:fldChar w:fldCharType="separate"/>
        </w:r>
      </w:ins>
      <w:ins w:id="5535" w:author="◉‿◉" w:date="2020-05-08T20:26:00Z">
        <w:r>
          <w:rPr/>
          <w:t>26</w:t>
        </w:r>
      </w:ins>
      <w:ins w:id="5536" w:author="◉‿◉" w:date="2020-05-08T20:26:00Z">
        <w:r>
          <w:rPr/>
          <w:fldChar w:fldCharType="end"/>
        </w:r>
      </w:ins>
      <w:ins w:id="5537" w:author="◉‿◉" w:date="2020-05-08T20:26:00Z">
        <w:r>
          <w:rPr>
            <w:rFonts w:ascii="宋体" w:hAnsi="宋体"/>
          </w:rPr>
          <w:fldChar w:fldCharType="end"/>
        </w:r>
      </w:ins>
    </w:p>
    <w:p>
      <w:pPr>
        <w:pStyle w:val="23"/>
        <w:tabs>
          <w:tab w:val="right" w:leader="dot" w:pos="9354"/>
        </w:tabs>
        <w:rPr>
          <w:ins w:id="5538" w:author="◉‿◉" w:date="2020-05-08T20:26:00Z"/>
        </w:rPr>
      </w:pPr>
      <w:ins w:id="5539" w:author="◉‿◉" w:date="2020-05-08T20:26:00Z">
        <w:r>
          <w:rPr>
            <w:rFonts w:ascii="宋体" w:hAnsi="宋体"/>
          </w:rPr>
          <w:fldChar w:fldCharType="begin"/>
        </w:r>
      </w:ins>
      <w:ins w:id="5540" w:author="◉‿◉" w:date="2020-05-08T20:26:00Z">
        <w:r>
          <w:rPr>
            <w:rFonts w:ascii="宋体" w:hAnsi="宋体"/>
          </w:rPr>
          <w:instrText xml:space="preserve"> HYPERLINK \l _Toc17009 </w:instrText>
        </w:r>
      </w:ins>
      <w:ins w:id="5541" w:author="◉‿◉" w:date="2020-05-08T20:26:00Z">
        <w:r>
          <w:rPr>
            <w:rFonts w:ascii="宋体" w:hAnsi="宋体"/>
          </w:rPr>
          <w:fldChar w:fldCharType="separate"/>
        </w:r>
      </w:ins>
      <w:ins w:id="5542" w:author="◉‿◉" w:date="2020-05-08T20:26:00Z">
        <w:r>
          <w:rPr>
            <w:rFonts w:hint="eastAsia"/>
          </w:rPr>
          <w:t>图4-24 数据传输协议编辑界面</w:t>
        </w:r>
      </w:ins>
      <w:ins w:id="5543" w:author="◉‿◉" w:date="2020-05-08T20:26:00Z">
        <w:r>
          <w:rPr/>
          <w:tab/>
        </w:r>
      </w:ins>
      <w:ins w:id="5544" w:author="◉‿◉" w:date="2020-05-08T20:26:00Z">
        <w:r>
          <w:rPr/>
          <w:fldChar w:fldCharType="begin"/>
        </w:r>
      </w:ins>
      <w:ins w:id="5545" w:author="◉‿◉" w:date="2020-05-08T20:26:00Z">
        <w:r>
          <w:rPr/>
          <w:instrText xml:space="preserve"> PAGEREF _Toc17009 </w:instrText>
        </w:r>
      </w:ins>
      <w:ins w:id="5546" w:author="◉‿◉" w:date="2020-05-08T20:26:00Z">
        <w:r>
          <w:rPr/>
          <w:fldChar w:fldCharType="separate"/>
        </w:r>
      </w:ins>
      <w:ins w:id="5547" w:author="◉‿◉" w:date="2020-05-08T20:26:00Z">
        <w:r>
          <w:rPr/>
          <w:t>27</w:t>
        </w:r>
      </w:ins>
      <w:ins w:id="5548" w:author="◉‿◉" w:date="2020-05-08T20:26:00Z">
        <w:r>
          <w:rPr/>
          <w:fldChar w:fldCharType="end"/>
        </w:r>
      </w:ins>
      <w:ins w:id="5549" w:author="◉‿◉" w:date="2020-05-08T20:26:00Z">
        <w:r>
          <w:rPr>
            <w:rFonts w:ascii="宋体" w:hAnsi="宋体"/>
          </w:rPr>
          <w:fldChar w:fldCharType="end"/>
        </w:r>
      </w:ins>
    </w:p>
    <w:p>
      <w:pPr>
        <w:pStyle w:val="23"/>
        <w:tabs>
          <w:tab w:val="right" w:leader="dot" w:pos="9354"/>
        </w:tabs>
        <w:rPr>
          <w:ins w:id="5550" w:author="◉‿◉" w:date="2020-05-08T20:26:00Z"/>
        </w:rPr>
      </w:pPr>
      <w:ins w:id="5551" w:author="◉‿◉" w:date="2020-05-08T20:26:00Z">
        <w:r>
          <w:rPr>
            <w:rFonts w:ascii="宋体" w:hAnsi="宋体"/>
          </w:rPr>
          <w:fldChar w:fldCharType="begin"/>
        </w:r>
      </w:ins>
      <w:ins w:id="5552" w:author="◉‿◉" w:date="2020-05-08T20:26:00Z">
        <w:r>
          <w:rPr>
            <w:rFonts w:ascii="宋体" w:hAnsi="宋体"/>
          </w:rPr>
          <w:instrText xml:space="preserve"> HYPERLINK \l _Toc21050 </w:instrText>
        </w:r>
      </w:ins>
      <w:ins w:id="5553" w:author="◉‿◉" w:date="2020-05-08T20:26:00Z">
        <w:r>
          <w:rPr>
            <w:rFonts w:ascii="宋体" w:hAnsi="宋体"/>
          </w:rPr>
          <w:fldChar w:fldCharType="separate"/>
        </w:r>
      </w:ins>
      <w:ins w:id="5554" w:author="◉‿◉" w:date="2020-05-08T20:26:00Z">
        <w:r>
          <w:rPr>
            <w:rFonts w:hint="eastAsia"/>
          </w:rPr>
          <w:t>图4-25 输入控制指令界面</w:t>
        </w:r>
      </w:ins>
      <w:ins w:id="5555" w:author="◉‿◉" w:date="2020-05-08T20:26:00Z">
        <w:r>
          <w:rPr/>
          <w:tab/>
        </w:r>
      </w:ins>
      <w:ins w:id="5556" w:author="◉‿◉" w:date="2020-05-08T20:26:00Z">
        <w:r>
          <w:rPr/>
          <w:fldChar w:fldCharType="begin"/>
        </w:r>
      </w:ins>
      <w:ins w:id="5557" w:author="◉‿◉" w:date="2020-05-08T20:26:00Z">
        <w:r>
          <w:rPr/>
          <w:instrText xml:space="preserve"> PAGEREF _Toc21050 </w:instrText>
        </w:r>
      </w:ins>
      <w:ins w:id="5558" w:author="◉‿◉" w:date="2020-05-08T20:26:00Z">
        <w:r>
          <w:rPr/>
          <w:fldChar w:fldCharType="separate"/>
        </w:r>
      </w:ins>
      <w:ins w:id="5559" w:author="◉‿◉" w:date="2020-05-08T20:26:00Z">
        <w:r>
          <w:rPr/>
          <w:t>27</w:t>
        </w:r>
      </w:ins>
      <w:ins w:id="5560" w:author="◉‿◉" w:date="2020-05-08T20:26:00Z">
        <w:r>
          <w:rPr/>
          <w:fldChar w:fldCharType="end"/>
        </w:r>
      </w:ins>
      <w:ins w:id="5561" w:author="◉‿◉" w:date="2020-05-08T20:26:00Z">
        <w:r>
          <w:rPr>
            <w:rFonts w:ascii="宋体" w:hAnsi="宋体"/>
          </w:rPr>
          <w:fldChar w:fldCharType="end"/>
        </w:r>
      </w:ins>
    </w:p>
    <w:p>
      <w:pPr>
        <w:pStyle w:val="23"/>
        <w:tabs>
          <w:tab w:val="right" w:leader="dot" w:pos="9354"/>
        </w:tabs>
        <w:rPr>
          <w:ins w:id="5562" w:author="◉‿◉" w:date="2020-05-08T20:26:00Z"/>
        </w:rPr>
      </w:pPr>
      <w:ins w:id="5563" w:author="◉‿◉" w:date="2020-05-08T20:26:00Z">
        <w:r>
          <w:rPr>
            <w:rFonts w:ascii="宋体" w:hAnsi="宋体"/>
          </w:rPr>
          <w:fldChar w:fldCharType="begin"/>
        </w:r>
      </w:ins>
      <w:ins w:id="5564" w:author="◉‿◉" w:date="2020-05-08T20:26:00Z">
        <w:r>
          <w:rPr>
            <w:rFonts w:ascii="宋体" w:hAnsi="宋体"/>
          </w:rPr>
          <w:instrText xml:space="preserve"> HYPERLINK \l _Toc12287 </w:instrText>
        </w:r>
      </w:ins>
      <w:ins w:id="5565" w:author="◉‿◉" w:date="2020-05-08T20:26:00Z">
        <w:r>
          <w:rPr>
            <w:rFonts w:ascii="宋体" w:hAnsi="宋体"/>
          </w:rPr>
          <w:fldChar w:fldCharType="separate"/>
        </w:r>
      </w:ins>
      <w:ins w:id="5566" w:author="◉‿◉" w:date="2020-05-08T20:26:00Z">
        <w:r>
          <w:rPr>
            <w:rFonts w:hint="eastAsia"/>
          </w:rPr>
          <w:t>图4-26 设置触发条件界面</w:t>
        </w:r>
      </w:ins>
      <w:ins w:id="5567" w:author="◉‿◉" w:date="2020-05-08T20:26:00Z">
        <w:r>
          <w:rPr/>
          <w:tab/>
        </w:r>
      </w:ins>
      <w:ins w:id="5568" w:author="◉‿◉" w:date="2020-05-08T20:26:00Z">
        <w:r>
          <w:rPr/>
          <w:fldChar w:fldCharType="begin"/>
        </w:r>
      </w:ins>
      <w:ins w:id="5569" w:author="◉‿◉" w:date="2020-05-08T20:26:00Z">
        <w:r>
          <w:rPr/>
          <w:instrText xml:space="preserve"> PAGEREF _Toc12287 </w:instrText>
        </w:r>
      </w:ins>
      <w:ins w:id="5570" w:author="◉‿◉" w:date="2020-05-08T20:26:00Z">
        <w:r>
          <w:rPr/>
          <w:fldChar w:fldCharType="separate"/>
        </w:r>
      </w:ins>
      <w:ins w:id="5571" w:author="◉‿◉" w:date="2020-05-08T20:26:00Z">
        <w:r>
          <w:rPr/>
          <w:t>28</w:t>
        </w:r>
      </w:ins>
      <w:ins w:id="5572" w:author="◉‿◉" w:date="2020-05-08T20:26:00Z">
        <w:r>
          <w:rPr/>
          <w:fldChar w:fldCharType="end"/>
        </w:r>
      </w:ins>
      <w:ins w:id="5573" w:author="◉‿◉" w:date="2020-05-08T20:26:00Z">
        <w:r>
          <w:rPr>
            <w:rFonts w:ascii="宋体" w:hAnsi="宋体"/>
          </w:rPr>
          <w:fldChar w:fldCharType="end"/>
        </w:r>
      </w:ins>
    </w:p>
    <w:p>
      <w:pPr>
        <w:pStyle w:val="23"/>
        <w:tabs>
          <w:tab w:val="right" w:leader="dot" w:pos="9354"/>
        </w:tabs>
        <w:rPr>
          <w:ins w:id="5574" w:author="◉‿◉" w:date="2020-05-08T20:26:00Z"/>
        </w:rPr>
      </w:pPr>
      <w:ins w:id="5575" w:author="◉‿◉" w:date="2020-05-08T20:26:00Z">
        <w:r>
          <w:rPr>
            <w:rFonts w:ascii="宋体" w:hAnsi="宋体"/>
          </w:rPr>
          <w:fldChar w:fldCharType="begin"/>
        </w:r>
      </w:ins>
      <w:ins w:id="5576" w:author="◉‿◉" w:date="2020-05-08T20:26:00Z">
        <w:r>
          <w:rPr>
            <w:rFonts w:ascii="宋体" w:hAnsi="宋体"/>
          </w:rPr>
          <w:instrText xml:space="preserve"> HYPERLINK \l _Toc18492 </w:instrText>
        </w:r>
      </w:ins>
      <w:ins w:id="5577" w:author="◉‿◉" w:date="2020-05-08T20:26:00Z">
        <w:r>
          <w:rPr>
            <w:rFonts w:ascii="宋体" w:hAnsi="宋体"/>
          </w:rPr>
          <w:fldChar w:fldCharType="separate"/>
        </w:r>
      </w:ins>
      <w:ins w:id="5578" w:author="◉‿◉" w:date="2020-05-08T20:26:00Z">
        <w:r>
          <w:rPr>
            <w:rFonts w:hint="eastAsia"/>
          </w:rPr>
          <w:t>图4-27 添加触发设计界面</w:t>
        </w:r>
      </w:ins>
      <w:ins w:id="5579" w:author="◉‿◉" w:date="2020-05-08T20:26:00Z">
        <w:r>
          <w:rPr/>
          <w:tab/>
        </w:r>
      </w:ins>
      <w:ins w:id="5580" w:author="◉‿◉" w:date="2020-05-08T20:26:00Z">
        <w:r>
          <w:rPr/>
          <w:fldChar w:fldCharType="begin"/>
        </w:r>
      </w:ins>
      <w:ins w:id="5581" w:author="◉‿◉" w:date="2020-05-08T20:26:00Z">
        <w:r>
          <w:rPr/>
          <w:instrText xml:space="preserve"> PAGEREF _Toc18492 </w:instrText>
        </w:r>
      </w:ins>
      <w:ins w:id="5582" w:author="◉‿◉" w:date="2020-05-08T20:26:00Z">
        <w:r>
          <w:rPr/>
          <w:fldChar w:fldCharType="separate"/>
        </w:r>
      </w:ins>
      <w:ins w:id="5583" w:author="◉‿◉" w:date="2020-05-08T20:26:00Z">
        <w:r>
          <w:rPr/>
          <w:t>28</w:t>
        </w:r>
      </w:ins>
      <w:ins w:id="5584" w:author="◉‿◉" w:date="2020-05-08T20:26:00Z">
        <w:r>
          <w:rPr/>
          <w:fldChar w:fldCharType="end"/>
        </w:r>
      </w:ins>
      <w:ins w:id="5585" w:author="◉‿◉" w:date="2020-05-08T20:26:00Z">
        <w:r>
          <w:rPr>
            <w:rFonts w:ascii="宋体" w:hAnsi="宋体"/>
          </w:rPr>
          <w:fldChar w:fldCharType="end"/>
        </w:r>
      </w:ins>
    </w:p>
    <w:p>
      <w:pPr>
        <w:pStyle w:val="23"/>
        <w:tabs>
          <w:tab w:val="right" w:leader="dot" w:pos="9354"/>
        </w:tabs>
        <w:rPr>
          <w:ins w:id="5586" w:author="◉‿◉" w:date="2020-05-08T20:26:00Z"/>
        </w:rPr>
      </w:pPr>
      <w:ins w:id="5587" w:author="◉‿◉" w:date="2020-05-08T20:26:00Z">
        <w:r>
          <w:rPr>
            <w:rFonts w:ascii="宋体" w:hAnsi="宋体"/>
          </w:rPr>
          <w:fldChar w:fldCharType="begin"/>
        </w:r>
      </w:ins>
      <w:ins w:id="5588" w:author="◉‿◉" w:date="2020-05-08T20:26:00Z">
        <w:r>
          <w:rPr>
            <w:rFonts w:ascii="宋体" w:hAnsi="宋体"/>
          </w:rPr>
          <w:instrText xml:space="preserve"> HYPERLINK \l _Toc8211 </w:instrText>
        </w:r>
      </w:ins>
      <w:ins w:id="5589" w:author="◉‿◉" w:date="2020-05-08T20:26:00Z">
        <w:r>
          <w:rPr>
            <w:rFonts w:ascii="宋体" w:hAnsi="宋体"/>
          </w:rPr>
          <w:fldChar w:fldCharType="separate"/>
        </w:r>
      </w:ins>
      <w:ins w:id="5590" w:author="◉‿◉" w:date="2020-05-08T20:26:00Z">
        <w:r>
          <w:rPr>
            <w:rFonts w:hint="eastAsia"/>
          </w:rPr>
          <w:t>图4-28 添加云组态</w:t>
        </w:r>
      </w:ins>
      <w:ins w:id="5591" w:author="◉‿◉" w:date="2020-05-08T20:26:00Z">
        <w:r>
          <w:rPr/>
          <w:tab/>
        </w:r>
      </w:ins>
      <w:ins w:id="5592" w:author="◉‿◉" w:date="2020-05-08T20:26:00Z">
        <w:r>
          <w:rPr/>
          <w:fldChar w:fldCharType="begin"/>
        </w:r>
      </w:ins>
      <w:ins w:id="5593" w:author="◉‿◉" w:date="2020-05-08T20:26:00Z">
        <w:r>
          <w:rPr/>
          <w:instrText xml:space="preserve"> PAGEREF _Toc8211 </w:instrText>
        </w:r>
      </w:ins>
      <w:ins w:id="5594" w:author="◉‿◉" w:date="2020-05-08T20:26:00Z">
        <w:r>
          <w:rPr/>
          <w:fldChar w:fldCharType="separate"/>
        </w:r>
      </w:ins>
      <w:ins w:id="5595" w:author="◉‿◉" w:date="2020-05-08T20:26:00Z">
        <w:r>
          <w:rPr/>
          <w:t>29</w:t>
        </w:r>
      </w:ins>
      <w:ins w:id="5596" w:author="◉‿◉" w:date="2020-05-08T20:26:00Z">
        <w:r>
          <w:rPr/>
          <w:fldChar w:fldCharType="end"/>
        </w:r>
      </w:ins>
      <w:ins w:id="5597" w:author="◉‿◉" w:date="2020-05-08T20:26:00Z">
        <w:r>
          <w:rPr>
            <w:rFonts w:ascii="宋体" w:hAnsi="宋体"/>
          </w:rPr>
          <w:fldChar w:fldCharType="end"/>
        </w:r>
      </w:ins>
    </w:p>
    <w:p>
      <w:pPr>
        <w:pStyle w:val="23"/>
        <w:tabs>
          <w:tab w:val="right" w:leader="dot" w:pos="9354"/>
        </w:tabs>
        <w:rPr>
          <w:ins w:id="5598" w:author="◉‿◉" w:date="2020-05-08T20:26:00Z"/>
        </w:rPr>
      </w:pPr>
      <w:ins w:id="5599" w:author="◉‿◉" w:date="2020-05-08T20:26:00Z">
        <w:r>
          <w:rPr>
            <w:rFonts w:ascii="宋体" w:hAnsi="宋体"/>
          </w:rPr>
          <w:fldChar w:fldCharType="begin"/>
        </w:r>
      </w:ins>
      <w:ins w:id="5600" w:author="◉‿◉" w:date="2020-05-08T20:26:00Z">
        <w:r>
          <w:rPr>
            <w:rFonts w:ascii="宋体" w:hAnsi="宋体"/>
          </w:rPr>
          <w:instrText xml:space="preserve"> HYPERLINK \l _Toc22357 </w:instrText>
        </w:r>
      </w:ins>
      <w:ins w:id="5601" w:author="◉‿◉" w:date="2020-05-08T20:26:00Z">
        <w:r>
          <w:rPr>
            <w:rFonts w:ascii="宋体" w:hAnsi="宋体"/>
          </w:rPr>
          <w:fldChar w:fldCharType="separate"/>
        </w:r>
      </w:ins>
      <w:ins w:id="5602" w:author="◉‿◉" w:date="2020-05-08T20:26:00Z">
        <w:r>
          <w:rPr>
            <w:rFonts w:hint="eastAsia"/>
          </w:rPr>
          <w:t>图4-29 创建云组态流程</w:t>
        </w:r>
      </w:ins>
      <w:ins w:id="5603" w:author="◉‿◉" w:date="2020-05-08T20:26:00Z">
        <w:r>
          <w:rPr/>
          <w:tab/>
        </w:r>
      </w:ins>
      <w:ins w:id="5604" w:author="◉‿◉" w:date="2020-05-08T20:26:00Z">
        <w:r>
          <w:rPr/>
          <w:fldChar w:fldCharType="begin"/>
        </w:r>
      </w:ins>
      <w:ins w:id="5605" w:author="◉‿◉" w:date="2020-05-08T20:26:00Z">
        <w:r>
          <w:rPr/>
          <w:instrText xml:space="preserve"> PAGEREF _Toc22357 </w:instrText>
        </w:r>
      </w:ins>
      <w:ins w:id="5606" w:author="◉‿◉" w:date="2020-05-08T20:26:00Z">
        <w:r>
          <w:rPr/>
          <w:fldChar w:fldCharType="separate"/>
        </w:r>
      </w:ins>
      <w:ins w:id="5607" w:author="◉‿◉" w:date="2020-05-08T20:26:00Z">
        <w:r>
          <w:rPr/>
          <w:t>29</w:t>
        </w:r>
      </w:ins>
      <w:ins w:id="5608" w:author="◉‿◉" w:date="2020-05-08T20:26:00Z">
        <w:r>
          <w:rPr/>
          <w:fldChar w:fldCharType="end"/>
        </w:r>
      </w:ins>
      <w:ins w:id="5609" w:author="◉‿◉" w:date="2020-05-08T20:26:00Z">
        <w:r>
          <w:rPr>
            <w:rFonts w:ascii="宋体" w:hAnsi="宋体"/>
          </w:rPr>
          <w:fldChar w:fldCharType="end"/>
        </w:r>
      </w:ins>
    </w:p>
    <w:p>
      <w:pPr>
        <w:pStyle w:val="23"/>
        <w:tabs>
          <w:tab w:val="right" w:leader="dot" w:pos="9354"/>
        </w:tabs>
        <w:rPr>
          <w:ins w:id="5610" w:author="◉‿◉" w:date="2020-05-08T20:26:00Z"/>
        </w:rPr>
      </w:pPr>
      <w:ins w:id="5611" w:author="◉‿◉" w:date="2020-05-08T20:26:00Z">
        <w:r>
          <w:rPr>
            <w:rFonts w:ascii="宋体" w:hAnsi="宋体"/>
          </w:rPr>
          <w:fldChar w:fldCharType="begin"/>
        </w:r>
      </w:ins>
      <w:ins w:id="5612" w:author="◉‿◉" w:date="2020-05-08T20:26:00Z">
        <w:r>
          <w:rPr>
            <w:rFonts w:ascii="宋体" w:hAnsi="宋体"/>
          </w:rPr>
          <w:instrText xml:space="preserve"> HYPERLINK \l _Toc21480 </w:instrText>
        </w:r>
      </w:ins>
      <w:ins w:id="5613" w:author="◉‿◉" w:date="2020-05-08T20:26:00Z">
        <w:r>
          <w:rPr>
            <w:rFonts w:ascii="宋体" w:hAnsi="宋体"/>
          </w:rPr>
          <w:fldChar w:fldCharType="separate"/>
        </w:r>
      </w:ins>
      <w:ins w:id="5614" w:author="◉‿◉" w:date="2020-05-08T20:26:00Z">
        <w:r>
          <w:rPr>
            <w:rFonts w:hint="eastAsia"/>
          </w:rPr>
          <w:t>图4-30 安防模块工作流程</w:t>
        </w:r>
      </w:ins>
      <w:ins w:id="5615" w:author="◉‿◉" w:date="2020-05-08T20:26:00Z">
        <w:r>
          <w:rPr/>
          <w:tab/>
        </w:r>
      </w:ins>
      <w:ins w:id="5616" w:author="◉‿◉" w:date="2020-05-08T20:26:00Z">
        <w:r>
          <w:rPr/>
          <w:fldChar w:fldCharType="begin"/>
        </w:r>
      </w:ins>
      <w:ins w:id="5617" w:author="◉‿◉" w:date="2020-05-08T20:26:00Z">
        <w:r>
          <w:rPr/>
          <w:instrText xml:space="preserve"> PAGEREF _Toc21480 </w:instrText>
        </w:r>
      </w:ins>
      <w:ins w:id="5618" w:author="◉‿◉" w:date="2020-05-08T20:26:00Z">
        <w:r>
          <w:rPr/>
          <w:fldChar w:fldCharType="separate"/>
        </w:r>
      </w:ins>
      <w:ins w:id="5619" w:author="◉‿◉" w:date="2020-05-08T20:26:00Z">
        <w:r>
          <w:rPr/>
          <w:t>30</w:t>
        </w:r>
      </w:ins>
      <w:ins w:id="5620" w:author="◉‿◉" w:date="2020-05-08T20:26:00Z">
        <w:r>
          <w:rPr/>
          <w:fldChar w:fldCharType="end"/>
        </w:r>
      </w:ins>
      <w:ins w:id="5621" w:author="◉‿◉" w:date="2020-05-08T20:26:00Z">
        <w:r>
          <w:rPr>
            <w:rFonts w:ascii="宋体" w:hAnsi="宋体"/>
          </w:rPr>
          <w:fldChar w:fldCharType="end"/>
        </w:r>
      </w:ins>
    </w:p>
    <w:p>
      <w:pPr>
        <w:pStyle w:val="23"/>
        <w:tabs>
          <w:tab w:val="right" w:leader="dot" w:pos="9354"/>
        </w:tabs>
        <w:rPr>
          <w:ins w:id="5622" w:author="◉‿◉" w:date="2020-05-08T20:26:00Z"/>
        </w:rPr>
      </w:pPr>
      <w:ins w:id="5623" w:author="◉‿◉" w:date="2020-05-08T20:26:00Z">
        <w:r>
          <w:rPr>
            <w:rFonts w:ascii="宋体" w:hAnsi="宋体"/>
          </w:rPr>
          <w:fldChar w:fldCharType="begin"/>
        </w:r>
      </w:ins>
      <w:ins w:id="5624" w:author="◉‿◉" w:date="2020-05-08T20:26:00Z">
        <w:r>
          <w:rPr>
            <w:rFonts w:ascii="宋体" w:hAnsi="宋体"/>
          </w:rPr>
          <w:instrText xml:space="preserve"> HYPERLINK \l _Toc6935 </w:instrText>
        </w:r>
      </w:ins>
      <w:ins w:id="5625" w:author="◉‿◉" w:date="2020-05-08T20:26:00Z">
        <w:r>
          <w:rPr>
            <w:rFonts w:ascii="宋体" w:hAnsi="宋体"/>
          </w:rPr>
          <w:fldChar w:fldCharType="separate"/>
        </w:r>
      </w:ins>
      <w:ins w:id="5626" w:author="◉‿◉" w:date="2020-05-08T20:26:00Z">
        <w:r>
          <w:rPr>
            <w:rFonts w:hint="eastAsia"/>
          </w:rPr>
          <w:t>图5-1 服务器传感器列表</w:t>
        </w:r>
      </w:ins>
      <w:ins w:id="5627" w:author="◉‿◉" w:date="2020-05-08T20:26:00Z">
        <w:r>
          <w:rPr/>
          <w:tab/>
        </w:r>
      </w:ins>
      <w:ins w:id="5628" w:author="◉‿◉" w:date="2020-05-08T20:26:00Z">
        <w:r>
          <w:rPr/>
          <w:fldChar w:fldCharType="begin"/>
        </w:r>
      </w:ins>
      <w:ins w:id="5629" w:author="◉‿◉" w:date="2020-05-08T20:26:00Z">
        <w:r>
          <w:rPr/>
          <w:instrText xml:space="preserve"> PAGEREF _Toc6935 </w:instrText>
        </w:r>
      </w:ins>
      <w:ins w:id="5630" w:author="◉‿◉" w:date="2020-05-08T20:26:00Z">
        <w:r>
          <w:rPr/>
          <w:fldChar w:fldCharType="separate"/>
        </w:r>
      </w:ins>
      <w:ins w:id="5631" w:author="◉‿◉" w:date="2020-05-08T20:26:00Z">
        <w:r>
          <w:rPr/>
          <w:t>32</w:t>
        </w:r>
      </w:ins>
      <w:ins w:id="5632" w:author="◉‿◉" w:date="2020-05-08T20:26:00Z">
        <w:r>
          <w:rPr/>
          <w:fldChar w:fldCharType="end"/>
        </w:r>
      </w:ins>
      <w:ins w:id="5633" w:author="◉‿◉" w:date="2020-05-08T20:26:00Z">
        <w:r>
          <w:rPr>
            <w:rFonts w:ascii="宋体" w:hAnsi="宋体"/>
          </w:rPr>
          <w:fldChar w:fldCharType="end"/>
        </w:r>
      </w:ins>
    </w:p>
    <w:p>
      <w:pPr>
        <w:pStyle w:val="23"/>
        <w:tabs>
          <w:tab w:val="right" w:leader="dot" w:pos="9354"/>
        </w:tabs>
        <w:rPr>
          <w:ins w:id="5634" w:author="◉‿◉" w:date="2020-05-08T20:26:00Z"/>
        </w:rPr>
      </w:pPr>
      <w:ins w:id="5635" w:author="◉‿◉" w:date="2020-05-08T20:26:00Z">
        <w:r>
          <w:rPr>
            <w:rFonts w:ascii="宋体" w:hAnsi="宋体"/>
          </w:rPr>
          <w:fldChar w:fldCharType="begin"/>
        </w:r>
      </w:ins>
      <w:ins w:id="5636" w:author="◉‿◉" w:date="2020-05-08T20:26:00Z">
        <w:r>
          <w:rPr>
            <w:rFonts w:ascii="宋体" w:hAnsi="宋体"/>
          </w:rPr>
          <w:instrText xml:space="preserve"> HYPERLINK \l _Toc25347 </w:instrText>
        </w:r>
      </w:ins>
      <w:ins w:id="5637" w:author="◉‿◉" w:date="2020-05-08T20:26:00Z">
        <w:r>
          <w:rPr>
            <w:rFonts w:ascii="宋体" w:hAnsi="宋体"/>
          </w:rPr>
          <w:fldChar w:fldCharType="separate"/>
        </w:r>
      </w:ins>
      <w:ins w:id="5638" w:author="◉‿◉" w:date="2020-05-08T20:26:00Z">
        <w:r>
          <w:rPr>
            <w:rFonts w:hint="eastAsia"/>
          </w:rPr>
          <w:t>图5-2 触发器触发后数据变化</w:t>
        </w:r>
      </w:ins>
      <w:ins w:id="5639" w:author="◉‿◉" w:date="2020-05-08T20:26:00Z">
        <w:r>
          <w:rPr/>
          <w:tab/>
        </w:r>
      </w:ins>
      <w:ins w:id="5640" w:author="◉‿◉" w:date="2020-05-08T20:26:00Z">
        <w:r>
          <w:rPr/>
          <w:fldChar w:fldCharType="begin"/>
        </w:r>
      </w:ins>
      <w:ins w:id="5641" w:author="◉‿◉" w:date="2020-05-08T20:26:00Z">
        <w:r>
          <w:rPr/>
          <w:instrText xml:space="preserve"> PAGEREF _Toc25347 </w:instrText>
        </w:r>
      </w:ins>
      <w:ins w:id="5642" w:author="◉‿◉" w:date="2020-05-08T20:26:00Z">
        <w:r>
          <w:rPr/>
          <w:fldChar w:fldCharType="separate"/>
        </w:r>
      </w:ins>
      <w:ins w:id="5643" w:author="◉‿◉" w:date="2020-05-08T20:26:00Z">
        <w:r>
          <w:rPr/>
          <w:t>33</w:t>
        </w:r>
      </w:ins>
      <w:ins w:id="5644" w:author="◉‿◉" w:date="2020-05-08T20:26:00Z">
        <w:r>
          <w:rPr/>
          <w:fldChar w:fldCharType="end"/>
        </w:r>
      </w:ins>
      <w:ins w:id="5645" w:author="◉‿◉" w:date="2020-05-08T20:26:00Z">
        <w:r>
          <w:rPr>
            <w:rFonts w:ascii="宋体" w:hAnsi="宋体"/>
          </w:rPr>
          <w:fldChar w:fldCharType="end"/>
        </w:r>
      </w:ins>
    </w:p>
    <w:p>
      <w:pPr>
        <w:pStyle w:val="23"/>
        <w:tabs>
          <w:tab w:val="right" w:leader="dot" w:pos="9354"/>
        </w:tabs>
        <w:rPr>
          <w:ins w:id="5646" w:author="◉‿◉" w:date="2020-05-08T20:26:00Z"/>
        </w:rPr>
      </w:pPr>
      <w:ins w:id="5647" w:author="◉‿◉" w:date="2020-05-08T20:26:00Z">
        <w:r>
          <w:rPr>
            <w:rFonts w:ascii="宋体" w:hAnsi="宋体"/>
          </w:rPr>
          <w:fldChar w:fldCharType="begin"/>
        </w:r>
      </w:ins>
      <w:ins w:id="5648" w:author="◉‿◉" w:date="2020-05-08T20:26:00Z">
        <w:r>
          <w:rPr>
            <w:rFonts w:ascii="宋体" w:hAnsi="宋体"/>
          </w:rPr>
          <w:instrText xml:space="preserve"> HYPERLINK \l _Toc30274 </w:instrText>
        </w:r>
      </w:ins>
      <w:ins w:id="5649" w:author="◉‿◉" w:date="2020-05-08T20:26:00Z">
        <w:r>
          <w:rPr>
            <w:rFonts w:ascii="宋体" w:hAnsi="宋体"/>
          </w:rPr>
          <w:fldChar w:fldCharType="separate"/>
        </w:r>
      </w:ins>
      <w:ins w:id="5650" w:author="◉‿◉" w:date="2020-05-08T20:26:00Z">
        <w:r>
          <w:rPr>
            <w:rFonts w:hint="eastAsia"/>
          </w:rPr>
          <w:t>图5-3 数据恢复</w:t>
        </w:r>
      </w:ins>
      <w:ins w:id="5651" w:author="admin" w:date="2020-05-08T20:31:00Z">
        <w:r>
          <w:rPr>
            <w:rFonts w:hint="eastAsia"/>
          </w:rPr>
          <w:t>正常</w:t>
        </w:r>
      </w:ins>
      <w:ins w:id="5652" w:author="◉‿◉" w:date="2020-05-08T20:26:00Z">
        <w:r>
          <w:rPr/>
          <w:tab/>
        </w:r>
      </w:ins>
      <w:ins w:id="5653" w:author="◉‿◉" w:date="2020-05-08T20:26:00Z">
        <w:r>
          <w:rPr/>
          <w:fldChar w:fldCharType="begin"/>
        </w:r>
      </w:ins>
      <w:ins w:id="5654" w:author="◉‿◉" w:date="2020-05-08T20:26:00Z">
        <w:r>
          <w:rPr/>
          <w:instrText xml:space="preserve"> PAGEREF _Toc30274 </w:instrText>
        </w:r>
      </w:ins>
      <w:ins w:id="5655" w:author="◉‿◉" w:date="2020-05-08T20:26:00Z">
        <w:r>
          <w:rPr/>
          <w:fldChar w:fldCharType="separate"/>
        </w:r>
      </w:ins>
      <w:ins w:id="5656" w:author="◉‿◉" w:date="2020-05-08T20:26:00Z">
        <w:r>
          <w:rPr/>
          <w:t>34</w:t>
        </w:r>
      </w:ins>
      <w:ins w:id="5657" w:author="◉‿◉" w:date="2020-05-08T20:26:00Z">
        <w:r>
          <w:rPr/>
          <w:fldChar w:fldCharType="end"/>
        </w:r>
      </w:ins>
      <w:ins w:id="5658" w:author="◉‿◉" w:date="2020-05-08T20:26:00Z">
        <w:r>
          <w:rPr>
            <w:rFonts w:ascii="宋体" w:hAnsi="宋体"/>
          </w:rPr>
          <w:fldChar w:fldCharType="end"/>
        </w:r>
      </w:ins>
    </w:p>
    <w:p>
      <w:pPr>
        <w:pStyle w:val="23"/>
        <w:tabs>
          <w:tab w:val="right" w:leader="dot" w:pos="9354"/>
        </w:tabs>
        <w:rPr>
          <w:ins w:id="5659" w:author="◉‿◉" w:date="2020-05-08T20:26:00Z"/>
        </w:rPr>
      </w:pPr>
      <w:ins w:id="5660" w:author="◉‿◉" w:date="2020-05-08T20:26:00Z">
        <w:r>
          <w:rPr>
            <w:rFonts w:ascii="宋体" w:hAnsi="宋体"/>
          </w:rPr>
          <w:fldChar w:fldCharType="begin"/>
        </w:r>
      </w:ins>
      <w:ins w:id="5661" w:author="◉‿◉" w:date="2020-05-08T20:26:00Z">
        <w:r>
          <w:rPr>
            <w:rFonts w:ascii="宋体" w:hAnsi="宋体"/>
          </w:rPr>
          <w:instrText xml:space="preserve"> HYPERLINK \l _Toc28976 </w:instrText>
        </w:r>
      </w:ins>
      <w:ins w:id="5662" w:author="◉‿◉" w:date="2020-05-08T20:26:00Z">
        <w:r>
          <w:rPr>
            <w:rFonts w:ascii="宋体" w:hAnsi="宋体"/>
          </w:rPr>
          <w:fldChar w:fldCharType="separate"/>
        </w:r>
      </w:ins>
      <w:ins w:id="5663" w:author="◉‿◉" w:date="2020-05-08T20:26:00Z">
        <w:r>
          <w:rPr>
            <w:rFonts w:hint="eastAsia"/>
          </w:rPr>
          <w:t>图5-4 微信报警通知图</w:t>
        </w:r>
      </w:ins>
      <w:ins w:id="5664" w:author="◉‿◉" w:date="2020-05-08T20:26:00Z">
        <w:r>
          <w:rPr/>
          <w:tab/>
        </w:r>
      </w:ins>
      <w:ins w:id="5665" w:author="◉‿◉" w:date="2020-05-08T20:26:00Z">
        <w:r>
          <w:rPr/>
          <w:fldChar w:fldCharType="begin"/>
        </w:r>
      </w:ins>
      <w:ins w:id="5666" w:author="◉‿◉" w:date="2020-05-08T20:26:00Z">
        <w:r>
          <w:rPr/>
          <w:instrText xml:space="preserve"> PAGEREF _Toc28976 </w:instrText>
        </w:r>
      </w:ins>
      <w:ins w:id="5667" w:author="◉‿◉" w:date="2020-05-08T20:26:00Z">
        <w:r>
          <w:rPr/>
          <w:fldChar w:fldCharType="separate"/>
        </w:r>
      </w:ins>
      <w:ins w:id="5668" w:author="◉‿◉" w:date="2020-05-08T20:26:00Z">
        <w:r>
          <w:rPr/>
          <w:t>34</w:t>
        </w:r>
      </w:ins>
      <w:ins w:id="5669" w:author="◉‿◉" w:date="2020-05-08T20:26:00Z">
        <w:r>
          <w:rPr/>
          <w:fldChar w:fldCharType="end"/>
        </w:r>
      </w:ins>
      <w:ins w:id="5670" w:author="◉‿◉" w:date="2020-05-08T20:26:00Z">
        <w:r>
          <w:rPr>
            <w:rFonts w:ascii="宋体" w:hAnsi="宋体"/>
          </w:rPr>
          <w:fldChar w:fldCharType="end"/>
        </w:r>
      </w:ins>
    </w:p>
    <w:p>
      <w:pPr>
        <w:pStyle w:val="23"/>
        <w:tabs>
          <w:tab w:val="right" w:leader="dot" w:pos="9354"/>
        </w:tabs>
        <w:rPr>
          <w:ins w:id="5671" w:author="◉‿◉" w:date="2020-05-08T20:26:00Z"/>
        </w:rPr>
      </w:pPr>
      <w:ins w:id="5672" w:author="◉‿◉" w:date="2020-05-08T20:26:00Z">
        <w:r>
          <w:rPr>
            <w:rFonts w:ascii="宋体" w:hAnsi="宋体"/>
          </w:rPr>
          <w:fldChar w:fldCharType="begin"/>
        </w:r>
      </w:ins>
      <w:ins w:id="5673" w:author="◉‿◉" w:date="2020-05-08T20:26:00Z">
        <w:r>
          <w:rPr>
            <w:rFonts w:ascii="宋体" w:hAnsi="宋体"/>
          </w:rPr>
          <w:instrText xml:space="preserve"> HYPERLINK \l _Toc16724 </w:instrText>
        </w:r>
      </w:ins>
      <w:ins w:id="5674" w:author="◉‿◉" w:date="2020-05-08T20:26:00Z">
        <w:r>
          <w:rPr>
            <w:rFonts w:ascii="宋体" w:hAnsi="宋体"/>
          </w:rPr>
          <w:fldChar w:fldCharType="separate"/>
        </w:r>
      </w:ins>
      <w:ins w:id="5675" w:author="◉‿◉" w:date="2020-05-08T20:26:00Z">
        <w:r>
          <w:rPr>
            <w:rFonts w:hint="eastAsia"/>
          </w:rPr>
          <w:t>图6-1 整体实物连接图</w:t>
        </w:r>
      </w:ins>
      <w:ins w:id="5676" w:author="◉‿◉" w:date="2020-05-08T20:26:00Z">
        <w:r>
          <w:rPr/>
          <w:tab/>
        </w:r>
      </w:ins>
      <w:ins w:id="5677" w:author="◉‿◉" w:date="2020-05-08T20:26:00Z">
        <w:r>
          <w:rPr/>
          <w:fldChar w:fldCharType="begin"/>
        </w:r>
      </w:ins>
      <w:ins w:id="5678" w:author="◉‿◉" w:date="2020-05-08T20:26:00Z">
        <w:r>
          <w:rPr/>
          <w:instrText xml:space="preserve"> PAGEREF _Toc16724 </w:instrText>
        </w:r>
      </w:ins>
      <w:ins w:id="5679" w:author="◉‿◉" w:date="2020-05-08T20:26:00Z">
        <w:r>
          <w:rPr/>
          <w:fldChar w:fldCharType="separate"/>
        </w:r>
      </w:ins>
      <w:ins w:id="5680" w:author="◉‿◉" w:date="2020-05-08T20:26:00Z">
        <w:r>
          <w:rPr/>
          <w:t>35</w:t>
        </w:r>
      </w:ins>
      <w:ins w:id="5681" w:author="◉‿◉" w:date="2020-05-08T20:26:00Z">
        <w:r>
          <w:rPr/>
          <w:fldChar w:fldCharType="end"/>
        </w:r>
      </w:ins>
      <w:ins w:id="5682" w:author="◉‿◉" w:date="2020-05-08T20:26:00Z">
        <w:r>
          <w:rPr>
            <w:rFonts w:ascii="宋体" w:hAnsi="宋体"/>
          </w:rPr>
          <w:fldChar w:fldCharType="end"/>
        </w:r>
      </w:ins>
    </w:p>
    <w:p>
      <w:pPr>
        <w:pStyle w:val="23"/>
        <w:tabs>
          <w:tab w:val="right" w:leader="dot" w:pos="9354"/>
        </w:tabs>
        <w:rPr>
          <w:ins w:id="5683" w:author="◉‿◉" w:date="2020-05-08T20:26:00Z"/>
        </w:rPr>
      </w:pPr>
      <w:ins w:id="5684" w:author="◉‿◉" w:date="2020-05-08T20:26:00Z">
        <w:r>
          <w:rPr>
            <w:rFonts w:ascii="宋体" w:hAnsi="宋体"/>
          </w:rPr>
          <w:fldChar w:fldCharType="begin"/>
        </w:r>
      </w:ins>
      <w:ins w:id="5685" w:author="◉‿◉" w:date="2020-05-08T20:26:00Z">
        <w:r>
          <w:rPr>
            <w:rFonts w:ascii="宋体" w:hAnsi="宋体"/>
          </w:rPr>
          <w:instrText xml:space="preserve"> HYPERLINK \l _Toc12620 </w:instrText>
        </w:r>
      </w:ins>
      <w:ins w:id="5686" w:author="◉‿◉" w:date="2020-05-08T20:26:00Z">
        <w:r>
          <w:rPr>
            <w:rFonts w:ascii="宋体" w:hAnsi="宋体"/>
          </w:rPr>
          <w:fldChar w:fldCharType="separate"/>
        </w:r>
      </w:ins>
      <w:ins w:id="5687" w:author="◉‿◉" w:date="2020-05-08T20:26:00Z">
        <w:r>
          <w:rPr>
            <w:rFonts w:hint="eastAsia"/>
          </w:rPr>
          <w:t>图6-2 手动模式界面</w:t>
        </w:r>
      </w:ins>
      <w:ins w:id="5688" w:author="◉‿◉" w:date="2020-05-08T20:26:00Z">
        <w:r>
          <w:rPr/>
          <w:tab/>
        </w:r>
      </w:ins>
      <w:ins w:id="5689" w:author="◉‿◉" w:date="2020-05-08T20:26:00Z">
        <w:r>
          <w:rPr/>
          <w:fldChar w:fldCharType="begin"/>
        </w:r>
      </w:ins>
      <w:ins w:id="5690" w:author="◉‿◉" w:date="2020-05-08T20:26:00Z">
        <w:r>
          <w:rPr/>
          <w:instrText xml:space="preserve"> PAGEREF _Toc12620 </w:instrText>
        </w:r>
      </w:ins>
      <w:ins w:id="5691" w:author="◉‿◉" w:date="2020-05-08T20:26:00Z">
        <w:r>
          <w:rPr/>
          <w:fldChar w:fldCharType="separate"/>
        </w:r>
      </w:ins>
      <w:ins w:id="5692" w:author="◉‿◉" w:date="2020-05-08T20:26:00Z">
        <w:r>
          <w:rPr/>
          <w:t>35</w:t>
        </w:r>
      </w:ins>
      <w:ins w:id="5693" w:author="◉‿◉" w:date="2020-05-08T20:26:00Z">
        <w:r>
          <w:rPr/>
          <w:fldChar w:fldCharType="end"/>
        </w:r>
      </w:ins>
    </w:p>
    <w:p>
      <w:pPr>
        <w:pStyle w:val="23"/>
        <w:tabs>
          <w:tab w:val="right" w:leader="dot" w:pos="9354"/>
        </w:tabs>
        <w:rPr>
          <w:ins w:id="5694" w:author="◉‿◉" w:date="2020-05-08T20:26:00Z"/>
        </w:rPr>
      </w:pPr>
      <w:ins w:id="5695" w:author="◉‿◉" w:date="2020-05-08T20:26:00Z">
        <w:r>
          <w:rPr>
            <w:rFonts w:hint="eastAsia"/>
          </w:rPr>
          <w:t>图6-3 定时功能界面</w:t>
        </w:r>
      </w:ins>
      <w:ins w:id="5696" w:author="◉‿◉" w:date="2020-05-08T20:26:00Z">
        <w:r>
          <w:rPr/>
          <w:tab/>
        </w:r>
      </w:ins>
      <w:ins w:id="5697" w:author="◉‿◉" w:date="2020-05-08T20:26:00Z">
        <w:r>
          <w:rPr/>
          <w:fldChar w:fldCharType="begin"/>
        </w:r>
      </w:ins>
      <w:ins w:id="5698" w:author="◉‿◉" w:date="2020-05-08T20:26:00Z">
        <w:r>
          <w:rPr/>
          <w:instrText xml:space="preserve"> PAGEREF _Toc12620 </w:instrText>
        </w:r>
      </w:ins>
      <w:ins w:id="5699" w:author="◉‿◉" w:date="2020-05-08T20:26:00Z">
        <w:r>
          <w:rPr/>
          <w:fldChar w:fldCharType="separate"/>
        </w:r>
      </w:ins>
      <w:ins w:id="5700" w:author="◉‿◉" w:date="2020-05-08T20:26:00Z">
        <w:r>
          <w:rPr/>
          <w:t>35</w:t>
        </w:r>
      </w:ins>
      <w:ins w:id="5701" w:author="◉‿◉" w:date="2020-05-08T20:26:00Z">
        <w:r>
          <w:rPr/>
          <w:fldChar w:fldCharType="end"/>
        </w:r>
      </w:ins>
      <w:ins w:id="5702" w:author="◉‿◉" w:date="2020-05-08T20:26:00Z">
        <w:r>
          <w:rPr>
            <w:rFonts w:ascii="宋体" w:hAnsi="宋体"/>
          </w:rPr>
          <w:fldChar w:fldCharType="end"/>
        </w:r>
      </w:ins>
    </w:p>
    <w:p>
      <w:pPr>
        <w:pStyle w:val="23"/>
        <w:tabs>
          <w:tab w:val="right" w:leader="dot" w:pos="9354"/>
        </w:tabs>
        <w:rPr>
          <w:ins w:id="5703" w:author="◉‿◉" w:date="2020-05-08T20:26:00Z"/>
        </w:rPr>
      </w:pPr>
      <w:ins w:id="5704" w:author="◉‿◉" w:date="2020-05-08T20:26:00Z">
        <w:r>
          <w:rPr>
            <w:rFonts w:ascii="宋体" w:hAnsi="宋体"/>
          </w:rPr>
          <w:fldChar w:fldCharType="begin"/>
        </w:r>
      </w:ins>
      <w:ins w:id="5705" w:author="◉‿◉" w:date="2020-05-08T20:26:00Z">
        <w:r>
          <w:rPr>
            <w:rFonts w:ascii="宋体" w:hAnsi="宋体"/>
          </w:rPr>
          <w:instrText xml:space="preserve"> HYPERLINK \l _Toc5804 </w:instrText>
        </w:r>
      </w:ins>
      <w:ins w:id="5706" w:author="◉‿◉" w:date="2020-05-08T20:26:00Z">
        <w:r>
          <w:rPr>
            <w:rFonts w:ascii="宋体" w:hAnsi="宋体"/>
          </w:rPr>
          <w:fldChar w:fldCharType="separate"/>
        </w:r>
      </w:ins>
      <w:ins w:id="5707" w:author="◉‿◉" w:date="2020-05-08T20:26:00Z">
        <w:r>
          <w:rPr>
            <w:rFonts w:hint="eastAsia"/>
          </w:rPr>
          <w:t>图6-4 智能模式界面</w:t>
        </w:r>
      </w:ins>
      <w:ins w:id="5708" w:author="◉‿◉" w:date="2020-05-08T20:27:00Z">
        <w:r>
          <w:rPr/>
          <w:tab/>
        </w:r>
      </w:ins>
      <w:ins w:id="5709" w:author="◉‿◉" w:date="2020-05-08T20:27:00Z">
        <w:r>
          <w:rPr/>
          <w:fldChar w:fldCharType="begin"/>
        </w:r>
      </w:ins>
      <w:ins w:id="5710" w:author="◉‿◉" w:date="2020-05-08T20:27:00Z">
        <w:r>
          <w:rPr/>
          <w:instrText xml:space="preserve"> PAGEREF _Toc5804 </w:instrText>
        </w:r>
      </w:ins>
      <w:ins w:id="5711" w:author="◉‿◉" w:date="2020-05-08T20:27:00Z">
        <w:r>
          <w:rPr/>
          <w:fldChar w:fldCharType="separate"/>
        </w:r>
      </w:ins>
      <w:ins w:id="5712" w:author="◉‿◉" w:date="2020-05-08T20:27:00Z">
        <w:r>
          <w:rPr/>
          <w:t>36</w:t>
        </w:r>
      </w:ins>
      <w:ins w:id="5713" w:author="◉‿◉" w:date="2020-05-08T20:27:00Z">
        <w:r>
          <w:rPr/>
          <w:fldChar w:fldCharType="end"/>
        </w:r>
      </w:ins>
    </w:p>
    <w:p>
      <w:pPr>
        <w:pStyle w:val="23"/>
        <w:tabs>
          <w:tab w:val="right" w:leader="dot" w:pos="9354"/>
        </w:tabs>
        <w:rPr>
          <w:ins w:id="5714" w:author="◉‿◉" w:date="2020-05-08T20:26:00Z"/>
        </w:rPr>
      </w:pPr>
      <w:ins w:id="5715" w:author="◉‿◉" w:date="2020-05-08T20:26:00Z">
        <w:r>
          <w:rPr>
            <w:rFonts w:hint="eastAsia"/>
          </w:rPr>
          <w:t>图6-5 微信控制界面</w:t>
        </w:r>
      </w:ins>
      <w:ins w:id="5716" w:author="◉‿◉" w:date="2020-05-08T20:26:00Z">
        <w:r>
          <w:rPr/>
          <w:tab/>
        </w:r>
      </w:ins>
      <w:ins w:id="5717" w:author="◉‿◉" w:date="2020-05-08T20:26:00Z">
        <w:r>
          <w:rPr/>
          <w:fldChar w:fldCharType="begin"/>
        </w:r>
      </w:ins>
      <w:ins w:id="5718" w:author="◉‿◉" w:date="2020-05-08T20:26:00Z">
        <w:r>
          <w:rPr/>
          <w:instrText xml:space="preserve"> PAGEREF _Toc5804 </w:instrText>
        </w:r>
      </w:ins>
      <w:ins w:id="5719" w:author="◉‿◉" w:date="2020-05-08T20:26:00Z">
        <w:r>
          <w:rPr/>
          <w:fldChar w:fldCharType="separate"/>
        </w:r>
      </w:ins>
      <w:ins w:id="5720" w:author="◉‿◉" w:date="2020-05-08T20:26:00Z">
        <w:r>
          <w:rPr/>
          <w:t>36</w:t>
        </w:r>
      </w:ins>
      <w:ins w:id="5721" w:author="◉‿◉" w:date="2020-05-08T20:26:00Z">
        <w:r>
          <w:rPr/>
          <w:fldChar w:fldCharType="end"/>
        </w:r>
      </w:ins>
      <w:ins w:id="5722" w:author="◉‿◉" w:date="2020-05-08T20:26:00Z">
        <w:r>
          <w:rPr>
            <w:rFonts w:ascii="宋体" w:hAnsi="宋体"/>
          </w:rPr>
          <w:fldChar w:fldCharType="end"/>
        </w:r>
      </w:ins>
    </w:p>
    <w:p>
      <w:pPr>
        <w:pStyle w:val="23"/>
        <w:tabs>
          <w:tab w:val="right" w:leader="dot" w:pos="9354"/>
        </w:tabs>
        <w:rPr>
          <w:ins w:id="5723" w:author="◉‿◉" w:date="2020-05-08T20:26:00Z"/>
        </w:rPr>
      </w:pPr>
      <w:ins w:id="5724" w:author="◉‿◉" w:date="2020-05-08T20:26:00Z">
        <w:r>
          <w:rPr>
            <w:rFonts w:ascii="宋体" w:hAnsi="宋体"/>
          </w:rPr>
          <w:fldChar w:fldCharType="begin"/>
        </w:r>
      </w:ins>
      <w:ins w:id="5725" w:author="◉‿◉" w:date="2020-05-08T20:26:00Z">
        <w:r>
          <w:rPr>
            <w:rFonts w:ascii="宋体" w:hAnsi="宋体"/>
          </w:rPr>
          <w:instrText xml:space="preserve"> HYPERLINK \l _Toc871 </w:instrText>
        </w:r>
      </w:ins>
      <w:ins w:id="5726" w:author="◉‿◉" w:date="2020-05-08T20:26:00Z">
        <w:r>
          <w:rPr>
            <w:rFonts w:ascii="宋体" w:hAnsi="宋体"/>
          </w:rPr>
          <w:fldChar w:fldCharType="separate"/>
        </w:r>
      </w:ins>
      <w:ins w:id="5727" w:author="◉‿◉" w:date="2020-05-08T20:26:00Z">
        <w:r>
          <w:rPr>
            <w:rFonts w:hint="eastAsia"/>
          </w:rPr>
          <w:t>图6-6 TLINK服务端界面</w:t>
        </w:r>
      </w:ins>
      <w:ins w:id="5728" w:author="◉‿◉" w:date="2020-05-08T20:26:00Z">
        <w:r>
          <w:rPr/>
          <w:tab/>
        </w:r>
      </w:ins>
      <w:ins w:id="5729" w:author="◉‿◉" w:date="2020-05-08T20:26:00Z">
        <w:r>
          <w:rPr/>
          <w:fldChar w:fldCharType="begin"/>
        </w:r>
      </w:ins>
      <w:ins w:id="5730" w:author="◉‿◉" w:date="2020-05-08T20:26:00Z">
        <w:r>
          <w:rPr/>
          <w:instrText xml:space="preserve"> PAGEREF _Toc871 </w:instrText>
        </w:r>
      </w:ins>
      <w:ins w:id="5731" w:author="◉‿◉" w:date="2020-05-08T20:26:00Z">
        <w:r>
          <w:rPr/>
          <w:fldChar w:fldCharType="separate"/>
        </w:r>
      </w:ins>
      <w:ins w:id="5732" w:author="◉‿◉" w:date="2020-05-08T20:26:00Z">
        <w:r>
          <w:rPr/>
          <w:t>36</w:t>
        </w:r>
      </w:ins>
      <w:ins w:id="5733" w:author="◉‿◉" w:date="2020-05-08T20:26:00Z">
        <w:r>
          <w:rPr/>
          <w:fldChar w:fldCharType="end"/>
        </w:r>
      </w:ins>
      <w:ins w:id="5734" w:author="◉‿◉" w:date="2020-05-08T20:26:00Z">
        <w:r>
          <w:rPr>
            <w:rFonts w:ascii="宋体" w:hAnsi="宋体"/>
          </w:rPr>
          <w:fldChar w:fldCharType="end"/>
        </w:r>
      </w:ins>
    </w:p>
    <w:p>
      <w:pPr>
        <w:tabs>
          <w:tab w:val="right" w:leader="dot" w:pos="9356"/>
        </w:tabs>
        <w:rPr>
          <w:szCs w:val="24"/>
        </w:rPr>
        <w:sectPr>
          <w:headerReference r:id="rId13" w:type="default"/>
          <w:pgSz w:w="11906" w:h="16838"/>
          <w:pgMar w:top="1418" w:right="1134" w:bottom="1418" w:left="1134" w:header="851" w:footer="992" w:gutter="284"/>
          <w:pgNumType w:fmt="upperRoman"/>
          <w:cols w:space="720" w:num="1"/>
          <w:docGrid w:linePitch="312" w:charSpace="0"/>
        </w:sectPr>
      </w:pPr>
      <w:r>
        <w:rPr>
          <w:rFonts w:ascii="宋体" w:hAnsi="宋体"/>
        </w:rPr>
        <w:fldChar w:fldCharType="end"/>
      </w:r>
    </w:p>
    <w:p>
      <w:pPr>
        <w:pStyle w:val="36"/>
        <w:spacing w:before="240" w:after="240"/>
        <w:rPr>
          <w:rFonts w:ascii="黑体" w:hAnsi="黑体" w:eastAsia="黑体"/>
          <w:sz w:val="30"/>
          <w:szCs w:val="30"/>
        </w:rPr>
      </w:pPr>
      <w:commentRangeStart w:id="4"/>
      <w:r>
        <w:rPr>
          <w:rFonts w:hint="eastAsia" w:ascii="黑体" w:hAnsi="黑体" w:eastAsia="黑体"/>
          <w:sz w:val="30"/>
          <w:szCs w:val="30"/>
        </w:rPr>
        <w:t>表目录</w:t>
      </w:r>
      <w:commentRangeEnd w:id="4"/>
      <w:r>
        <w:rPr>
          <w:rStyle w:val="33"/>
          <w:b w:val="0"/>
        </w:rPr>
        <w:commentReference w:id="4"/>
      </w:r>
    </w:p>
    <w:p>
      <w:pPr>
        <w:pStyle w:val="23"/>
        <w:tabs>
          <w:tab w:val="right" w:leader="dot" w:pos="9344"/>
        </w:tabs>
        <w:rPr>
          <w:del w:id="5735" w:author="◉‿◉" w:date="2020-05-07T09:01:00Z"/>
          <w:rFonts w:ascii="Calibri" w:hAnsi="Calibri"/>
          <w:sz w:val="21"/>
          <w:szCs w:val="22"/>
        </w:rPr>
      </w:pPr>
      <w:r>
        <w:fldChar w:fldCharType="begin"/>
      </w:r>
      <w:r>
        <w:instrText xml:space="preserve"> TOC </w:instrText>
      </w:r>
      <w:r>
        <w:rPr>
          <w:rFonts w:hint="eastAsia"/>
        </w:rPr>
        <w:instrText xml:space="preserve">\h \z \t "论文表注" \c</w:instrText>
      </w:r>
      <w:r>
        <w:instrText xml:space="preserve"> </w:instrText>
      </w:r>
      <w:r>
        <w:fldChar w:fldCharType="separate"/>
      </w:r>
      <w:del w:id="5736" w:author="◉‿◉" w:date="2020-05-07T09:01:00Z">
        <w:r>
          <w:rPr>
            <w:rStyle w:val="32"/>
          </w:rPr>
          <w:fldChar w:fldCharType="begin"/>
        </w:r>
      </w:del>
      <w:del w:id="5737" w:author="◉‿◉" w:date="2020-05-07T09:01:00Z">
        <w:r>
          <w:rPr>
            <w:rStyle w:val="32"/>
          </w:rPr>
          <w:delInstrText xml:space="preserve"> </w:delInstrText>
        </w:r>
      </w:del>
      <w:del w:id="5738" w:author="◉‿◉" w:date="2020-05-07T09:01:00Z">
        <w:r>
          <w:rPr/>
          <w:delInstrText xml:space="preserve">HYPERLINK \l "_Toc510621474"</w:delInstrText>
        </w:r>
      </w:del>
      <w:del w:id="5739" w:author="◉‿◉" w:date="2020-05-07T09:01:00Z">
        <w:r>
          <w:rPr>
            <w:rStyle w:val="32"/>
          </w:rPr>
          <w:delInstrText xml:space="preserve"> </w:delInstrText>
        </w:r>
      </w:del>
      <w:del w:id="5740" w:author="◉‿◉" w:date="2020-05-07T09:01:00Z">
        <w:r>
          <w:rPr>
            <w:rStyle w:val="32"/>
          </w:rPr>
          <w:fldChar w:fldCharType="separate"/>
        </w:r>
      </w:del>
      <w:del w:id="5741" w:author="◉‿◉" w:date="2020-05-07T09:01:00Z">
        <w:r>
          <w:rPr>
            <w:rStyle w:val="32"/>
            <w:rFonts w:hint="eastAsia"/>
          </w:rPr>
          <w:delText>表</w:delText>
        </w:r>
      </w:del>
      <w:del w:id="5742" w:author="◉‿◉" w:date="2020-05-07T09:01:00Z">
        <w:r>
          <w:rPr>
            <w:rStyle w:val="32"/>
          </w:rPr>
          <w:delText xml:space="preserve">1-1 </w:delText>
        </w:r>
      </w:del>
      <w:del w:id="5743" w:author="◉‿◉" w:date="2020-05-07T09:01:00Z">
        <w:r>
          <w:rPr>
            <w:rStyle w:val="32"/>
          </w:rPr>
          <w:fldChar w:fldCharType="begin"/>
        </w:r>
      </w:del>
      <w:del w:id="5744" w:author="◉‿◉" w:date="2020-05-07T09:01:00Z">
        <w:r>
          <w:rPr>
            <w:rStyle w:val="32"/>
          </w:rPr>
          <w:delInstrText xml:space="preserve"> </w:delInstrText>
        </w:r>
      </w:del>
      <w:del w:id="5745" w:author="◉‿◉" w:date="2020-05-07T09:01:00Z">
        <w:r>
          <w:rPr>
            <w:rStyle w:val="32"/>
            <w:rFonts w:hint="eastAsia"/>
          </w:rPr>
          <w:delInstrText xml:space="preserve">MACROBUTTON  AcceptAllChangesShown [单击此处添加表标题]</w:delInstrText>
        </w:r>
      </w:del>
      <w:del w:id="5746" w:author="◉‿◉" w:date="2020-05-07T09:01:00Z">
        <w:r>
          <w:rPr>
            <w:rStyle w:val="32"/>
          </w:rPr>
          <w:delInstrText xml:space="preserve"> </w:delInstrText>
        </w:r>
      </w:del>
      <w:del w:id="5747" w:author="◉‿◉" w:date="2020-05-07T09:01:00Z">
        <w:r>
          <w:rPr>
            <w:rStyle w:val="32"/>
          </w:rPr>
          <w:fldChar w:fldCharType="end"/>
        </w:r>
      </w:del>
      <w:del w:id="5748" w:author="◉‿◉" w:date="2020-05-07T09:01:00Z">
        <w:r>
          <w:rPr/>
          <w:tab/>
        </w:r>
      </w:del>
      <w:del w:id="5749" w:author="◉‿◉" w:date="2020-05-07T09:01:00Z">
        <w:r>
          <w:rPr/>
          <w:fldChar w:fldCharType="begin"/>
        </w:r>
      </w:del>
      <w:del w:id="5750" w:author="◉‿◉" w:date="2020-05-07T09:01:00Z">
        <w:r>
          <w:rPr/>
          <w:delInstrText xml:space="preserve"> PAGEREF _Toc510621474 \h </w:delInstrText>
        </w:r>
      </w:del>
      <w:del w:id="5751" w:author="◉‿◉" w:date="2020-05-07T09:01:00Z">
        <w:r>
          <w:rPr/>
          <w:fldChar w:fldCharType="separate"/>
        </w:r>
      </w:del>
      <w:del w:id="5752" w:author="◉‿◉" w:date="2020-05-07T09:01:00Z">
        <w:r>
          <w:rPr/>
          <w:delText>2</w:delText>
        </w:r>
      </w:del>
      <w:del w:id="5753" w:author="◉‿◉" w:date="2020-05-07T09:01:00Z">
        <w:r>
          <w:rPr/>
          <w:fldChar w:fldCharType="end"/>
        </w:r>
      </w:del>
      <w:del w:id="5754" w:author="◉‿◉" w:date="2020-05-07T09:01:00Z">
        <w:r>
          <w:rPr>
            <w:rStyle w:val="32"/>
          </w:rPr>
          <w:fldChar w:fldCharType="end"/>
        </w:r>
      </w:del>
    </w:p>
    <w:p>
      <w:pPr>
        <w:pStyle w:val="23"/>
        <w:tabs>
          <w:tab w:val="right" w:leader="dot" w:pos="9344"/>
        </w:tabs>
        <w:rPr>
          <w:del w:id="5755" w:author="◉‿◉" w:date="2020-05-07T09:01:00Z"/>
          <w:rFonts w:ascii="Calibri" w:hAnsi="Calibri"/>
          <w:sz w:val="21"/>
          <w:szCs w:val="22"/>
        </w:rPr>
      </w:pPr>
      <w:del w:id="5756" w:author="◉‿◉" w:date="2020-05-07T09:01:00Z">
        <w:r>
          <w:rPr>
            <w:rStyle w:val="32"/>
          </w:rPr>
          <w:fldChar w:fldCharType="begin"/>
        </w:r>
      </w:del>
      <w:del w:id="5757" w:author="◉‿◉" w:date="2020-05-07T09:01:00Z">
        <w:r>
          <w:rPr>
            <w:rStyle w:val="32"/>
          </w:rPr>
          <w:delInstrText xml:space="preserve"> </w:delInstrText>
        </w:r>
      </w:del>
      <w:del w:id="5758" w:author="◉‿◉" w:date="2020-05-07T09:01:00Z">
        <w:r>
          <w:rPr/>
          <w:delInstrText xml:space="preserve">HYPERLINK \l "_Toc510621475"</w:delInstrText>
        </w:r>
      </w:del>
      <w:del w:id="5759" w:author="◉‿◉" w:date="2020-05-07T09:01:00Z">
        <w:r>
          <w:rPr>
            <w:rStyle w:val="32"/>
          </w:rPr>
          <w:delInstrText xml:space="preserve"> </w:delInstrText>
        </w:r>
      </w:del>
      <w:del w:id="5760" w:author="◉‿◉" w:date="2020-05-07T09:01:00Z">
        <w:r>
          <w:rPr>
            <w:rStyle w:val="32"/>
          </w:rPr>
          <w:fldChar w:fldCharType="separate"/>
        </w:r>
      </w:del>
      <w:del w:id="5761" w:author="◉‿◉" w:date="2020-05-07T09:01:00Z">
        <w:r>
          <w:rPr>
            <w:rStyle w:val="32"/>
            <w:rFonts w:hint="eastAsia"/>
          </w:rPr>
          <w:delText>表</w:delText>
        </w:r>
      </w:del>
      <w:del w:id="5762" w:author="◉‿◉" w:date="2020-05-07T09:01:00Z">
        <w:r>
          <w:rPr>
            <w:rStyle w:val="32"/>
          </w:rPr>
          <w:delText xml:space="preserve">2-1 </w:delText>
        </w:r>
      </w:del>
      <w:del w:id="5763" w:author="◉‿◉" w:date="2020-05-07T09:01:00Z">
        <w:r>
          <w:rPr>
            <w:rStyle w:val="32"/>
          </w:rPr>
          <w:fldChar w:fldCharType="begin"/>
        </w:r>
      </w:del>
      <w:del w:id="5764" w:author="◉‿◉" w:date="2020-05-07T09:01:00Z">
        <w:r>
          <w:rPr>
            <w:rStyle w:val="32"/>
          </w:rPr>
          <w:delInstrText xml:space="preserve"> </w:delInstrText>
        </w:r>
      </w:del>
      <w:del w:id="5765" w:author="◉‿◉" w:date="2020-05-07T09:01:00Z">
        <w:r>
          <w:rPr>
            <w:rStyle w:val="32"/>
            <w:rFonts w:hint="eastAsia"/>
          </w:rPr>
          <w:delInstrText xml:space="preserve">MACROBUTTON  AcceptAllChangesShown [单击此处添加表标题]</w:delInstrText>
        </w:r>
      </w:del>
      <w:del w:id="5766" w:author="◉‿◉" w:date="2020-05-07T09:01:00Z">
        <w:r>
          <w:rPr>
            <w:rStyle w:val="32"/>
          </w:rPr>
          <w:delInstrText xml:space="preserve"> </w:delInstrText>
        </w:r>
      </w:del>
      <w:del w:id="5767" w:author="◉‿◉" w:date="2020-05-07T09:01:00Z">
        <w:r>
          <w:rPr>
            <w:rStyle w:val="32"/>
          </w:rPr>
          <w:fldChar w:fldCharType="end"/>
        </w:r>
      </w:del>
      <w:del w:id="5768" w:author="◉‿◉" w:date="2020-05-07T09:01:00Z">
        <w:r>
          <w:rPr/>
          <w:tab/>
        </w:r>
      </w:del>
      <w:del w:id="5769" w:author="◉‿◉" w:date="2020-05-07T09:01:00Z">
        <w:r>
          <w:rPr/>
          <w:fldChar w:fldCharType="begin"/>
        </w:r>
      </w:del>
      <w:del w:id="5770" w:author="◉‿◉" w:date="2020-05-07T09:01:00Z">
        <w:r>
          <w:rPr/>
          <w:delInstrText xml:space="preserve"> PAGEREF _Toc510621475 \h </w:delInstrText>
        </w:r>
      </w:del>
      <w:del w:id="5771" w:author="◉‿◉" w:date="2020-05-07T09:01:00Z">
        <w:r>
          <w:rPr/>
          <w:fldChar w:fldCharType="separate"/>
        </w:r>
      </w:del>
      <w:del w:id="5772" w:author="◉‿◉" w:date="2020-05-07T09:01:00Z">
        <w:r>
          <w:rPr/>
          <w:delText>3</w:delText>
        </w:r>
      </w:del>
      <w:del w:id="5773" w:author="◉‿◉" w:date="2020-05-07T09:01:00Z">
        <w:r>
          <w:rPr/>
          <w:fldChar w:fldCharType="end"/>
        </w:r>
      </w:del>
      <w:del w:id="5774" w:author="◉‿◉" w:date="2020-05-07T09:01:00Z">
        <w:r>
          <w:rPr>
            <w:rStyle w:val="32"/>
          </w:rPr>
          <w:fldChar w:fldCharType="end"/>
        </w:r>
      </w:del>
    </w:p>
    <w:p>
      <w:pPr>
        <w:pStyle w:val="23"/>
        <w:tabs>
          <w:tab w:val="right" w:leader="dot" w:pos="9344"/>
        </w:tabs>
        <w:rPr>
          <w:del w:id="5775" w:author="◉‿◉" w:date="2020-05-07T09:01:00Z"/>
          <w:rFonts w:ascii="Calibri" w:hAnsi="Calibri"/>
          <w:sz w:val="21"/>
          <w:szCs w:val="22"/>
        </w:rPr>
      </w:pPr>
      <w:del w:id="5776" w:author="◉‿◉" w:date="2020-05-07T09:01:00Z">
        <w:r>
          <w:rPr>
            <w:rStyle w:val="32"/>
          </w:rPr>
          <w:fldChar w:fldCharType="begin"/>
        </w:r>
      </w:del>
      <w:del w:id="5777" w:author="◉‿◉" w:date="2020-05-07T09:01:00Z">
        <w:r>
          <w:rPr>
            <w:rStyle w:val="32"/>
          </w:rPr>
          <w:delInstrText xml:space="preserve"> </w:delInstrText>
        </w:r>
      </w:del>
      <w:del w:id="5778" w:author="◉‿◉" w:date="2020-05-07T09:01:00Z">
        <w:r>
          <w:rPr/>
          <w:delInstrText xml:space="preserve">HYPERLINK \l "_Toc510621476"</w:delInstrText>
        </w:r>
      </w:del>
      <w:del w:id="5779" w:author="◉‿◉" w:date="2020-05-07T09:01:00Z">
        <w:r>
          <w:rPr>
            <w:rStyle w:val="32"/>
          </w:rPr>
          <w:delInstrText xml:space="preserve"> </w:delInstrText>
        </w:r>
      </w:del>
      <w:del w:id="5780" w:author="◉‿◉" w:date="2020-05-07T09:01:00Z">
        <w:r>
          <w:rPr>
            <w:rStyle w:val="32"/>
          </w:rPr>
          <w:fldChar w:fldCharType="separate"/>
        </w:r>
      </w:del>
      <w:del w:id="5781" w:author="◉‿◉" w:date="2020-05-07T09:01:00Z">
        <w:r>
          <w:rPr>
            <w:rStyle w:val="32"/>
            <w:rFonts w:hint="eastAsia"/>
          </w:rPr>
          <w:delText>表</w:delText>
        </w:r>
      </w:del>
      <w:del w:id="5782" w:author="◉‿◉" w:date="2020-05-07T09:01:00Z">
        <w:r>
          <w:rPr>
            <w:rStyle w:val="32"/>
          </w:rPr>
          <w:delText xml:space="preserve">3-1 </w:delText>
        </w:r>
      </w:del>
      <w:del w:id="5783" w:author="◉‿◉" w:date="2020-05-07T09:01:00Z">
        <w:r>
          <w:rPr>
            <w:rStyle w:val="32"/>
          </w:rPr>
          <w:fldChar w:fldCharType="begin"/>
        </w:r>
      </w:del>
      <w:del w:id="5784" w:author="◉‿◉" w:date="2020-05-07T09:01:00Z">
        <w:r>
          <w:rPr>
            <w:rStyle w:val="32"/>
          </w:rPr>
          <w:delInstrText xml:space="preserve"> </w:delInstrText>
        </w:r>
      </w:del>
      <w:del w:id="5785" w:author="◉‿◉" w:date="2020-05-07T09:01:00Z">
        <w:r>
          <w:rPr>
            <w:rStyle w:val="32"/>
            <w:rFonts w:hint="eastAsia"/>
          </w:rPr>
          <w:delInstrText xml:space="preserve">MACROBUTTON  AcceptAllChangesShown [单击此处添加表标题]</w:delInstrText>
        </w:r>
      </w:del>
      <w:del w:id="5786" w:author="◉‿◉" w:date="2020-05-07T09:01:00Z">
        <w:r>
          <w:rPr>
            <w:rStyle w:val="32"/>
          </w:rPr>
          <w:delInstrText xml:space="preserve"> </w:delInstrText>
        </w:r>
      </w:del>
      <w:del w:id="5787" w:author="◉‿◉" w:date="2020-05-07T09:01:00Z">
        <w:r>
          <w:rPr>
            <w:rStyle w:val="32"/>
          </w:rPr>
          <w:fldChar w:fldCharType="end"/>
        </w:r>
      </w:del>
      <w:del w:id="5788" w:author="◉‿◉" w:date="2020-05-07T09:01:00Z">
        <w:r>
          <w:rPr/>
          <w:tab/>
        </w:r>
      </w:del>
      <w:del w:id="5789" w:author="◉‿◉" w:date="2020-05-07T09:01:00Z">
        <w:r>
          <w:rPr/>
          <w:fldChar w:fldCharType="begin"/>
        </w:r>
      </w:del>
      <w:del w:id="5790" w:author="◉‿◉" w:date="2020-05-07T09:01:00Z">
        <w:r>
          <w:rPr/>
          <w:delInstrText xml:space="preserve"> PAGEREF _Toc510621476 \h </w:delInstrText>
        </w:r>
      </w:del>
      <w:del w:id="5791" w:author="◉‿◉" w:date="2020-05-07T09:01:00Z">
        <w:r>
          <w:rPr/>
          <w:fldChar w:fldCharType="separate"/>
        </w:r>
      </w:del>
      <w:del w:id="5792" w:author="◉‿◉" w:date="2020-05-07T09:01:00Z">
        <w:r>
          <w:rPr/>
          <w:delText>5</w:delText>
        </w:r>
      </w:del>
      <w:del w:id="5793" w:author="◉‿◉" w:date="2020-05-07T09:01:00Z">
        <w:r>
          <w:rPr/>
          <w:fldChar w:fldCharType="end"/>
        </w:r>
      </w:del>
      <w:del w:id="5794" w:author="◉‿◉" w:date="2020-05-07T09:01:00Z">
        <w:r>
          <w:rPr>
            <w:rStyle w:val="32"/>
          </w:rPr>
          <w:fldChar w:fldCharType="end"/>
        </w:r>
      </w:del>
    </w:p>
    <w:p>
      <w:pPr>
        <w:pStyle w:val="23"/>
        <w:tabs>
          <w:tab w:val="right" w:leader="dot" w:pos="9344"/>
        </w:tabs>
        <w:rPr>
          <w:del w:id="5795" w:author="◉‿◉" w:date="2020-05-07T09:01:00Z"/>
          <w:rFonts w:ascii="Calibri" w:hAnsi="Calibri"/>
          <w:sz w:val="21"/>
          <w:szCs w:val="22"/>
        </w:rPr>
      </w:pPr>
      <w:del w:id="5796" w:author="◉‿◉" w:date="2020-05-07T09:01:00Z">
        <w:r>
          <w:rPr>
            <w:rStyle w:val="32"/>
          </w:rPr>
          <w:fldChar w:fldCharType="begin"/>
        </w:r>
      </w:del>
      <w:del w:id="5797" w:author="◉‿◉" w:date="2020-05-07T09:01:00Z">
        <w:r>
          <w:rPr>
            <w:rStyle w:val="32"/>
          </w:rPr>
          <w:delInstrText xml:space="preserve"> </w:delInstrText>
        </w:r>
      </w:del>
      <w:del w:id="5798" w:author="◉‿◉" w:date="2020-05-07T09:01:00Z">
        <w:r>
          <w:rPr/>
          <w:delInstrText xml:space="preserve">HYPERLINK \l "_Toc510621477"</w:delInstrText>
        </w:r>
      </w:del>
      <w:del w:id="5799" w:author="◉‿◉" w:date="2020-05-07T09:01:00Z">
        <w:r>
          <w:rPr>
            <w:rStyle w:val="32"/>
          </w:rPr>
          <w:delInstrText xml:space="preserve"> </w:delInstrText>
        </w:r>
      </w:del>
      <w:del w:id="5800" w:author="◉‿◉" w:date="2020-05-07T09:01:00Z">
        <w:r>
          <w:rPr>
            <w:rStyle w:val="32"/>
          </w:rPr>
          <w:fldChar w:fldCharType="separate"/>
        </w:r>
      </w:del>
      <w:del w:id="5801" w:author="◉‿◉" w:date="2020-05-07T09:01:00Z">
        <w:r>
          <w:rPr>
            <w:rStyle w:val="32"/>
            <w:rFonts w:hint="eastAsia"/>
          </w:rPr>
          <w:delText>表</w:delText>
        </w:r>
      </w:del>
      <w:del w:id="5802" w:author="◉‿◉" w:date="2020-05-07T09:01:00Z">
        <w:r>
          <w:rPr>
            <w:rStyle w:val="32"/>
          </w:rPr>
          <w:delText xml:space="preserve">4-1 </w:delText>
        </w:r>
      </w:del>
      <w:del w:id="5803" w:author="◉‿◉" w:date="2020-05-07T09:01:00Z">
        <w:r>
          <w:rPr>
            <w:rStyle w:val="32"/>
          </w:rPr>
          <w:fldChar w:fldCharType="begin"/>
        </w:r>
      </w:del>
      <w:del w:id="5804" w:author="◉‿◉" w:date="2020-05-07T09:01:00Z">
        <w:r>
          <w:rPr>
            <w:rStyle w:val="32"/>
          </w:rPr>
          <w:delInstrText xml:space="preserve"> </w:delInstrText>
        </w:r>
      </w:del>
      <w:del w:id="5805" w:author="◉‿◉" w:date="2020-05-07T09:01:00Z">
        <w:r>
          <w:rPr>
            <w:rStyle w:val="32"/>
            <w:rFonts w:hint="eastAsia"/>
          </w:rPr>
          <w:delInstrText xml:space="preserve">MACROBUTTON  AcceptAllChangesShown [单击此处添加表标题]</w:delInstrText>
        </w:r>
      </w:del>
      <w:del w:id="5806" w:author="◉‿◉" w:date="2020-05-07T09:01:00Z">
        <w:r>
          <w:rPr>
            <w:rStyle w:val="32"/>
          </w:rPr>
          <w:delInstrText xml:space="preserve"> </w:delInstrText>
        </w:r>
      </w:del>
      <w:del w:id="5807" w:author="◉‿◉" w:date="2020-05-07T09:01:00Z">
        <w:r>
          <w:rPr>
            <w:rStyle w:val="32"/>
          </w:rPr>
          <w:fldChar w:fldCharType="end"/>
        </w:r>
      </w:del>
      <w:del w:id="5808" w:author="◉‿◉" w:date="2020-05-07T09:01:00Z">
        <w:r>
          <w:rPr/>
          <w:tab/>
        </w:r>
      </w:del>
      <w:del w:id="5809" w:author="◉‿◉" w:date="2020-05-07T09:01:00Z">
        <w:r>
          <w:rPr/>
          <w:fldChar w:fldCharType="begin"/>
        </w:r>
      </w:del>
      <w:del w:id="5810" w:author="◉‿◉" w:date="2020-05-07T09:01:00Z">
        <w:r>
          <w:rPr/>
          <w:delInstrText xml:space="preserve"> PAGEREF _Toc510621477 \h </w:delInstrText>
        </w:r>
      </w:del>
      <w:del w:id="5811" w:author="◉‿◉" w:date="2020-05-07T09:01:00Z">
        <w:r>
          <w:rPr/>
          <w:fldChar w:fldCharType="separate"/>
        </w:r>
      </w:del>
      <w:del w:id="5812" w:author="◉‿◉" w:date="2020-05-07T09:01:00Z">
        <w:r>
          <w:rPr/>
          <w:delText>7</w:delText>
        </w:r>
      </w:del>
      <w:del w:id="5813" w:author="◉‿◉" w:date="2020-05-07T09:01:00Z">
        <w:r>
          <w:rPr/>
          <w:fldChar w:fldCharType="end"/>
        </w:r>
      </w:del>
      <w:del w:id="5814" w:author="◉‿◉" w:date="2020-05-07T09:01:00Z">
        <w:r>
          <w:rPr>
            <w:rStyle w:val="32"/>
          </w:rPr>
          <w:fldChar w:fldCharType="end"/>
        </w:r>
      </w:del>
    </w:p>
    <w:p>
      <w:pPr>
        <w:pStyle w:val="23"/>
        <w:tabs>
          <w:tab w:val="right" w:leader="dot" w:pos="9344"/>
        </w:tabs>
        <w:rPr>
          <w:del w:id="5815" w:author="◉‿◉" w:date="2020-05-07T09:01:00Z"/>
          <w:rFonts w:ascii="Calibri" w:hAnsi="Calibri"/>
          <w:sz w:val="21"/>
          <w:szCs w:val="22"/>
        </w:rPr>
      </w:pPr>
      <w:del w:id="5816" w:author="◉‿◉" w:date="2020-05-07T09:01:00Z">
        <w:r>
          <w:rPr>
            <w:rStyle w:val="32"/>
          </w:rPr>
          <w:fldChar w:fldCharType="begin"/>
        </w:r>
      </w:del>
      <w:del w:id="5817" w:author="◉‿◉" w:date="2020-05-07T09:01:00Z">
        <w:r>
          <w:rPr>
            <w:rStyle w:val="32"/>
          </w:rPr>
          <w:delInstrText xml:space="preserve"> </w:delInstrText>
        </w:r>
      </w:del>
      <w:del w:id="5818" w:author="◉‿◉" w:date="2020-05-07T09:01:00Z">
        <w:r>
          <w:rPr/>
          <w:delInstrText xml:space="preserve">HYPERLINK \l "_Toc510621478"</w:delInstrText>
        </w:r>
      </w:del>
      <w:del w:id="5819" w:author="◉‿◉" w:date="2020-05-07T09:01:00Z">
        <w:r>
          <w:rPr>
            <w:rStyle w:val="32"/>
          </w:rPr>
          <w:delInstrText xml:space="preserve"> </w:delInstrText>
        </w:r>
      </w:del>
      <w:del w:id="5820" w:author="◉‿◉" w:date="2020-05-07T09:01:00Z">
        <w:r>
          <w:rPr>
            <w:rStyle w:val="32"/>
          </w:rPr>
          <w:fldChar w:fldCharType="separate"/>
        </w:r>
      </w:del>
      <w:del w:id="5821" w:author="◉‿◉" w:date="2020-05-07T09:01:00Z">
        <w:r>
          <w:rPr>
            <w:rStyle w:val="32"/>
            <w:rFonts w:hint="eastAsia"/>
          </w:rPr>
          <w:delText>表</w:delText>
        </w:r>
      </w:del>
      <w:del w:id="5822" w:author="◉‿◉" w:date="2020-05-07T09:01:00Z">
        <w:r>
          <w:rPr>
            <w:rStyle w:val="32"/>
          </w:rPr>
          <w:delText xml:space="preserve">5-1 </w:delText>
        </w:r>
      </w:del>
      <w:del w:id="5823" w:author="◉‿◉" w:date="2020-05-07T09:01:00Z">
        <w:r>
          <w:rPr>
            <w:rStyle w:val="32"/>
          </w:rPr>
          <w:fldChar w:fldCharType="begin"/>
        </w:r>
      </w:del>
      <w:del w:id="5824" w:author="◉‿◉" w:date="2020-05-07T09:01:00Z">
        <w:r>
          <w:rPr>
            <w:rStyle w:val="32"/>
          </w:rPr>
          <w:delInstrText xml:space="preserve"> </w:delInstrText>
        </w:r>
      </w:del>
      <w:del w:id="5825" w:author="◉‿◉" w:date="2020-05-07T09:01:00Z">
        <w:r>
          <w:rPr>
            <w:rStyle w:val="32"/>
            <w:rFonts w:hint="eastAsia"/>
          </w:rPr>
          <w:delInstrText xml:space="preserve">MACROBUTTON  AcceptAllChangesShown [单击此处添加表标题]</w:delInstrText>
        </w:r>
      </w:del>
      <w:del w:id="5826" w:author="◉‿◉" w:date="2020-05-07T09:01:00Z">
        <w:r>
          <w:rPr>
            <w:rStyle w:val="32"/>
          </w:rPr>
          <w:delInstrText xml:space="preserve"> </w:delInstrText>
        </w:r>
      </w:del>
      <w:del w:id="5827" w:author="◉‿◉" w:date="2020-05-07T09:01:00Z">
        <w:r>
          <w:rPr>
            <w:rStyle w:val="32"/>
          </w:rPr>
          <w:fldChar w:fldCharType="end"/>
        </w:r>
      </w:del>
      <w:del w:id="5828" w:author="◉‿◉" w:date="2020-05-07T09:01:00Z">
        <w:r>
          <w:rPr/>
          <w:tab/>
        </w:r>
      </w:del>
      <w:del w:id="5829" w:author="◉‿◉" w:date="2020-05-07T09:01:00Z">
        <w:r>
          <w:rPr/>
          <w:fldChar w:fldCharType="begin"/>
        </w:r>
      </w:del>
      <w:del w:id="5830" w:author="◉‿◉" w:date="2020-05-07T09:01:00Z">
        <w:r>
          <w:rPr/>
          <w:delInstrText xml:space="preserve"> PAGEREF _Toc510621478 \h </w:delInstrText>
        </w:r>
      </w:del>
      <w:del w:id="5831" w:author="◉‿◉" w:date="2020-05-07T09:01:00Z">
        <w:r>
          <w:rPr/>
          <w:fldChar w:fldCharType="separate"/>
        </w:r>
      </w:del>
      <w:del w:id="5832" w:author="◉‿◉" w:date="2020-05-07T09:01:00Z">
        <w:r>
          <w:rPr/>
          <w:delText>9</w:delText>
        </w:r>
      </w:del>
      <w:del w:id="5833" w:author="◉‿◉" w:date="2020-05-07T09:01:00Z">
        <w:r>
          <w:rPr/>
          <w:fldChar w:fldCharType="end"/>
        </w:r>
      </w:del>
      <w:del w:id="5834" w:author="◉‿◉" w:date="2020-05-07T09:01:00Z">
        <w:r>
          <w:rPr>
            <w:rStyle w:val="32"/>
          </w:rPr>
          <w:fldChar w:fldCharType="end"/>
        </w:r>
      </w:del>
    </w:p>
    <w:p>
      <w:pPr>
        <w:pStyle w:val="23"/>
        <w:tabs>
          <w:tab w:val="right" w:leader="dot" w:pos="9344"/>
        </w:tabs>
        <w:rPr>
          <w:del w:id="5835" w:author="◉‿◉" w:date="2020-05-07T09:01:00Z"/>
          <w:rFonts w:ascii="Calibri" w:hAnsi="Calibri"/>
          <w:sz w:val="21"/>
          <w:szCs w:val="22"/>
        </w:rPr>
      </w:pPr>
      <w:del w:id="5836" w:author="◉‿◉" w:date="2020-05-07T09:01:00Z">
        <w:r>
          <w:rPr>
            <w:rStyle w:val="32"/>
          </w:rPr>
          <w:fldChar w:fldCharType="begin"/>
        </w:r>
      </w:del>
      <w:del w:id="5837" w:author="◉‿◉" w:date="2020-05-07T09:01:00Z">
        <w:r>
          <w:rPr>
            <w:rStyle w:val="32"/>
          </w:rPr>
          <w:delInstrText xml:space="preserve"> </w:delInstrText>
        </w:r>
      </w:del>
      <w:del w:id="5838" w:author="◉‿◉" w:date="2020-05-07T09:01:00Z">
        <w:r>
          <w:rPr/>
          <w:delInstrText xml:space="preserve">HYPERLINK \l "_Toc510621479"</w:delInstrText>
        </w:r>
      </w:del>
      <w:del w:id="5839" w:author="◉‿◉" w:date="2020-05-07T09:01:00Z">
        <w:r>
          <w:rPr>
            <w:rStyle w:val="32"/>
          </w:rPr>
          <w:delInstrText xml:space="preserve"> </w:delInstrText>
        </w:r>
      </w:del>
      <w:del w:id="5840" w:author="◉‿◉" w:date="2020-05-07T09:01:00Z">
        <w:r>
          <w:rPr>
            <w:rStyle w:val="32"/>
          </w:rPr>
          <w:fldChar w:fldCharType="separate"/>
        </w:r>
      </w:del>
      <w:del w:id="5841" w:author="◉‿◉" w:date="2020-05-07T09:01:00Z">
        <w:r>
          <w:rPr>
            <w:rStyle w:val="32"/>
            <w:rFonts w:hint="eastAsia"/>
          </w:rPr>
          <w:delText>表</w:delText>
        </w:r>
      </w:del>
      <w:del w:id="5842" w:author="◉‿◉" w:date="2020-05-07T09:01:00Z">
        <w:r>
          <w:rPr>
            <w:rStyle w:val="32"/>
          </w:rPr>
          <w:delText xml:space="preserve">6-1 </w:delText>
        </w:r>
      </w:del>
      <w:del w:id="5843" w:author="◉‿◉" w:date="2020-05-07T09:01:00Z">
        <w:r>
          <w:rPr>
            <w:rStyle w:val="32"/>
          </w:rPr>
          <w:fldChar w:fldCharType="begin"/>
        </w:r>
      </w:del>
      <w:del w:id="5844" w:author="◉‿◉" w:date="2020-05-07T09:01:00Z">
        <w:r>
          <w:rPr>
            <w:rStyle w:val="32"/>
          </w:rPr>
          <w:delInstrText xml:space="preserve"> </w:delInstrText>
        </w:r>
      </w:del>
      <w:del w:id="5845" w:author="◉‿◉" w:date="2020-05-07T09:01:00Z">
        <w:r>
          <w:rPr>
            <w:rStyle w:val="32"/>
            <w:rFonts w:hint="eastAsia"/>
          </w:rPr>
          <w:delInstrText xml:space="preserve">MACROBUTTON  AcceptAllChangesShown [单击此处添加表标题]</w:delInstrText>
        </w:r>
      </w:del>
      <w:del w:id="5846" w:author="◉‿◉" w:date="2020-05-07T09:01:00Z">
        <w:r>
          <w:rPr>
            <w:rStyle w:val="32"/>
          </w:rPr>
          <w:delInstrText xml:space="preserve"> </w:delInstrText>
        </w:r>
      </w:del>
      <w:del w:id="5847" w:author="◉‿◉" w:date="2020-05-07T09:01:00Z">
        <w:r>
          <w:rPr>
            <w:rStyle w:val="32"/>
          </w:rPr>
          <w:fldChar w:fldCharType="end"/>
        </w:r>
      </w:del>
      <w:del w:id="5848" w:author="◉‿◉" w:date="2020-05-07T09:01:00Z">
        <w:r>
          <w:rPr/>
          <w:tab/>
        </w:r>
      </w:del>
      <w:del w:id="5849" w:author="◉‿◉" w:date="2020-05-07T09:01:00Z">
        <w:r>
          <w:rPr/>
          <w:fldChar w:fldCharType="begin"/>
        </w:r>
      </w:del>
      <w:del w:id="5850" w:author="◉‿◉" w:date="2020-05-07T09:01:00Z">
        <w:r>
          <w:rPr/>
          <w:delInstrText xml:space="preserve"> PAGEREF _Toc510621479 \h </w:delInstrText>
        </w:r>
      </w:del>
      <w:del w:id="5851" w:author="◉‿◉" w:date="2020-05-07T09:01:00Z">
        <w:r>
          <w:rPr/>
          <w:fldChar w:fldCharType="separate"/>
        </w:r>
      </w:del>
      <w:del w:id="5852" w:author="◉‿◉" w:date="2020-05-07T09:01:00Z">
        <w:r>
          <w:rPr/>
          <w:delText>11</w:delText>
        </w:r>
      </w:del>
      <w:del w:id="5853" w:author="◉‿◉" w:date="2020-05-07T09:01:00Z">
        <w:r>
          <w:rPr/>
          <w:fldChar w:fldCharType="end"/>
        </w:r>
      </w:del>
      <w:del w:id="5854" w:author="◉‿◉" w:date="2020-05-07T09:01:00Z">
        <w:r>
          <w:rPr>
            <w:rStyle w:val="32"/>
          </w:rPr>
          <w:fldChar w:fldCharType="end"/>
        </w:r>
      </w:del>
    </w:p>
    <w:p>
      <w:pPr>
        <w:pStyle w:val="23"/>
        <w:tabs>
          <w:tab w:val="right" w:leader="dot" w:pos="9354"/>
        </w:tabs>
        <w:rPr>
          <w:ins w:id="5855" w:author="◉‿◉" w:date="2020-05-07T09:01:00Z"/>
        </w:rPr>
      </w:pPr>
      <w:ins w:id="5856" w:author="◉‿◉" w:date="2020-05-07T09:01:00Z">
        <w:r>
          <w:rPr/>
          <w:fldChar w:fldCharType="begin"/>
        </w:r>
      </w:ins>
      <w:ins w:id="5857" w:author="◉‿◉" w:date="2020-05-07T09:01:00Z">
        <w:r>
          <w:rPr/>
          <w:instrText xml:space="preserve"> HYPERLINK \l _Toc24447 </w:instrText>
        </w:r>
      </w:ins>
      <w:ins w:id="5858" w:author="◉‿◉" w:date="2020-05-07T09:01:00Z">
        <w:r>
          <w:rPr/>
          <w:fldChar w:fldCharType="separate"/>
        </w:r>
      </w:ins>
      <w:ins w:id="5859" w:author="◉‿◉" w:date="2020-05-07T09:01:00Z">
        <w:r>
          <w:rPr>
            <w:rFonts w:hint="eastAsia"/>
          </w:rPr>
          <w:t>表3-1 STM32F407ZGT6属性参数</w:t>
        </w:r>
      </w:ins>
      <w:ins w:id="5860" w:author="◉‿◉" w:date="2020-05-07T09:01:00Z">
        <w:r>
          <w:rPr/>
          <w:tab/>
        </w:r>
      </w:ins>
      <w:ins w:id="5861" w:author="◉‿◉" w:date="2020-05-07T09:01:00Z">
        <w:r>
          <w:rPr/>
          <w:fldChar w:fldCharType="begin"/>
        </w:r>
      </w:ins>
      <w:ins w:id="5862" w:author="◉‿◉" w:date="2020-05-07T09:01:00Z">
        <w:r>
          <w:rPr/>
          <w:instrText xml:space="preserve"> PAGEREF _Toc24447 </w:instrText>
        </w:r>
      </w:ins>
      <w:ins w:id="5863" w:author="◉‿◉" w:date="2020-05-07T09:01:00Z">
        <w:r>
          <w:rPr/>
          <w:fldChar w:fldCharType="separate"/>
        </w:r>
      </w:ins>
      <w:ins w:id="5864" w:author="◉‿◉" w:date="2020-05-07T09:01:00Z">
        <w:r>
          <w:rPr/>
          <w:t>6</w:t>
        </w:r>
      </w:ins>
      <w:ins w:id="5865" w:author="◉‿◉" w:date="2020-05-07T09:01:00Z">
        <w:r>
          <w:rPr/>
          <w:fldChar w:fldCharType="end"/>
        </w:r>
      </w:ins>
      <w:ins w:id="5866" w:author="◉‿◉" w:date="2020-05-07T09:01:00Z">
        <w:r>
          <w:rPr/>
          <w:fldChar w:fldCharType="end"/>
        </w:r>
      </w:ins>
    </w:p>
    <w:p>
      <w:pPr>
        <w:pStyle w:val="23"/>
        <w:tabs>
          <w:tab w:val="right" w:leader="dot" w:pos="9354"/>
        </w:tabs>
        <w:rPr>
          <w:ins w:id="5867" w:author="◉‿◉" w:date="2020-05-07T09:01:00Z"/>
        </w:rPr>
      </w:pPr>
      <w:ins w:id="5868" w:author="◉‿◉" w:date="2020-05-07T09:01:00Z">
        <w:r>
          <w:rPr/>
          <w:fldChar w:fldCharType="begin"/>
        </w:r>
      </w:ins>
      <w:ins w:id="5869" w:author="◉‿◉" w:date="2020-05-07T09:01:00Z">
        <w:r>
          <w:rPr/>
          <w:instrText xml:space="preserve"> HYPERLINK \l _Toc30489 </w:instrText>
        </w:r>
      </w:ins>
      <w:ins w:id="5870" w:author="◉‿◉" w:date="2020-05-07T09:01:00Z">
        <w:r>
          <w:rPr/>
          <w:fldChar w:fldCharType="separate"/>
        </w:r>
      </w:ins>
      <w:ins w:id="5871" w:author="◉‿◉" w:date="2020-05-07T09:01:00Z">
        <w:r>
          <w:rPr>
            <w:rFonts w:hint="eastAsia"/>
          </w:rPr>
          <w:t>表4-1 直流减速电机控制表</w:t>
        </w:r>
      </w:ins>
      <w:ins w:id="5872" w:author="◉‿◉" w:date="2020-05-07T09:01:00Z">
        <w:r>
          <w:rPr/>
          <w:tab/>
        </w:r>
      </w:ins>
      <w:ins w:id="5873" w:author="◉‿◉" w:date="2020-05-07T09:01:00Z">
        <w:r>
          <w:rPr/>
          <w:fldChar w:fldCharType="begin"/>
        </w:r>
      </w:ins>
      <w:ins w:id="5874" w:author="◉‿◉" w:date="2020-05-07T09:01:00Z">
        <w:r>
          <w:rPr/>
          <w:instrText xml:space="preserve"> PAGEREF _Toc30489 </w:instrText>
        </w:r>
      </w:ins>
      <w:ins w:id="5875" w:author="◉‿◉" w:date="2020-05-07T09:01:00Z">
        <w:r>
          <w:rPr/>
          <w:fldChar w:fldCharType="separate"/>
        </w:r>
      </w:ins>
      <w:ins w:id="5876" w:author="◉‿◉" w:date="2020-05-07T09:01:00Z">
        <w:r>
          <w:rPr/>
          <w:t>18</w:t>
        </w:r>
      </w:ins>
      <w:ins w:id="5877" w:author="◉‿◉" w:date="2020-05-07T09:01:00Z">
        <w:r>
          <w:rPr/>
          <w:fldChar w:fldCharType="end"/>
        </w:r>
      </w:ins>
      <w:ins w:id="5878" w:author="◉‿◉" w:date="2020-05-07T09:01:00Z">
        <w:r>
          <w:rPr/>
          <w:fldChar w:fldCharType="end"/>
        </w:r>
      </w:ins>
    </w:p>
    <w:p>
      <w:pPr>
        <w:pStyle w:val="23"/>
        <w:tabs>
          <w:tab w:val="right" w:leader="dot" w:pos="9354"/>
        </w:tabs>
        <w:rPr>
          <w:ins w:id="5879" w:author="◉‿◉" w:date="2020-05-07T09:01:00Z"/>
        </w:rPr>
      </w:pPr>
      <w:ins w:id="5880" w:author="◉‿◉" w:date="2020-05-07T09:01:00Z">
        <w:r>
          <w:rPr/>
          <w:fldChar w:fldCharType="begin"/>
        </w:r>
      </w:ins>
      <w:ins w:id="5881" w:author="◉‿◉" w:date="2020-05-07T09:01:00Z">
        <w:r>
          <w:rPr/>
          <w:instrText xml:space="preserve"> HYPERLINK \l _Toc1257 </w:instrText>
        </w:r>
      </w:ins>
      <w:ins w:id="5882" w:author="◉‿◉" w:date="2020-05-07T09:01:00Z">
        <w:r>
          <w:rPr/>
          <w:fldChar w:fldCharType="separate"/>
        </w:r>
      </w:ins>
      <w:ins w:id="5883" w:author="◉‿◉" w:date="2020-05-07T09:01:00Z">
        <w:r>
          <w:rPr>
            <w:rFonts w:hint="eastAsia"/>
          </w:rPr>
          <w:t>表5-1 窗帘控制测试</w:t>
        </w:r>
      </w:ins>
      <w:ins w:id="5884" w:author="◉‿◉" w:date="2020-05-07T09:01:00Z">
        <w:r>
          <w:rPr/>
          <w:tab/>
        </w:r>
      </w:ins>
      <w:ins w:id="5885" w:author="◉‿◉" w:date="2020-05-07T09:01:00Z">
        <w:r>
          <w:rPr/>
          <w:fldChar w:fldCharType="begin"/>
        </w:r>
      </w:ins>
      <w:ins w:id="5886" w:author="◉‿◉" w:date="2020-05-07T09:01:00Z">
        <w:r>
          <w:rPr/>
          <w:instrText xml:space="preserve"> PAGEREF _Toc1257 </w:instrText>
        </w:r>
      </w:ins>
      <w:ins w:id="5887" w:author="◉‿◉" w:date="2020-05-07T09:01:00Z">
        <w:r>
          <w:rPr/>
          <w:fldChar w:fldCharType="separate"/>
        </w:r>
      </w:ins>
      <w:ins w:id="5888" w:author="◉‿◉" w:date="2020-05-07T09:01:00Z">
        <w:r>
          <w:rPr/>
          <w:t>31</w:t>
        </w:r>
      </w:ins>
      <w:ins w:id="5889" w:author="◉‿◉" w:date="2020-05-07T09:01:00Z">
        <w:r>
          <w:rPr/>
          <w:fldChar w:fldCharType="end"/>
        </w:r>
      </w:ins>
      <w:ins w:id="5890" w:author="◉‿◉" w:date="2020-05-07T09:01:00Z">
        <w:r>
          <w:rPr/>
          <w:fldChar w:fldCharType="end"/>
        </w:r>
      </w:ins>
    </w:p>
    <w:p>
      <w:pPr>
        <w:pStyle w:val="23"/>
        <w:tabs>
          <w:tab w:val="right" w:leader="dot" w:pos="9354"/>
        </w:tabs>
        <w:rPr>
          <w:ins w:id="5891" w:author="◉‿◉" w:date="2020-05-07T09:01:00Z"/>
        </w:rPr>
      </w:pPr>
      <w:ins w:id="5892" w:author="◉‿◉" w:date="2020-05-07T09:01:00Z">
        <w:r>
          <w:rPr/>
          <w:fldChar w:fldCharType="begin"/>
        </w:r>
      </w:ins>
      <w:ins w:id="5893" w:author="◉‿◉" w:date="2020-05-07T09:01:00Z">
        <w:r>
          <w:rPr/>
          <w:instrText xml:space="preserve"> HYPERLINK \l _Toc22550 </w:instrText>
        </w:r>
      </w:ins>
      <w:ins w:id="5894" w:author="◉‿◉" w:date="2020-05-07T09:01:00Z">
        <w:r>
          <w:rPr/>
          <w:fldChar w:fldCharType="separate"/>
        </w:r>
      </w:ins>
      <w:ins w:id="5895" w:author="◉‿◉" w:date="2020-05-07T09:01:00Z">
        <w:r>
          <w:rPr>
            <w:rFonts w:hint="eastAsia"/>
          </w:rPr>
          <w:t>表5-2 TLINK及ESP8266模块测试</w:t>
        </w:r>
      </w:ins>
      <w:ins w:id="5896" w:author="◉‿◉" w:date="2020-05-07T09:01:00Z">
        <w:r>
          <w:rPr/>
          <w:tab/>
        </w:r>
      </w:ins>
      <w:ins w:id="5897" w:author="◉‿◉" w:date="2020-05-07T09:01:00Z">
        <w:r>
          <w:rPr/>
          <w:fldChar w:fldCharType="begin"/>
        </w:r>
      </w:ins>
      <w:ins w:id="5898" w:author="◉‿◉" w:date="2020-05-07T09:01:00Z">
        <w:r>
          <w:rPr/>
          <w:instrText xml:space="preserve"> PAGEREF _Toc22550 </w:instrText>
        </w:r>
      </w:ins>
      <w:ins w:id="5899" w:author="◉‿◉" w:date="2020-05-07T09:01:00Z">
        <w:r>
          <w:rPr/>
          <w:fldChar w:fldCharType="separate"/>
        </w:r>
      </w:ins>
      <w:ins w:id="5900" w:author="◉‿◉" w:date="2020-05-07T09:01:00Z">
        <w:r>
          <w:rPr/>
          <w:t>32</w:t>
        </w:r>
      </w:ins>
      <w:ins w:id="5901" w:author="◉‿◉" w:date="2020-05-07T09:01:00Z">
        <w:r>
          <w:rPr/>
          <w:fldChar w:fldCharType="end"/>
        </w:r>
      </w:ins>
      <w:ins w:id="5902" w:author="◉‿◉" w:date="2020-05-07T09:01:00Z">
        <w:r>
          <w:rPr/>
          <w:fldChar w:fldCharType="end"/>
        </w:r>
      </w:ins>
    </w:p>
    <w:p>
      <w:pPr>
        <w:pStyle w:val="23"/>
        <w:tabs>
          <w:tab w:val="right" w:leader="dot" w:pos="9354"/>
        </w:tabs>
        <w:rPr>
          <w:ins w:id="5903" w:author="◉‿◉" w:date="2020-05-07T09:01:00Z"/>
        </w:rPr>
      </w:pPr>
      <w:ins w:id="5904" w:author="◉‿◉" w:date="2020-05-07T09:01:00Z">
        <w:r>
          <w:rPr/>
          <w:fldChar w:fldCharType="begin"/>
        </w:r>
      </w:ins>
      <w:ins w:id="5905" w:author="◉‿◉" w:date="2020-05-07T09:01:00Z">
        <w:r>
          <w:rPr/>
          <w:instrText xml:space="preserve"> HYPERLINK \l _Toc14697 </w:instrText>
        </w:r>
      </w:ins>
      <w:ins w:id="5906" w:author="◉‿◉" w:date="2020-05-07T09:01:00Z">
        <w:r>
          <w:rPr/>
          <w:fldChar w:fldCharType="separate"/>
        </w:r>
      </w:ins>
      <w:ins w:id="5907" w:author="◉‿◉" w:date="2020-05-07T09:01:00Z">
        <w:r>
          <w:rPr>
            <w:rFonts w:hint="eastAsia"/>
          </w:rPr>
          <w:t xml:space="preserve">表5-3 </w:t>
        </w:r>
      </w:ins>
      <w:ins w:id="5908" w:author="◉‿◉" w:date="2020-05-07T09:01:00Z">
        <w:r>
          <w:rPr/>
          <w:t>TFTLCD</w:t>
        </w:r>
      </w:ins>
      <w:ins w:id="5909" w:author="◉‿◉" w:date="2020-05-07T09:01:00Z">
        <w:r>
          <w:rPr>
            <w:rFonts w:hint="eastAsia"/>
          </w:rPr>
          <w:t>信息显示及传感器模块测试</w:t>
        </w:r>
      </w:ins>
      <w:ins w:id="5910" w:author="◉‿◉" w:date="2020-05-07T09:01:00Z">
        <w:r>
          <w:rPr/>
          <w:tab/>
        </w:r>
      </w:ins>
      <w:ins w:id="5911" w:author="◉‿◉" w:date="2020-05-07T09:01:00Z">
        <w:r>
          <w:rPr/>
          <w:fldChar w:fldCharType="begin"/>
        </w:r>
      </w:ins>
      <w:ins w:id="5912" w:author="◉‿◉" w:date="2020-05-07T09:01:00Z">
        <w:r>
          <w:rPr/>
          <w:instrText xml:space="preserve"> PAGEREF _Toc14697 </w:instrText>
        </w:r>
      </w:ins>
      <w:ins w:id="5913" w:author="◉‿◉" w:date="2020-05-07T09:01:00Z">
        <w:r>
          <w:rPr/>
          <w:fldChar w:fldCharType="separate"/>
        </w:r>
      </w:ins>
      <w:ins w:id="5914" w:author="◉‿◉" w:date="2020-05-07T09:01:00Z">
        <w:r>
          <w:rPr/>
          <w:t>33</w:t>
        </w:r>
      </w:ins>
      <w:ins w:id="5915" w:author="◉‿◉" w:date="2020-05-07T09:01:00Z">
        <w:r>
          <w:rPr/>
          <w:fldChar w:fldCharType="end"/>
        </w:r>
      </w:ins>
      <w:ins w:id="5916" w:author="◉‿◉" w:date="2020-05-07T09:01:00Z">
        <w:r>
          <w:rPr/>
          <w:fldChar w:fldCharType="end"/>
        </w:r>
      </w:ins>
    </w:p>
    <w:p>
      <w:pPr>
        <w:pStyle w:val="23"/>
        <w:tabs>
          <w:tab w:val="right" w:leader="dot" w:pos="9354"/>
        </w:tabs>
        <w:rPr>
          <w:ins w:id="5917" w:author="◉‿◉" w:date="2020-05-07T09:01:00Z"/>
        </w:rPr>
      </w:pPr>
      <w:ins w:id="5918" w:author="◉‿◉" w:date="2020-05-07T09:01:00Z">
        <w:r>
          <w:rPr/>
          <w:fldChar w:fldCharType="begin"/>
        </w:r>
      </w:ins>
      <w:ins w:id="5919" w:author="◉‿◉" w:date="2020-05-07T09:01:00Z">
        <w:r>
          <w:rPr/>
          <w:instrText xml:space="preserve"> HYPERLINK \l _Toc21199 </w:instrText>
        </w:r>
      </w:ins>
      <w:ins w:id="5920" w:author="◉‿◉" w:date="2020-05-07T09:01:00Z">
        <w:r>
          <w:rPr/>
          <w:fldChar w:fldCharType="separate"/>
        </w:r>
      </w:ins>
      <w:ins w:id="5921" w:author="◉‿◉" w:date="2020-05-07T09:01:00Z">
        <w:r>
          <w:rPr>
            <w:rFonts w:hint="eastAsia"/>
          </w:rPr>
          <w:t>表5-4 TLINK触发器测试</w:t>
        </w:r>
      </w:ins>
      <w:ins w:id="5922" w:author="◉‿◉" w:date="2020-05-07T09:01:00Z">
        <w:r>
          <w:rPr/>
          <w:tab/>
        </w:r>
      </w:ins>
      <w:ins w:id="5923" w:author="◉‿◉" w:date="2020-05-07T09:01:00Z">
        <w:r>
          <w:rPr/>
          <w:fldChar w:fldCharType="begin"/>
        </w:r>
      </w:ins>
      <w:ins w:id="5924" w:author="◉‿◉" w:date="2020-05-07T09:01:00Z">
        <w:r>
          <w:rPr/>
          <w:instrText xml:space="preserve"> PAGEREF _Toc21199 </w:instrText>
        </w:r>
      </w:ins>
      <w:ins w:id="5925" w:author="◉‿◉" w:date="2020-05-07T09:01:00Z">
        <w:r>
          <w:rPr/>
          <w:fldChar w:fldCharType="separate"/>
        </w:r>
      </w:ins>
      <w:ins w:id="5926" w:author="◉‿◉" w:date="2020-05-07T09:01:00Z">
        <w:r>
          <w:rPr/>
          <w:t>33</w:t>
        </w:r>
      </w:ins>
      <w:ins w:id="5927" w:author="◉‿◉" w:date="2020-05-07T09:01:00Z">
        <w:r>
          <w:rPr/>
          <w:fldChar w:fldCharType="end"/>
        </w:r>
      </w:ins>
      <w:ins w:id="5928" w:author="◉‿◉" w:date="2020-05-07T09:01:00Z">
        <w:r>
          <w:rPr/>
          <w:fldChar w:fldCharType="end"/>
        </w:r>
      </w:ins>
    </w:p>
    <w:p>
      <w:pPr>
        <w:rPr>
          <w:szCs w:val="24"/>
        </w:rPr>
        <w:sectPr>
          <w:headerReference r:id="rId15" w:type="first"/>
          <w:headerReference r:id="rId14" w:type="default"/>
          <w:pgSz w:w="11906" w:h="16838"/>
          <w:pgMar w:top="1418" w:right="1134" w:bottom="1418" w:left="1134" w:header="851" w:footer="992" w:gutter="284"/>
          <w:pgNumType w:fmt="upperRoman"/>
          <w:cols w:space="720" w:num="1"/>
          <w:docGrid w:linePitch="312" w:charSpace="0"/>
        </w:sectPr>
      </w:pPr>
      <w:r>
        <w:rPr>
          <w:szCs w:val="24"/>
        </w:rPr>
        <w:fldChar w:fldCharType="end"/>
      </w:r>
    </w:p>
    <w:p>
      <w:pPr>
        <w:pStyle w:val="5"/>
      </w:pPr>
      <w:bookmarkStart w:id="0" w:name="_Toc510621486"/>
      <w:bookmarkStart w:id="1" w:name="_Toc25823"/>
      <w:bookmarkStart w:id="2" w:name="_Toc510620155"/>
      <w:bookmarkStart w:id="3" w:name="_Toc188851588"/>
      <w:bookmarkStart w:id="4" w:name="_Toc188851672"/>
      <w:bookmarkStart w:id="5" w:name="_Toc31931"/>
      <w:bookmarkStart w:id="6" w:name="_Toc16656"/>
      <w:bookmarkStart w:id="7" w:name="_Toc188852305"/>
      <w:bookmarkStart w:id="8" w:name="_Toc28097"/>
      <w:bookmarkStart w:id="9" w:name="_Toc9068"/>
      <w:bookmarkStart w:id="10" w:name="_Toc3765"/>
      <w:bookmarkStart w:id="11" w:name="_Toc188851818"/>
      <w:bookmarkStart w:id="12" w:name="_Toc6949"/>
      <w:r>
        <w:rPr>
          <w:rFonts w:hint="eastAsia"/>
        </w:rPr>
        <w:t xml:space="preserve">第1章 </w:t>
      </w:r>
      <w:commentRangeStart w:id="5"/>
      <w:r>
        <w:rPr>
          <w:rFonts w:hint="eastAsia"/>
        </w:rPr>
        <w:t>绪论</w:t>
      </w:r>
      <w:commentRangeEnd w:id="5"/>
      <w:r>
        <w:rPr>
          <w:rStyle w:val="33"/>
          <w:b/>
          <w:bCs/>
          <w:kern w:val="2"/>
        </w:rPr>
        <w:commentReference w:id="5"/>
      </w:r>
      <w:bookmarkEnd w:id="0"/>
      <w:bookmarkEnd w:id="1"/>
      <w:bookmarkEnd w:id="2"/>
      <w:bookmarkEnd w:id="3"/>
      <w:bookmarkEnd w:id="4"/>
      <w:bookmarkEnd w:id="5"/>
      <w:bookmarkEnd w:id="6"/>
      <w:bookmarkEnd w:id="7"/>
      <w:bookmarkEnd w:id="8"/>
      <w:bookmarkEnd w:id="9"/>
      <w:bookmarkEnd w:id="10"/>
      <w:bookmarkEnd w:id="11"/>
      <w:bookmarkEnd w:id="12"/>
    </w:p>
    <w:p>
      <w:pPr>
        <w:pStyle w:val="57"/>
      </w:pPr>
      <w:bookmarkStart w:id="13" w:name="_Toc188852306"/>
      <w:bookmarkStart w:id="14" w:name="_Toc188851819"/>
      <w:bookmarkStart w:id="15" w:name="_Toc167852799"/>
      <w:bookmarkStart w:id="16" w:name="_Toc188851589"/>
      <w:bookmarkStart w:id="17" w:name="_Toc8028255"/>
      <w:bookmarkStart w:id="18" w:name="_Toc188851673"/>
      <w:bookmarkStart w:id="19" w:name="_Toc165262355"/>
      <w:bookmarkStart w:id="20" w:name="_Toc15639"/>
      <w:bookmarkStart w:id="21" w:name="_Toc1355"/>
      <w:bookmarkStart w:id="22" w:name="_Toc510621487"/>
      <w:bookmarkStart w:id="23" w:name="_Toc1853"/>
      <w:bookmarkStart w:id="24" w:name="_Toc19447"/>
      <w:bookmarkStart w:id="25" w:name="_Toc23630"/>
      <w:bookmarkStart w:id="26" w:name="_Toc27815"/>
      <w:bookmarkStart w:id="27" w:name="_Toc9013"/>
      <w:bookmarkStart w:id="28" w:name="_Toc510620156"/>
      <w:r>
        <w:t>1.1</w:t>
      </w:r>
      <w:bookmarkEnd w:id="13"/>
      <w:bookmarkEnd w:id="14"/>
      <w:bookmarkEnd w:id="15"/>
      <w:bookmarkEnd w:id="16"/>
      <w:bookmarkEnd w:id="17"/>
      <w:bookmarkEnd w:id="18"/>
      <w:bookmarkEnd w:id="19"/>
      <w:r>
        <w:rPr>
          <w:rFonts w:hint="eastAsia"/>
        </w:rPr>
        <w:t xml:space="preserve"> 课题背景</w:t>
      </w:r>
      <w:bookmarkEnd w:id="20"/>
      <w:bookmarkEnd w:id="21"/>
      <w:bookmarkEnd w:id="22"/>
      <w:bookmarkEnd w:id="23"/>
      <w:bookmarkEnd w:id="24"/>
      <w:bookmarkEnd w:id="25"/>
      <w:bookmarkEnd w:id="26"/>
      <w:bookmarkEnd w:id="27"/>
      <w:bookmarkEnd w:id="28"/>
    </w:p>
    <w:p>
      <w:pPr>
        <w:pStyle w:val="6"/>
        <w:rPr>
          <w:ins w:id="5929" w:author="◉‿◉" w:date="2020-04-28T22:55:00Z"/>
        </w:rPr>
      </w:pPr>
      <w:ins w:id="5930" w:author="◉‿◉" w:date="2020-05-06T21:37:00Z">
        <w:r>
          <w:rPr>
            <w:rFonts w:hint="eastAsia"/>
          </w:rPr>
          <w:t>因为高新技术的不断高速发展，使得</w:t>
        </w:r>
      </w:ins>
      <w:ins w:id="5931" w:author="◉‿◉" w:date="2020-04-28T22:55:00Z">
        <w:r>
          <w:rPr>
            <w:rFonts w:hint="eastAsia"/>
          </w:rPr>
          <w:t>人们不断追求更高品质的生活。在日常生活中那些传统的家电或者家居也逐渐地被市场淘汰，取而代之的是那些以智能为标签的生活常用品，例如：智能热水壶、智能音箱、智能冰箱、扫地机器人等，这些家电已经日渐</w:t>
        </w:r>
      </w:ins>
      <w:ins w:id="5932" w:author="◉‿◉" w:date="2020-05-02T21:04:00Z">
        <w:r>
          <w:rPr>
            <w:rFonts w:hint="eastAsia"/>
          </w:rPr>
          <w:t>地</w:t>
        </w:r>
      </w:ins>
      <w:ins w:id="5933" w:author="◉‿◉" w:date="2020-04-28T22:55:00Z">
        <w:r>
          <w:rPr>
            <w:rFonts w:hint="eastAsia"/>
          </w:rPr>
          <w:t>步入我们的生活当中，在市场上的比例也越来越大。智能窗帘作为智能家居的代表之一，以功能简单以及实用性强而受欢迎，但是在当今市场上智能窗帘的价格颇高，使得其应用范围并不太广泛。</w:t>
        </w:r>
      </w:ins>
    </w:p>
    <w:p>
      <w:pPr>
        <w:pStyle w:val="6"/>
      </w:pPr>
      <w:ins w:id="5934" w:author="◉‿◉" w:date="2020-05-06T21:39:00Z">
        <w:r>
          <w:rPr>
            <w:rFonts w:hint="eastAsia"/>
          </w:rPr>
          <w:t>传统窗帘的功能只有遮光而且有时打开或关闭起来比较吃力，</w:t>
        </w:r>
      </w:ins>
      <w:ins w:id="5935" w:author="◉‿◉" w:date="2020-05-06T21:46:00Z">
        <w:r>
          <w:rPr>
            <w:rFonts w:hint="eastAsia"/>
          </w:rPr>
          <w:t>构造</w:t>
        </w:r>
      </w:ins>
      <w:ins w:id="5936" w:author="◉‿◉" w:date="2020-05-06T21:39:00Z">
        <w:r>
          <w:rPr>
            <w:rFonts w:hint="eastAsia"/>
          </w:rPr>
          <w:t>一</w:t>
        </w:r>
      </w:ins>
      <w:ins w:id="5937" w:author="◉‿◉" w:date="2020-05-06T21:40:00Z">
        <w:r>
          <w:rPr>
            <w:rFonts w:hint="eastAsia"/>
          </w:rPr>
          <w:t>种</w:t>
        </w:r>
      </w:ins>
      <w:ins w:id="5938" w:author="◉‿◉" w:date="2020-05-06T21:39:00Z">
        <w:r>
          <w:rPr>
            <w:rFonts w:hint="eastAsia"/>
          </w:rPr>
          <w:t>智能化比较高而且对于不同人群</w:t>
        </w:r>
      </w:ins>
      <w:ins w:id="5939" w:author="◉‿◉" w:date="2020-05-06T21:49:00Z">
        <w:r>
          <w:rPr>
            <w:rFonts w:hint="eastAsia"/>
          </w:rPr>
          <w:t>都</w:t>
        </w:r>
      </w:ins>
      <w:ins w:id="5940" w:author="◉‿◉" w:date="2020-05-06T21:50:00Z">
        <w:r>
          <w:rPr>
            <w:rFonts w:hint="eastAsia"/>
          </w:rPr>
          <w:t>比较便捷</w:t>
        </w:r>
      </w:ins>
      <w:ins w:id="5941" w:author="◉‿◉" w:date="2020-05-06T21:39:00Z">
        <w:r>
          <w:rPr>
            <w:rFonts w:hint="eastAsia"/>
          </w:rPr>
          <w:t>操</w:t>
        </w:r>
      </w:ins>
      <w:ins w:id="5942" w:author="◉‿◉" w:date="2020-05-06T21:41:00Z">
        <w:r>
          <w:rPr>
            <w:rFonts w:hint="eastAsia"/>
          </w:rPr>
          <w:t>控</w:t>
        </w:r>
      </w:ins>
      <w:ins w:id="5943" w:author="◉‿◉" w:date="2020-05-06T21:39:00Z">
        <w:r>
          <w:rPr>
            <w:rFonts w:hint="eastAsia"/>
          </w:rPr>
          <w:t>的窗帘系统，能够满足人们</w:t>
        </w:r>
      </w:ins>
      <w:ins w:id="5944" w:author="◉‿◉" w:date="2020-04-28T22:55:00Z">
        <w:r>
          <w:rPr>
            <w:rFonts w:hint="eastAsia"/>
          </w:rPr>
          <w:t>提升自身生活质量的要求。</w:t>
        </w:r>
      </w:ins>
    </w:p>
    <w:p>
      <w:pPr>
        <w:pStyle w:val="57"/>
      </w:pPr>
      <w:bookmarkStart w:id="29" w:name="_Toc188851591"/>
      <w:bookmarkStart w:id="30" w:name="_Toc167852801"/>
      <w:bookmarkStart w:id="31" w:name="_Toc188851675"/>
      <w:bookmarkStart w:id="32" w:name="_Toc188851821"/>
      <w:bookmarkStart w:id="33" w:name="_Toc165262357"/>
      <w:bookmarkStart w:id="34" w:name="_Toc188852308"/>
      <w:bookmarkStart w:id="35" w:name="_Toc30039"/>
      <w:bookmarkStart w:id="36" w:name="_Toc9983"/>
      <w:bookmarkStart w:id="37" w:name="_Toc7977"/>
      <w:bookmarkStart w:id="38" w:name="_Toc22277"/>
      <w:bookmarkStart w:id="39" w:name="_Toc510621490"/>
      <w:bookmarkStart w:id="40" w:name="_Toc24314"/>
      <w:bookmarkStart w:id="41" w:name="_Toc30931"/>
      <w:bookmarkStart w:id="42" w:name="_Toc22233"/>
      <w:bookmarkStart w:id="43" w:name="_Toc510620159"/>
      <w:r>
        <w:rPr>
          <w:rFonts w:hint="eastAsia"/>
        </w:rPr>
        <w:t xml:space="preserve">1.2 </w:t>
      </w:r>
      <w:bookmarkEnd w:id="29"/>
      <w:bookmarkEnd w:id="30"/>
      <w:bookmarkEnd w:id="31"/>
      <w:bookmarkEnd w:id="32"/>
      <w:bookmarkEnd w:id="33"/>
      <w:bookmarkEnd w:id="34"/>
      <w:ins w:id="5945" w:author="◉‿◉" w:date="2020-04-28T22:58:00Z">
        <w:r>
          <w:rPr>
            <w:rFonts w:hint="eastAsia"/>
          </w:rPr>
          <w:t>课题国内外发展现状</w:t>
        </w:r>
        <w:bookmarkEnd w:id="35"/>
        <w:bookmarkEnd w:id="36"/>
        <w:bookmarkEnd w:id="37"/>
        <w:bookmarkEnd w:id="38"/>
        <w:bookmarkEnd w:id="39"/>
        <w:bookmarkEnd w:id="40"/>
        <w:bookmarkEnd w:id="41"/>
        <w:bookmarkEnd w:id="42"/>
        <w:bookmarkEnd w:id="43"/>
      </w:ins>
    </w:p>
    <w:p>
      <w:pPr>
        <w:pStyle w:val="6"/>
        <w:rPr>
          <w:ins w:id="5946" w:author="◉‿◉" w:date="2020-05-07T09:02:00Z"/>
        </w:rPr>
      </w:pPr>
      <w:ins w:id="5947" w:author="◉‿◉" w:date="2020-04-28T22:58:00Z">
        <w:r>
          <w:rPr>
            <w:rFonts w:hint="eastAsia"/>
          </w:rPr>
          <w:t>20世纪50年代以来，</w:t>
        </w:r>
      </w:ins>
      <w:ins w:id="5948" w:author="◉‿◉" w:date="2020-05-07T09:02:00Z">
        <w:r>
          <w:rPr>
            <w:rFonts w:hint="eastAsia"/>
          </w:rPr>
          <w:t>高新技术日益提高，各类窗帘应时而生，例如：遥控窗帘、声控窗帘以及光控窗帘。相对于传统窗帘，它不仅具有传统的功能，而且能够提供各种智能化的功能，提高了人们的生活质量。智能窗帘产品搭上了时代的快车飞速发展。</w:t>
        </w:r>
      </w:ins>
    </w:p>
    <w:p>
      <w:pPr>
        <w:pStyle w:val="6"/>
        <w:rPr>
          <w:ins w:id="5949" w:author="◉‿◉" w:date="2020-04-28T22:58:00Z"/>
        </w:rPr>
      </w:pPr>
      <w:ins w:id="5950" w:author="◉‿◉" w:date="2020-04-28T22:58:00Z">
        <w:r>
          <w:rPr>
            <w:rFonts w:hint="eastAsia"/>
          </w:rPr>
          <w:t>智能窗帘的控制方式可分为三种，分别为光控、声控以及遥控。遥控和声控属于半自动；虽然光控是全自动的，但是仅仅只限于对光线的检测，难以满足用户在开或者关窗帘时的不同需求而难以实施和普及。随着高新技术的崛起，智能窗帘的功能也在逐步地完善，在美化居住环境的同时也能够让我们的生活变得更加简单和方便。</w:t>
        </w:r>
      </w:ins>
    </w:p>
    <w:p>
      <w:pPr>
        <w:pStyle w:val="6"/>
        <w:rPr>
          <w:ins w:id="5951" w:author="◉‿◉" w:date="2020-05-07T09:03:00Z"/>
        </w:rPr>
      </w:pPr>
      <w:ins w:id="5952" w:author="◉‿◉" w:date="2020-05-07T09:03:00Z">
        <w:r>
          <w:rPr>
            <w:rFonts w:hint="eastAsia"/>
          </w:rPr>
          <w:t>早在20世纪50-60年代，电动窗帘就已经在欧洲产生，之后在欧美国家逐渐发展。杜亚目前是我国在智能窗帘上的领军品牌，它于21世纪初就步入智能窗帘市场，将智能窗帘成功的引进到国内，但是没有得到很大的推广。它在刚开始时重点涉及的地方为高档型的酒店以及商业领域的商品门等。因为近些年来高新技术不断提升并且其相应的产品的价格也在日益下降，所以智能窗帘东山再起。在国内有上百种的智能窗帘取得了国家专利，虽然他们的功能大致相同，但是在市场上的价格却天差地别，其价格之间能够相差数千元。</w:t>
        </w:r>
      </w:ins>
    </w:p>
    <w:p>
      <w:pPr>
        <w:pStyle w:val="6"/>
        <w:rPr>
          <w:ins w:id="5953" w:author="Administrator" w:date="2018-04-03T12:00:00Z"/>
        </w:rPr>
      </w:pPr>
      <w:ins w:id="5954" w:author="◉‿◉" w:date="2020-04-28T22:58:00Z">
        <w:r>
          <w:rPr>
            <w:rFonts w:hint="eastAsia"/>
          </w:rPr>
          <w:t>虽说智能窗帘在我国是一个新兴行业，但是在近些年来，智能窗帘系统生产商就由起初的几家公司增加到如今的几百家，它的发展速度之快。就目前而言，</w:t>
        </w:r>
      </w:ins>
      <w:ins w:id="5955" w:author="◉‿◉" w:date="2020-05-07T09:03:00Z">
        <w:r>
          <w:rPr>
            <w:rFonts w:hint="eastAsia"/>
          </w:rPr>
          <w:t>我国的智能窗帘系统的生产链以及营销链都形成了一定的规模</w:t>
        </w:r>
      </w:ins>
      <w:ins w:id="5956" w:author="◉‿◉" w:date="2020-05-07T09:04:00Z">
        <w:r>
          <w:rPr>
            <w:rFonts w:hint="eastAsia"/>
          </w:rPr>
          <w:t>，</w:t>
        </w:r>
      </w:ins>
      <w:ins w:id="5957" w:author="◉‿◉" w:date="2020-04-28T22:58:00Z">
        <w:r>
          <w:rPr>
            <w:rFonts w:hint="eastAsia"/>
          </w:rPr>
          <w:t>具有广阔的发展前景。</w:t>
        </w:r>
      </w:ins>
    </w:p>
    <w:p>
      <w:pPr>
        <w:pStyle w:val="57"/>
      </w:pPr>
      <w:bookmarkStart w:id="44" w:name="_Toc167852802"/>
      <w:bookmarkEnd w:id="44"/>
      <w:bookmarkStart w:id="45" w:name="_Toc165262358"/>
      <w:bookmarkEnd w:id="45"/>
      <w:bookmarkStart w:id="46" w:name="_Toc27951"/>
      <w:bookmarkStart w:id="47" w:name="_Toc8217"/>
      <w:bookmarkStart w:id="48" w:name="_Toc12138"/>
      <w:bookmarkStart w:id="49" w:name="_Toc9194"/>
      <w:bookmarkStart w:id="50" w:name="_Toc510620162"/>
      <w:bookmarkStart w:id="51" w:name="_Toc510621493"/>
      <w:bookmarkStart w:id="52" w:name="_Toc13486"/>
      <w:bookmarkStart w:id="53" w:name="_Toc17583"/>
      <w:bookmarkStart w:id="54" w:name="_Toc22215"/>
      <w:r>
        <w:rPr>
          <w:rFonts w:hint="eastAsia"/>
        </w:rPr>
        <w:t xml:space="preserve">1.3 </w:t>
      </w:r>
      <w:ins w:id="5958" w:author="◉‿◉" w:date="2020-04-28T23:00:00Z">
        <w:r>
          <w:rPr>
            <w:rFonts w:hint="eastAsia"/>
          </w:rPr>
          <w:t>目的意义</w:t>
        </w:r>
        <w:bookmarkEnd w:id="46"/>
        <w:bookmarkEnd w:id="47"/>
        <w:bookmarkEnd w:id="48"/>
        <w:bookmarkEnd w:id="49"/>
        <w:bookmarkEnd w:id="50"/>
        <w:bookmarkEnd w:id="51"/>
        <w:bookmarkEnd w:id="52"/>
        <w:bookmarkEnd w:id="53"/>
        <w:bookmarkEnd w:id="54"/>
      </w:ins>
    </w:p>
    <w:p>
      <w:pPr>
        <w:pStyle w:val="6"/>
        <w:rPr>
          <w:ins w:id="5959" w:author="◉‿◉" w:date="2020-04-28T23:01:00Z"/>
        </w:rPr>
      </w:pPr>
      <w:ins w:id="5960" w:author="◉‿◉" w:date="2020-04-28T23:01:00Z">
        <w:r>
          <w:rPr>
            <w:rFonts w:hint="eastAsia"/>
          </w:rPr>
          <w:t>智能窗帘与传统窗帘的不同之处在于用户能够通过</w:t>
        </w:r>
      </w:ins>
      <w:ins w:id="5961" w:author="◉‿◉" w:date="2020-05-02T21:13:00Z">
        <w:r>
          <w:rPr>
            <w:rFonts w:hint="eastAsia"/>
          </w:rPr>
          <w:t>互联网来远程</w:t>
        </w:r>
      </w:ins>
      <w:ins w:id="5962" w:author="◉‿◉" w:date="2020-04-28T23:01:00Z">
        <w:r>
          <w:rPr>
            <w:rFonts w:hint="eastAsia"/>
          </w:rPr>
          <w:t>操作窗帘的开或者关，即便</w:t>
        </w:r>
      </w:ins>
      <w:ins w:id="5963" w:author="◉‿◉" w:date="2020-05-02T23:29:00Z">
        <w:r>
          <w:rPr>
            <w:rFonts w:hint="eastAsia"/>
          </w:rPr>
          <w:t>用户</w:t>
        </w:r>
      </w:ins>
      <w:ins w:id="5964" w:author="◉‿◉" w:date="2020-04-28T23:01:00Z">
        <w:r>
          <w:rPr>
            <w:rFonts w:hint="eastAsia"/>
          </w:rPr>
          <w:t>正忙于事务当中或者休息</w:t>
        </w:r>
      </w:ins>
      <w:ins w:id="5965" w:author="◉‿◉" w:date="2020-05-02T21:14:00Z">
        <w:r>
          <w:rPr>
            <w:rFonts w:hint="eastAsia"/>
          </w:rPr>
          <w:t>中</w:t>
        </w:r>
      </w:ins>
      <w:ins w:id="5966" w:author="◉‿◉" w:date="2020-04-28T23:01:00Z">
        <w:r>
          <w:rPr>
            <w:rFonts w:hint="eastAsia"/>
          </w:rPr>
          <w:t>，都能够依据</w:t>
        </w:r>
      </w:ins>
      <w:ins w:id="5967" w:author="◉‿◉" w:date="2020-05-02T23:29:00Z">
        <w:r>
          <w:rPr>
            <w:rFonts w:hint="eastAsia"/>
          </w:rPr>
          <w:t>用户</w:t>
        </w:r>
      </w:ins>
      <w:ins w:id="5968" w:author="◉‿◉" w:date="2020-04-28T23:01:00Z">
        <w:r>
          <w:rPr>
            <w:rFonts w:hint="eastAsia"/>
          </w:rPr>
          <w:t>的需求调整窗帘的状态。同时智能窗帘能够根据环境的</w:t>
        </w:r>
      </w:ins>
      <w:ins w:id="5969" w:author="◉‿◉" w:date="2020-05-02T23:33:00Z">
        <w:r>
          <w:rPr>
            <w:rFonts w:hint="eastAsia"/>
          </w:rPr>
          <w:t>变化</w:t>
        </w:r>
      </w:ins>
      <w:ins w:id="5970" w:author="◉‿◉" w:date="2020-04-28T23:01:00Z">
        <w:r>
          <w:rPr>
            <w:rFonts w:hint="eastAsia"/>
          </w:rPr>
          <w:t>自动调整窗帘的状态以</w:t>
        </w:r>
      </w:ins>
      <w:ins w:id="5971" w:author="◉‿◉" w:date="2020-05-03T00:19:00Z">
        <w:r>
          <w:rPr>
            <w:rFonts w:hint="eastAsia"/>
          </w:rPr>
          <w:t>确保</w:t>
        </w:r>
      </w:ins>
      <w:ins w:id="5972" w:author="◉‿◉" w:date="2020-05-03T00:17:00Z">
        <w:r>
          <w:rPr>
            <w:rFonts w:hint="eastAsia"/>
          </w:rPr>
          <w:t>室内</w:t>
        </w:r>
      </w:ins>
      <w:ins w:id="5973" w:author="◉‿◉" w:date="2020-04-28T23:01:00Z">
        <w:r>
          <w:rPr>
            <w:rFonts w:hint="eastAsia"/>
          </w:rPr>
          <w:t>的光照</w:t>
        </w:r>
      </w:ins>
      <w:ins w:id="5974" w:author="◉‿◉" w:date="2020-05-03T00:19:00Z">
        <w:r>
          <w:rPr>
            <w:rFonts w:hint="eastAsia"/>
          </w:rPr>
          <w:t>强度</w:t>
        </w:r>
      </w:ins>
      <w:ins w:id="5975" w:author="◉‿◉" w:date="2020-04-28T23:01:00Z">
        <w:r>
          <w:rPr>
            <w:rFonts w:hint="eastAsia"/>
          </w:rPr>
          <w:t>适宜。随着近几年科技的发展，智能窗帘的功能也在逐步的完善</w:t>
        </w:r>
      </w:ins>
      <w:ins w:id="5976" w:author="◉‿◉" w:date="2020-05-03T00:31:00Z">
        <w:r>
          <w:rPr>
            <w:rFonts w:hint="eastAsia"/>
          </w:rPr>
          <w:t>，</w:t>
        </w:r>
      </w:ins>
      <w:ins w:id="5977" w:author="◉‿◉" w:date="2020-05-07T09:05:00Z">
        <w:r>
          <w:rPr>
            <w:rFonts w:hint="eastAsia"/>
          </w:rPr>
          <w:t>它能够根据室内的光照情况调节出最适宜用户居住的光照条件，同时能够感应温度和湿度，调节出最适宜的温湿度情况。</w:t>
        </w:r>
      </w:ins>
      <w:ins w:id="5978" w:author="◉‿◉" w:date="2020-04-28T23:01:00Z">
        <w:r>
          <w:rPr>
            <w:rFonts w:hint="eastAsia"/>
          </w:rPr>
          <w:t>智能窗帘的出现不仅能够使我们的生活变得更加方便快捷，同时让我们在最舒适的环境当中生活，让不同年龄阶段的人享受生活、热爱生活。</w:t>
        </w:r>
      </w:ins>
    </w:p>
    <w:p>
      <w:pPr>
        <w:pStyle w:val="57"/>
        <w:rPr>
          <w:ins w:id="5979" w:author="◉‿◉" w:date="2020-04-28T23:01:00Z"/>
        </w:rPr>
      </w:pPr>
      <w:ins w:id="5980" w:author="◉‿◉" w:date="2020-04-28T23:01:00Z">
        <w:bookmarkStart w:id="55" w:name="_Toc4451"/>
        <w:bookmarkStart w:id="56" w:name="_Toc29696"/>
        <w:bookmarkStart w:id="57" w:name="_Toc15392"/>
        <w:bookmarkStart w:id="58" w:name="_Toc6141"/>
        <w:bookmarkStart w:id="59" w:name="_Toc24674"/>
        <w:bookmarkStart w:id="60" w:name="_Toc29651"/>
        <w:bookmarkStart w:id="61" w:name="_Toc22800"/>
        <w:r>
          <w:rPr>
            <w:rFonts w:hint="eastAsia"/>
          </w:rPr>
          <w:t>1.</w:t>
        </w:r>
      </w:ins>
      <w:ins w:id="5981" w:author="◉‿◉" w:date="2020-05-01T21:25:00Z">
        <w:r>
          <w:rPr>
            <w:rFonts w:hint="eastAsia"/>
          </w:rPr>
          <w:t>4</w:t>
        </w:r>
      </w:ins>
      <w:ins w:id="5982" w:author="◉‿◉" w:date="2020-04-28T23:01:00Z">
        <w:r>
          <w:rPr>
            <w:rFonts w:hint="eastAsia"/>
          </w:rPr>
          <w:t xml:space="preserve"> </w:t>
        </w:r>
      </w:ins>
      <w:ins w:id="5983" w:author="◉‿◉" w:date="2020-04-28T23:02:00Z">
        <w:r>
          <w:rPr>
            <w:rFonts w:hint="eastAsia"/>
          </w:rPr>
          <w:t>论文主要工作</w:t>
        </w:r>
        <w:bookmarkEnd w:id="55"/>
        <w:bookmarkEnd w:id="56"/>
        <w:bookmarkEnd w:id="57"/>
        <w:bookmarkEnd w:id="58"/>
        <w:bookmarkEnd w:id="59"/>
        <w:bookmarkEnd w:id="60"/>
        <w:bookmarkEnd w:id="61"/>
      </w:ins>
    </w:p>
    <w:p>
      <w:pPr>
        <w:pStyle w:val="6"/>
        <w:rPr>
          <w:ins w:id="5984" w:author="◉‿◉" w:date="2020-04-28T23:02:00Z"/>
        </w:rPr>
      </w:pPr>
      <w:ins w:id="5985" w:author="◉‿◉" w:date="2020-04-28T23:02:00Z">
        <w:r>
          <w:rPr>
            <w:rFonts w:hint="eastAsia"/>
          </w:rPr>
          <w:t>论文研究和实现的课题为基于STM32的智能窗帘控制与设计，主要目的是通过</w:t>
        </w:r>
      </w:ins>
      <w:ins w:id="5986" w:author="◉‿◉" w:date="2020-05-03T00:32:00Z">
        <w:r>
          <w:rPr>
            <w:rFonts w:hint="eastAsia"/>
          </w:rPr>
          <w:t>采集</w:t>
        </w:r>
      </w:ins>
      <w:ins w:id="5987" w:author="◉‿◉" w:date="2020-04-28T23:02:00Z">
        <w:r>
          <w:rPr>
            <w:rFonts w:hint="eastAsia"/>
          </w:rPr>
          <w:t>系统上的传感器将</w:t>
        </w:r>
      </w:ins>
      <w:ins w:id="5988" w:author="◉‿◉" w:date="2020-05-03T00:32:00Z">
        <w:r>
          <w:rPr>
            <w:rFonts w:hint="eastAsia"/>
          </w:rPr>
          <w:t>所</w:t>
        </w:r>
      </w:ins>
      <w:ins w:id="5989" w:author="◉‿◉" w:date="2020-04-28T23:02:00Z">
        <w:r>
          <w:rPr>
            <w:rFonts w:hint="eastAsia"/>
          </w:rPr>
          <w:t>检测到的环境数据</w:t>
        </w:r>
      </w:ins>
      <w:ins w:id="5990" w:author="◉‿◉" w:date="2020-05-03T00:32:00Z">
        <w:r>
          <w:rPr>
            <w:rFonts w:hint="eastAsia"/>
          </w:rPr>
          <w:t>，利用</w:t>
        </w:r>
      </w:ins>
      <w:ins w:id="5991" w:author="◉‿◉" w:date="2020-04-28T23:02:00Z">
        <w:r>
          <w:rPr>
            <w:rFonts w:hint="eastAsia"/>
          </w:rPr>
          <w:t>WI-FI模块透传到互联网上的云</w:t>
        </w:r>
      </w:ins>
      <w:ins w:id="5992" w:author="◉‿◉" w:date="2020-05-03T00:33:00Z">
        <w:r>
          <w:rPr>
            <w:rFonts w:hint="eastAsia"/>
          </w:rPr>
          <w:t>服务</w:t>
        </w:r>
      </w:ins>
      <w:ins w:id="5993" w:author="◉‿◉" w:date="2020-04-28T23:02:00Z">
        <w:r>
          <w:rPr>
            <w:rFonts w:hint="eastAsia"/>
          </w:rPr>
          <w:t>平台，手机微信通过绑定云平台上的</w:t>
        </w:r>
      </w:ins>
      <w:ins w:id="5994" w:author="◉‿◉" w:date="2020-05-03T00:35:00Z">
        <w:r>
          <w:rPr>
            <w:rFonts w:hint="eastAsia"/>
          </w:rPr>
          <w:t>用户账号后，</w:t>
        </w:r>
      </w:ins>
      <w:ins w:id="5995" w:author="◉‿◉" w:date="2020-05-03T00:36:00Z">
        <w:r>
          <w:rPr>
            <w:rFonts w:hint="eastAsia"/>
          </w:rPr>
          <w:t>便可</w:t>
        </w:r>
      </w:ins>
      <w:ins w:id="5996" w:author="◉‿◉" w:date="2020-04-28T23:02:00Z">
        <w:r>
          <w:rPr>
            <w:rFonts w:hint="eastAsia"/>
          </w:rPr>
          <w:t>进行实时监测与控制。在智能窗帘控制系统上的</w:t>
        </w:r>
      </w:ins>
      <w:ins w:id="5997" w:author="◉‿◉" w:date="2020-05-03T00:34:00Z">
        <w:r>
          <w:rPr>
            <w:rFonts w:hint="eastAsia"/>
          </w:rPr>
          <w:t>液晶</w:t>
        </w:r>
      </w:ins>
      <w:ins w:id="5998" w:author="◉‿◉" w:date="2020-04-28T23:02:00Z">
        <w:r>
          <w:rPr>
            <w:rFonts w:hint="eastAsia"/>
          </w:rPr>
          <w:t>屏上也能够</w:t>
        </w:r>
      </w:ins>
      <w:ins w:id="5999" w:author="◉‿◉" w:date="2020-05-03T00:34:00Z">
        <w:r>
          <w:rPr>
            <w:rFonts w:hint="eastAsia"/>
          </w:rPr>
          <w:t>清晰观看</w:t>
        </w:r>
      </w:ins>
      <w:ins w:id="6000" w:author="◉‿◉" w:date="2020-04-28T23:02:00Z">
        <w:r>
          <w:rPr>
            <w:rFonts w:hint="eastAsia"/>
          </w:rPr>
          <w:t>到</w:t>
        </w:r>
      </w:ins>
      <w:ins w:id="6001" w:author="◉‿◉" w:date="2020-05-03T00:35:00Z">
        <w:r>
          <w:rPr>
            <w:rFonts w:hint="eastAsia"/>
          </w:rPr>
          <w:t>室内</w:t>
        </w:r>
      </w:ins>
      <w:ins w:id="6002" w:author="◉‿◉" w:date="2020-04-28T23:02:00Z">
        <w:r>
          <w:rPr>
            <w:rFonts w:hint="eastAsia"/>
          </w:rPr>
          <w:t>环境</w:t>
        </w:r>
      </w:ins>
      <w:ins w:id="6003" w:author="◉‿◉" w:date="2020-05-03T00:35:00Z">
        <w:r>
          <w:rPr>
            <w:rFonts w:hint="eastAsia"/>
          </w:rPr>
          <w:t>信息</w:t>
        </w:r>
      </w:ins>
      <w:ins w:id="6004" w:author="◉‿◉" w:date="2020-04-28T23:02:00Z">
        <w:r>
          <w:rPr>
            <w:rFonts w:hint="eastAsia"/>
          </w:rPr>
          <w:t>，同时也能够通过触摸屏来</w:t>
        </w:r>
      </w:ins>
      <w:ins w:id="6005" w:author="◉‿◉" w:date="2020-05-03T00:35:00Z">
        <w:r>
          <w:rPr>
            <w:rFonts w:hint="eastAsia"/>
          </w:rPr>
          <w:t>控制</w:t>
        </w:r>
      </w:ins>
      <w:ins w:id="6006" w:author="◉‿◉" w:date="2020-04-28T23:02:00Z">
        <w:r>
          <w:rPr>
            <w:rFonts w:hint="eastAsia"/>
          </w:rPr>
          <w:t>窗帘的状态和实现其他功能。</w:t>
        </w:r>
      </w:ins>
    </w:p>
    <w:p>
      <w:pPr>
        <w:pStyle w:val="6"/>
        <w:rPr>
          <w:ins w:id="6007" w:author="◉‿◉" w:date="2020-04-28T23:02:00Z"/>
        </w:rPr>
      </w:pPr>
      <w:ins w:id="6008" w:author="◉‿◉" w:date="2020-04-28T23:02:00Z">
        <w:r>
          <w:rPr>
            <w:rFonts w:hint="eastAsia"/>
          </w:rPr>
          <w:t>全文的主要内容安排如下：</w:t>
        </w:r>
      </w:ins>
    </w:p>
    <w:p>
      <w:pPr>
        <w:pStyle w:val="6"/>
        <w:rPr>
          <w:ins w:id="6009" w:author="◉‿◉" w:date="2020-04-28T23:02:00Z"/>
        </w:rPr>
      </w:pPr>
      <w:ins w:id="6010" w:author="◉‿◉" w:date="2020-04-28T23:02:00Z">
        <w:r>
          <w:rPr>
            <w:rFonts w:hint="eastAsia"/>
          </w:rPr>
          <w:t>第</w:t>
        </w:r>
      </w:ins>
      <w:ins w:id="6011" w:author="◉‿◉" w:date="2020-05-03T00:37:00Z">
        <w:r>
          <w:rPr>
            <w:rFonts w:hint="eastAsia"/>
          </w:rPr>
          <w:t>1</w:t>
        </w:r>
      </w:ins>
      <w:ins w:id="6012" w:author="◉‿◉" w:date="2020-04-28T23:02:00Z">
        <w:r>
          <w:rPr>
            <w:rFonts w:hint="eastAsia"/>
          </w:rPr>
          <w:t>章：介绍了智能窗帘的背景、在国内外的状况和未来发展趋势以及其目的意义。</w:t>
        </w:r>
      </w:ins>
    </w:p>
    <w:p>
      <w:pPr>
        <w:pStyle w:val="6"/>
        <w:rPr>
          <w:ins w:id="6013" w:author="◉‿◉" w:date="2020-04-28T23:02:00Z"/>
        </w:rPr>
      </w:pPr>
      <w:ins w:id="6014" w:author="◉‿◉" w:date="2020-04-28T23:02:00Z">
        <w:r>
          <w:rPr>
            <w:rFonts w:hint="eastAsia"/>
          </w:rPr>
          <w:t>第</w:t>
        </w:r>
      </w:ins>
      <w:ins w:id="6015" w:author="◉‿◉" w:date="2020-05-03T00:37:00Z">
        <w:r>
          <w:rPr>
            <w:rFonts w:hint="eastAsia"/>
          </w:rPr>
          <w:t>2</w:t>
        </w:r>
      </w:ins>
      <w:ins w:id="6016" w:author="◉‿◉" w:date="2020-04-28T23:02:00Z">
        <w:r>
          <w:rPr>
            <w:rFonts w:hint="eastAsia"/>
          </w:rPr>
          <w:t>章：介绍了所要实现的智能窗帘控制系统的总体设计方案。</w:t>
        </w:r>
      </w:ins>
    </w:p>
    <w:p>
      <w:pPr>
        <w:pStyle w:val="6"/>
        <w:rPr>
          <w:ins w:id="6017" w:author="◉‿◉" w:date="2020-04-28T23:02:00Z"/>
        </w:rPr>
      </w:pPr>
      <w:ins w:id="6018" w:author="◉‿◉" w:date="2020-04-28T23:02:00Z">
        <w:r>
          <w:rPr>
            <w:rFonts w:hint="eastAsia"/>
          </w:rPr>
          <w:t>第</w:t>
        </w:r>
      </w:ins>
      <w:ins w:id="6019" w:author="◉‿◉" w:date="2020-05-03T00:37:00Z">
        <w:r>
          <w:rPr>
            <w:rFonts w:hint="eastAsia"/>
          </w:rPr>
          <w:t>3</w:t>
        </w:r>
      </w:ins>
      <w:ins w:id="6020" w:author="◉‿◉" w:date="2020-04-28T23:02:00Z">
        <w:r>
          <w:rPr>
            <w:rFonts w:hint="eastAsia"/>
          </w:rPr>
          <w:t>章：介绍了系统整体硬件的结构框架设计。</w:t>
        </w:r>
      </w:ins>
    </w:p>
    <w:p>
      <w:pPr>
        <w:pStyle w:val="6"/>
        <w:rPr>
          <w:ins w:id="6021" w:author="◉‿◉" w:date="2020-04-28T23:02:00Z"/>
        </w:rPr>
      </w:pPr>
      <w:ins w:id="6022" w:author="◉‿◉" w:date="2020-04-28T23:02:00Z">
        <w:r>
          <w:rPr>
            <w:rFonts w:hint="eastAsia"/>
          </w:rPr>
          <w:t>第</w:t>
        </w:r>
      </w:ins>
      <w:ins w:id="6023" w:author="◉‿◉" w:date="2020-05-03T00:37:00Z">
        <w:r>
          <w:rPr>
            <w:rFonts w:hint="eastAsia"/>
          </w:rPr>
          <w:t>4</w:t>
        </w:r>
      </w:ins>
      <w:ins w:id="6024" w:author="◉‿◉" w:date="2020-04-28T23:02:00Z">
        <w:r>
          <w:rPr>
            <w:rFonts w:hint="eastAsia"/>
          </w:rPr>
          <w:t>章：介绍了系统</w:t>
        </w:r>
      </w:ins>
      <w:ins w:id="6025" w:author="◉‿◉" w:date="2020-05-03T00:36:00Z">
        <w:r>
          <w:rPr>
            <w:rFonts w:hint="eastAsia"/>
          </w:rPr>
          <w:t>软件</w:t>
        </w:r>
      </w:ins>
      <w:ins w:id="6026" w:author="◉‿◉" w:date="2020-04-28T23:02:00Z">
        <w:r>
          <w:rPr>
            <w:rFonts w:hint="eastAsia"/>
          </w:rPr>
          <w:t>各部分的详细设计。</w:t>
        </w:r>
      </w:ins>
    </w:p>
    <w:p>
      <w:pPr>
        <w:pStyle w:val="6"/>
        <w:rPr>
          <w:ins w:id="6027" w:author="◉‿◉" w:date="2020-04-28T23:02:00Z"/>
        </w:rPr>
      </w:pPr>
      <w:ins w:id="6028" w:author="◉‿◉" w:date="2020-04-28T23:02:00Z">
        <w:r>
          <w:rPr>
            <w:rFonts w:hint="eastAsia"/>
          </w:rPr>
          <w:t>第</w:t>
        </w:r>
      </w:ins>
      <w:ins w:id="6029" w:author="◉‿◉" w:date="2020-05-03T00:37:00Z">
        <w:r>
          <w:rPr>
            <w:rFonts w:hint="eastAsia"/>
          </w:rPr>
          <w:t>5</w:t>
        </w:r>
      </w:ins>
      <w:ins w:id="6030" w:author="◉‿◉" w:date="2020-04-28T23:02:00Z">
        <w:r>
          <w:rPr>
            <w:rFonts w:hint="eastAsia"/>
          </w:rPr>
          <w:t>章：</w:t>
        </w:r>
      </w:ins>
      <w:ins w:id="6031" w:author="◉‿◉" w:date="2020-05-07T09:05:00Z">
        <w:r>
          <w:rPr>
            <w:rFonts w:hint="eastAsia"/>
          </w:rPr>
          <w:t>介绍了系统的测试情况</w:t>
        </w:r>
      </w:ins>
      <w:ins w:id="6032" w:author="◉‿◉" w:date="2020-04-28T23:02:00Z">
        <w:r>
          <w:rPr>
            <w:rFonts w:hint="eastAsia"/>
          </w:rPr>
          <w:t>。</w:t>
        </w:r>
      </w:ins>
    </w:p>
    <w:p>
      <w:pPr>
        <w:pStyle w:val="6"/>
        <w:sectPr>
          <w:headerReference r:id="rId17" w:type="first"/>
          <w:headerReference r:id="rId16" w:type="default"/>
          <w:footerReference r:id="rId18" w:type="default"/>
          <w:pgSz w:w="11906" w:h="16838"/>
          <w:pgMar w:top="1418" w:right="1134" w:bottom="1418" w:left="1134" w:header="992" w:footer="992" w:gutter="284"/>
          <w:pgNumType w:start="1"/>
          <w:cols w:space="720" w:num="1"/>
          <w:docGrid w:linePitch="312" w:charSpace="0"/>
        </w:sectPr>
      </w:pPr>
      <w:ins w:id="6033" w:author="◉‿◉" w:date="2020-04-28T23:02:00Z">
        <w:r>
          <w:rPr>
            <w:rFonts w:hint="eastAsia"/>
          </w:rPr>
          <w:t>第</w:t>
        </w:r>
      </w:ins>
      <w:ins w:id="6034" w:author="◉‿◉" w:date="2020-05-03T00:37:00Z">
        <w:r>
          <w:rPr>
            <w:rFonts w:hint="eastAsia"/>
          </w:rPr>
          <w:t>6</w:t>
        </w:r>
      </w:ins>
      <w:ins w:id="6035" w:author="◉‿◉" w:date="2020-04-28T23:02:00Z">
        <w:r>
          <w:rPr>
            <w:rFonts w:hint="eastAsia"/>
          </w:rPr>
          <w:t>章：介绍了论文的总结以及对未来的展望。</w:t>
        </w:r>
      </w:ins>
    </w:p>
    <w:p>
      <w:pPr>
        <w:pStyle w:val="5"/>
      </w:pPr>
      <w:bookmarkStart w:id="62" w:name="_Toc188851823"/>
      <w:bookmarkStart w:id="63" w:name="_Toc188852310"/>
      <w:bookmarkStart w:id="64" w:name="_Toc188851593"/>
      <w:bookmarkStart w:id="65" w:name="_Toc188851677"/>
      <w:bookmarkStart w:id="66" w:name="_Toc26906"/>
      <w:bookmarkStart w:id="67" w:name="_Toc14170"/>
      <w:bookmarkStart w:id="68" w:name="_Toc510621494"/>
      <w:bookmarkStart w:id="69" w:name="_Toc510620163"/>
      <w:bookmarkStart w:id="70" w:name="_Toc29223"/>
      <w:bookmarkStart w:id="71" w:name="_Toc3931"/>
      <w:bookmarkStart w:id="72" w:name="_Toc6332"/>
      <w:bookmarkStart w:id="73" w:name="_Toc26683"/>
      <w:bookmarkStart w:id="74" w:name="_Toc10364"/>
      <w:r>
        <w:rPr>
          <w:rFonts w:hint="eastAsia"/>
        </w:rPr>
        <w:t xml:space="preserve">第2章 </w:t>
      </w:r>
      <w:bookmarkEnd w:id="62"/>
      <w:bookmarkEnd w:id="63"/>
      <w:bookmarkEnd w:id="64"/>
      <w:bookmarkEnd w:id="65"/>
      <w:ins w:id="6036" w:author="◉‿◉" w:date="2020-04-28T23:02:00Z">
        <w:r>
          <w:rPr>
            <w:rFonts w:hint="eastAsia"/>
          </w:rPr>
          <w:t>系统总体方案</w:t>
        </w:r>
      </w:ins>
      <w:r>
        <w:rPr>
          <w:rStyle w:val="33"/>
          <w:b/>
          <w:bCs/>
          <w:kern w:val="2"/>
        </w:rPr>
        <w:commentReference w:id="6"/>
      </w:r>
      <w:bookmarkEnd w:id="66"/>
      <w:bookmarkEnd w:id="67"/>
      <w:bookmarkEnd w:id="68"/>
      <w:bookmarkEnd w:id="69"/>
      <w:bookmarkEnd w:id="70"/>
      <w:bookmarkEnd w:id="71"/>
      <w:bookmarkEnd w:id="72"/>
      <w:bookmarkEnd w:id="73"/>
      <w:bookmarkEnd w:id="74"/>
    </w:p>
    <w:p>
      <w:pPr>
        <w:pStyle w:val="57"/>
      </w:pPr>
      <w:bookmarkStart w:id="75" w:name="_Toc167852804"/>
      <w:bookmarkStart w:id="76" w:name="_Toc165262360"/>
      <w:bookmarkStart w:id="77" w:name="_Toc188851824"/>
      <w:bookmarkStart w:id="78" w:name="_Toc188851594"/>
      <w:bookmarkStart w:id="79" w:name="_Toc188852311"/>
      <w:bookmarkStart w:id="80" w:name="_Toc188851678"/>
      <w:bookmarkStart w:id="81" w:name="_Toc25725"/>
      <w:bookmarkStart w:id="82" w:name="_Toc510621495"/>
      <w:bookmarkStart w:id="83" w:name="_Toc24785"/>
      <w:bookmarkStart w:id="84" w:name="_Toc16160"/>
      <w:bookmarkStart w:id="85" w:name="_Toc26413"/>
      <w:bookmarkStart w:id="86" w:name="_Toc510620164"/>
      <w:bookmarkStart w:id="87" w:name="_Toc13372"/>
      <w:bookmarkStart w:id="88" w:name="_Toc1465"/>
      <w:bookmarkStart w:id="89" w:name="_Toc9386"/>
      <w:r>
        <w:rPr>
          <w:rFonts w:hint="eastAsia"/>
        </w:rPr>
        <w:t>2.1</w:t>
      </w:r>
      <w:bookmarkEnd w:id="75"/>
      <w:bookmarkEnd w:id="76"/>
      <w:r>
        <w:rPr>
          <w:rFonts w:hint="eastAsia"/>
        </w:rPr>
        <w:t xml:space="preserve"> </w:t>
      </w:r>
      <w:bookmarkEnd w:id="77"/>
      <w:bookmarkEnd w:id="78"/>
      <w:bookmarkEnd w:id="79"/>
      <w:bookmarkEnd w:id="80"/>
      <w:ins w:id="6037" w:author="◉‿◉" w:date="2020-04-28T23:03:00Z">
        <w:r>
          <w:rPr>
            <w:rFonts w:hint="eastAsia"/>
          </w:rPr>
          <w:t>系统设计要求</w:t>
        </w:r>
        <w:bookmarkEnd w:id="81"/>
        <w:bookmarkEnd w:id="82"/>
        <w:bookmarkEnd w:id="83"/>
        <w:bookmarkEnd w:id="84"/>
        <w:bookmarkEnd w:id="85"/>
        <w:bookmarkEnd w:id="86"/>
        <w:bookmarkEnd w:id="87"/>
        <w:bookmarkEnd w:id="88"/>
        <w:bookmarkEnd w:id="89"/>
      </w:ins>
    </w:p>
    <w:p>
      <w:pPr>
        <w:pStyle w:val="6"/>
        <w:rPr>
          <w:ins w:id="6038" w:author="◉‿◉" w:date="2020-04-28T23:03:00Z"/>
        </w:rPr>
      </w:pPr>
      <w:ins w:id="6039" w:author="◉‿◉" w:date="2020-04-28T23:03:00Z">
        <w:r>
          <w:rPr>
            <w:rFonts w:hint="eastAsia"/>
          </w:rPr>
          <w:t>要求智能窗帘系统实现以下功能。</w:t>
        </w:r>
      </w:ins>
    </w:p>
    <w:p>
      <w:pPr>
        <w:pStyle w:val="6"/>
        <w:rPr>
          <w:ins w:id="6040" w:author="◉‿◉" w:date="2020-04-28T23:03:00Z"/>
        </w:rPr>
      </w:pPr>
      <w:ins w:id="6041" w:author="◉‿◉" w:date="2020-04-28T23:03:00Z">
        <w:r>
          <w:rPr>
            <w:rFonts w:hint="eastAsia"/>
          </w:rPr>
          <w:t>（1）窗帘自动打开、关闭：在智能模式下，STM32单片机会根据外界光线强度、当前所处的时间段、用户设置的光照阈值，结合三者的情况，自动去控制窗帘的开</w:t>
        </w:r>
      </w:ins>
      <w:ins w:id="6042" w:author="◉‿◉" w:date="2020-05-03T00:50:00Z">
        <w:r>
          <w:rPr>
            <w:rFonts w:hint="eastAsia"/>
          </w:rPr>
          <w:t>或</w:t>
        </w:r>
      </w:ins>
      <w:ins w:id="6043" w:author="◉‿◉" w:date="2020-04-28T23:03:00Z">
        <w:r>
          <w:rPr>
            <w:rFonts w:hint="eastAsia"/>
          </w:rPr>
          <w:t>关。无须人为调节，便能达到动态调节室内的亮度，保证用户</w:t>
        </w:r>
      </w:ins>
      <w:ins w:id="6044" w:author="◉‿◉" w:date="2020-05-03T00:49:00Z">
        <w:r>
          <w:rPr>
            <w:rFonts w:hint="eastAsia"/>
          </w:rPr>
          <w:t>有</w:t>
        </w:r>
      </w:ins>
      <w:ins w:id="6045" w:author="◉‿◉" w:date="2020-04-28T23:03:00Z">
        <w:r>
          <w:rPr>
            <w:rFonts w:hint="eastAsia"/>
          </w:rPr>
          <w:t>良好的体验。</w:t>
        </w:r>
      </w:ins>
    </w:p>
    <w:p>
      <w:pPr>
        <w:pStyle w:val="6"/>
        <w:rPr>
          <w:ins w:id="6046" w:author="◉‿◉" w:date="2020-04-28T23:03:00Z"/>
        </w:rPr>
      </w:pPr>
      <w:ins w:id="6047" w:author="◉‿◉" w:date="2020-04-28T23:03:00Z">
        <w:r>
          <w:rPr>
            <w:rFonts w:hint="eastAsia"/>
          </w:rPr>
          <w:t>（2）手动控制窗帘开</w:t>
        </w:r>
      </w:ins>
      <w:ins w:id="6048" w:author="◉‿◉" w:date="2020-05-03T00:52:00Z">
        <w:r>
          <w:rPr>
            <w:rFonts w:hint="eastAsia"/>
          </w:rPr>
          <w:t>/</w:t>
        </w:r>
      </w:ins>
      <w:ins w:id="6049" w:author="◉‿◉" w:date="2020-04-28T23:03:00Z">
        <w:r>
          <w:rPr>
            <w:rFonts w:hint="eastAsia"/>
          </w:rPr>
          <w:t>关功能：在手动模式下，用户根据自身的需要，可以随时选择打开/关闭窗帘，只需在触摸屏或者微信</w:t>
        </w:r>
      </w:ins>
      <w:ins w:id="6050" w:author="◉‿◉" w:date="2020-05-03T00:49:00Z">
        <w:r>
          <w:rPr>
            <w:rFonts w:hint="eastAsia"/>
          </w:rPr>
          <w:t>控制平台</w:t>
        </w:r>
      </w:ins>
      <w:ins w:id="6051" w:author="◉‿◉" w:date="2020-04-28T23:03:00Z">
        <w:r>
          <w:rPr>
            <w:rFonts w:hint="eastAsia"/>
          </w:rPr>
          <w:t>上轻轻一点，窗帘就会打开</w:t>
        </w:r>
      </w:ins>
      <w:ins w:id="6052" w:author="◉‿◉" w:date="2020-05-03T00:52:00Z">
        <w:r>
          <w:rPr>
            <w:rFonts w:hint="eastAsia"/>
          </w:rPr>
          <w:t>/</w:t>
        </w:r>
      </w:ins>
      <w:ins w:id="6053" w:author="◉‿◉" w:date="2020-04-28T23:03:00Z">
        <w:r>
          <w:rPr>
            <w:rFonts w:hint="eastAsia"/>
          </w:rPr>
          <w:t>关闭。</w:t>
        </w:r>
      </w:ins>
    </w:p>
    <w:p>
      <w:pPr>
        <w:pStyle w:val="6"/>
        <w:rPr>
          <w:ins w:id="6054" w:author="◉‿◉" w:date="2020-04-28T23:03:00Z"/>
        </w:rPr>
      </w:pPr>
      <w:ins w:id="6055" w:author="◉‿◉" w:date="2020-04-28T23:03:00Z">
        <w:r>
          <w:rPr>
            <w:rFonts w:hint="eastAsia"/>
          </w:rPr>
          <w:t>（3）模式切换功能：智能窗帘系统需有两种模式，分别是智能模式、手动模式。当系统处于智能模式时，会根据传感器采集的数据，自动控制窗帘开关。当系统处于手动模式时，由用户自行决定窗帘的开</w:t>
        </w:r>
      </w:ins>
      <w:ins w:id="6056" w:author="◉‿◉" w:date="2020-05-03T00:52:00Z">
        <w:r>
          <w:rPr>
            <w:rFonts w:hint="eastAsia"/>
          </w:rPr>
          <w:t>/</w:t>
        </w:r>
      </w:ins>
      <w:ins w:id="6057" w:author="◉‿◉" w:date="2020-04-28T23:03:00Z">
        <w:r>
          <w:rPr>
            <w:rFonts w:hint="eastAsia"/>
          </w:rPr>
          <w:t>关。</w:t>
        </w:r>
      </w:ins>
    </w:p>
    <w:p>
      <w:pPr>
        <w:pStyle w:val="6"/>
        <w:rPr>
          <w:ins w:id="6058" w:author="◉‿◉" w:date="2020-04-28T23:03:00Z"/>
        </w:rPr>
      </w:pPr>
      <w:ins w:id="6059" w:author="◉‿◉" w:date="2020-04-28T23:03:00Z">
        <w:r>
          <w:rPr>
            <w:rFonts w:hint="eastAsia"/>
          </w:rPr>
          <w:t>（4）定时控制功能：系统给用户提供年、月、日、时、分、秒、窗帘开</w:t>
        </w:r>
      </w:ins>
      <w:ins w:id="6060" w:author="◉‿◉" w:date="2020-05-03T00:52:00Z">
        <w:r>
          <w:rPr>
            <w:rFonts w:hint="eastAsia"/>
          </w:rPr>
          <w:t>/</w:t>
        </w:r>
      </w:ins>
      <w:ins w:id="6061" w:author="◉‿◉" w:date="2020-04-28T23:03:00Z">
        <w:r>
          <w:rPr>
            <w:rFonts w:hint="eastAsia"/>
          </w:rPr>
          <w:t>关的选择，让用户可以设置窗帘在未来某个时间点的状态是开还是关，当用户设置的时间有误，如设置的时间是已经过去的、没有选择窗帘状态等，在屏幕上显示出对应错误的提示，用户可重新进行设置。</w:t>
        </w:r>
      </w:ins>
    </w:p>
    <w:p>
      <w:pPr>
        <w:pStyle w:val="6"/>
        <w:rPr>
          <w:ins w:id="6062" w:author="◉‿◉" w:date="2020-04-28T23:03:00Z"/>
        </w:rPr>
      </w:pPr>
      <w:ins w:id="6063" w:author="◉‿◉" w:date="2020-04-28T23:03:00Z">
        <w:r>
          <w:rPr>
            <w:rFonts w:hint="eastAsia"/>
          </w:rPr>
          <w:t>（5）夜晚蜂鸣器、温度警报功能：智能窗帘系统具备一定的安防作用，在夜晚期间(00：00—06：00)，红外传感器会检测是否有外部人员从窗户入侵。当红外感应到时，蜂鸣器会响起，向入侵者发出警告。同时DHT11传感器检测室内温度，如果温度过高，且持续一段时间，将会通过设备绑定的报警方式及时通知用户异常情况。</w:t>
        </w:r>
      </w:ins>
    </w:p>
    <w:p>
      <w:pPr>
        <w:pStyle w:val="6"/>
        <w:rPr>
          <w:ins w:id="6064" w:author="◉‿◉" w:date="2020-04-28T23:03:00Z"/>
        </w:rPr>
      </w:pPr>
      <w:ins w:id="6065" w:author="◉‿◉" w:date="2020-04-28T23:03:00Z">
        <w:r>
          <w:rPr>
            <w:rFonts w:hint="eastAsia"/>
          </w:rPr>
          <w:t>（6）TFTLCD液晶屏实时显示传感器数据：在液晶屏上每</w:t>
        </w:r>
      </w:ins>
      <w:ins w:id="6066" w:author="◉‿◉" w:date="2020-05-03T00:51:00Z">
        <w:r>
          <w:rPr>
            <w:rFonts w:hint="eastAsia"/>
          </w:rPr>
          <w:t>10</w:t>
        </w:r>
      </w:ins>
      <w:ins w:id="6067" w:author="◉‿◉" w:date="2020-04-28T23:03:00Z">
        <w:r>
          <w:rPr>
            <w:rFonts w:hint="eastAsia"/>
          </w:rPr>
          <w:t>秒动态刷新温度、湿度、光照强度等数据，实时更新窗帘、控制按钮等状态。通过</w:t>
        </w:r>
      </w:ins>
      <w:ins w:id="6068" w:author="◉‿◉" w:date="2020-05-03T00:52:00Z">
        <w:r>
          <w:rPr>
            <w:rFonts w:hint="eastAsia"/>
          </w:rPr>
          <w:t>屏幕上</w:t>
        </w:r>
      </w:ins>
      <w:ins w:id="6069" w:author="◉‿◉" w:date="2020-04-28T23:03:00Z">
        <w:r>
          <w:rPr>
            <w:rFonts w:hint="eastAsia"/>
          </w:rPr>
          <w:t>简洁的UI界面不仅能控制到当前窗帘的状态，而且能掌握到室内环境情况。</w:t>
        </w:r>
      </w:ins>
    </w:p>
    <w:p>
      <w:pPr>
        <w:pStyle w:val="6"/>
        <w:rPr>
          <w:ins w:id="6070" w:author="◉‿◉" w:date="2020-04-28T23:03:00Z"/>
        </w:rPr>
      </w:pPr>
      <w:ins w:id="6071" w:author="◉‿◉" w:date="2020-04-28T23:03:00Z">
        <w:r>
          <w:rPr>
            <w:rFonts w:hint="eastAsia"/>
          </w:rPr>
          <w:t>（7）服务器端远程控制窗帘开/关功能：在云平台TLINK中发布智能窗帘系统设备的组态，设定好与终端设备对应的数据传输协议，在组态上的操作都可远程控制终端设备，也可以查看到所有传感器报警记录、实时曲线、历史查询等。</w:t>
        </w:r>
      </w:ins>
    </w:p>
    <w:p>
      <w:pPr>
        <w:pStyle w:val="6"/>
        <w:rPr>
          <w:ins w:id="6072" w:author="◉‿◉" w:date="2020-04-28T23:03:00Z"/>
        </w:rPr>
      </w:pPr>
      <w:ins w:id="6073" w:author="◉‿◉" w:date="2020-04-28T23:03:00Z">
        <w:r>
          <w:rPr>
            <w:rFonts w:hint="eastAsia"/>
          </w:rPr>
          <w:t>（8）手机微信控制窗帘开/关功能：关注云平台TLINK公众号，绑定设备。在网络畅通情况下，便可以随时随地地控制或查看终端设备。</w:t>
        </w:r>
      </w:ins>
    </w:p>
    <w:p>
      <w:pPr>
        <w:pStyle w:val="6"/>
      </w:pPr>
      <w:ins w:id="6074" w:author="◉‿◉" w:date="2020-04-28T23:03:00Z">
        <w:r>
          <w:rPr>
            <w:rFonts w:hint="eastAsia"/>
          </w:rPr>
          <w:t>（9）实时检测连接服务器状态，失败重连功能：智能窗帘系统通过WIFI模块将检测的环境数据、窗帘状态实时发送到服务器，在连接期间，可能会出现网络波动，导致终端的数据无法及时上传。所以需要不断地检测服务器发送过来的心跳包，如果没有收到心跳包，就会重启WIFI模块，重新</w:t>
        </w:r>
      </w:ins>
      <w:ins w:id="6075" w:author="◉‿◉" w:date="2020-05-03T00:53:00Z">
        <w:r>
          <w:rPr>
            <w:rFonts w:hint="eastAsia"/>
          </w:rPr>
          <w:t>恢复</w:t>
        </w:r>
      </w:ins>
      <w:ins w:id="6076" w:author="◉‿◉" w:date="2020-04-28T23:03:00Z">
        <w:r>
          <w:rPr>
            <w:rFonts w:hint="eastAsia"/>
          </w:rPr>
          <w:t>连接。</w:t>
        </w:r>
      </w:ins>
    </w:p>
    <w:p>
      <w:pPr>
        <w:pStyle w:val="57"/>
      </w:pPr>
      <w:bookmarkStart w:id="90" w:name="_Toc188851680"/>
      <w:bookmarkStart w:id="91" w:name="_Toc188851826"/>
      <w:bookmarkStart w:id="92" w:name="_Toc188852313"/>
      <w:bookmarkStart w:id="93" w:name="_Toc188851596"/>
      <w:bookmarkStart w:id="94" w:name="_Toc1264"/>
      <w:bookmarkStart w:id="95" w:name="_Toc20123"/>
      <w:bookmarkStart w:id="96" w:name="_Toc7517"/>
      <w:bookmarkStart w:id="97" w:name="_Toc26959"/>
      <w:bookmarkStart w:id="98" w:name="_Toc21862"/>
      <w:bookmarkStart w:id="99" w:name="_Toc3859"/>
      <w:bookmarkStart w:id="100" w:name="_Toc1655"/>
      <w:bookmarkStart w:id="101" w:name="_Toc510621499"/>
      <w:bookmarkStart w:id="102" w:name="_Toc510620168"/>
      <w:r>
        <w:rPr>
          <w:rFonts w:hint="eastAsia"/>
        </w:rPr>
        <w:t xml:space="preserve">2.2 </w:t>
      </w:r>
      <w:bookmarkEnd w:id="90"/>
      <w:bookmarkEnd w:id="91"/>
      <w:bookmarkEnd w:id="92"/>
      <w:bookmarkEnd w:id="93"/>
      <w:ins w:id="6077" w:author="◉‿◉" w:date="2020-04-28T23:04:00Z">
        <w:r>
          <w:rPr>
            <w:rFonts w:hint="eastAsia"/>
          </w:rPr>
          <w:t>系统方案设计</w:t>
        </w:r>
        <w:bookmarkEnd w:id="94"/>
        <w:bookmarkEnd w:id="95"/>
        <w:bookmarkEnd w:id="96"/>
        <w:bookmarkEnd w:id="97"/>
        <w:bookmarkEnd w:id="98"/>
        <w:bookmarkEnd w:id="99"/>
        <w:bookmarkEnd w:id="100"/>
        <w:bookmarkEnd w:id="101"/>
        <w:bookmarkEnd w:id="102"/>
      </w:ins>
    </w:p>
    <w:p>
      <w:pPr>
        <w:pStyle w:val="6"/>
        <w:rPr>
          <w:ins w:id="6078" w:author="◉‿◉" w:date="2020-04-28T23:05:00Z"/>
        </w:rPr>
      </w:pPr>
      <w:ins w:id="6079" w:author="◉‿◉" w:date="2020-04-28T23:05:00Z">
        <w:r>
          <w:rPr>
            <w:rFonts w:hint="eastAsia"/>
          </w:rPr>
          <w:t>系统整体设计框架图如图</w:t>
        </w:r>
      </w:ins>
      <w:ins w:id="6080" w:author="◉‿◉" w:date="2020-04-28T23:13:00Z">
        <w:r>
          <w:rPr>
            <w:rFonts w:hint="eastAsia"/>
          </w:rPr>
          <w:t>2-</w:t>
        </w:r>
      </w:ins>
      <w:ins w:id="6081" w:author="◉‿◉" w:date="2020-04-29T23:46:00Z">
        <w:r>
          <w:rPr>
            <w:rFonts w:hint="eastAsia"/>
          </w:rPr>
          <w:t>1</w:t>
        </w:r>
      </w:ins>
      <w:ins w:id="6082" w:author="◉‿◉" w:date="2020-04-28T23:05:00Z">
        <w:r>
          <w:rPr>
            <w:rFonts w:hint="eastAsia"/>
          </w:rPr>
          <w:t>所示。系统采用STM32作为主控芯片，将室内环境检测模块、安防模块、功能选择模块、窗帘控制模块、TFTLCD模块连接至单片机，TFTLCD液晶屏上将显示传感器所获取的环境数据，以及实时更新窗帘的状态。主控芯片通过对传感器采集的数据进行判断，从而控制蜂鸣器报警模块和直流减速电机的转动方向。</w:t>
        </w:r>
      </w:ins>
    </w:p>
    <w:p>
      <w:pPr>
        <w:pStyle w:val="6"/>
        <w:rPr>
          <w:ins w:id="6083" w:author="◉‿◉" w:date="2020-04-28T23:05:00Z"/>
        </w:rPr>
      </w:pPr>
      <w:ins w:id="6084" w:author="◉‿◉" w:date="2020-04-28T23:05:00Z">
        <w:r>
          <w:rPr>
            <w:rFonts w:hint="eastAsia"/>
          </w:rPr>
          <w:t>在智能模式下，主控芯片将根据当前的光照强度、用户设置的光照阈值、二者情况自动打开或关闭窗帘。此外，用户可以在手动模式下设置定时开关或手动点击触摸屏上的窗帘开关。同时窗帘的当前状态会通过WIFI模块实时更新到TLINK服务器上监控中心，传感器采集的数据则是定时上传至服务器，服务器将接收到的所有数据反馈至用户手机微信上。</w:t>
        </w:r>
      </w:ins>
    </w:p>
    <w:p>
      <w:pPr>
        <w:pStyle w:val="6"/>
        <w:rPr>
          <w:ins w:id="6085" w:author="◉‿◉" w:date="2020-04-28T23:09:00Z"/>
        </w:rPr>
      </w:pPr>
      <w:ins w:id="6086" w:author="◉‿◉" w:date="2020-04-28T23:05:00Z">
        <w:r>
          <w:rPr>
            <w:rFonts w:hint="eastAsia"/>
          </w:rPr>
          <w:t>用户在微信的TLINK公众号可以随时随地通过数据监测到室内情况，而且免去了安装APP的麻烦，节省用户手机的空间，同时可通过微信公众号远程控制窗帘状态。</w:t>
        </w:r>
      </w:ins>
    </w:p>
    <w:p>
      <w:pPr>
        <w:pStyle w:val="7"/>
        <w:keepNext/>
        <w:spacing w:line="300" w:lineRule="auto"/>
        <w:ind w:firstLine="0" w:firstLineChars="0"/>
        <w:jc w:val="center"/>
        <w:rPr>
          <w:ins w:id="6087" w:author="◉‿◉" w:date="2020-04-28T23:09:00Z"/>
        </w:rPr>
      </w:pPr>
      <w:ins w:id="6088" w:author="◉‿◉" w:date="2020-04-28T23:10:00Z">
        <w:r>
          <w:rPr/>
          <w:drawing>
            <wp:inline distT="0" distB="0" distL="114300" distR="114300">
              <wp:extent cx="5300345" cy="2931160"/>
              <wp:effectExtent l="0" t="0" r="0" b="0"/>
              <wp:docPr id="6"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1" descr="qt_temp"/>
                      <pic:cNvPicPr>
                        <a:picLocks noChangeAspect="1"/>
                      </pic:cNvPicPr>
                    </pic:nvPicPr>
                    <pic:blipFill>
                      <a:blip r:embed="rId26"/>
                      <a:srcRect l="7892" t="7581" r="5508" b="10757"/>
                      <a:stretch>
                        <a:fillRect/>
                      </a:stretch>
                    </pic:blipFill>
                    <pic:spPr>
                      <a:xfrm>
                        <a:off x="0" y="0"/>
                        <a:ext cx="5300345" cy="2931160"/>
                      </a:xfrm>
                      <a:prstGeom prst="rect">
                        <a:avLst/>
                      </a:prstGeom>
                      <a:noFill/>
                      <a:ln>
                        <a:noFill/>
                      </a:ln>
                    </pic:spPr>
                  </pic:pic>
                </a:graphicData>
              </a:graphic>
            </wp:inline>
          </w:drawing>
        </w:r>
      </w:ins>
    </w:p>
    <w:p>
      <w:pPr>
        <w:pStyle w:val="60"/>
        <w:rPr>
          <w:ins w:id="6090" w:author="◉‿◉" w:date="2020-04-28T23:09:00Z"/>
        </w:rPr>
      </w:pPr>
      <w:ins w:id="6091" w:author="◉‿◉" w:date="2020-04-28T23:09:00Z">
        <w:bookmarkStart w:id="103" w:name="_Toc510621461"/>
        <w:bookmarkStart w:id="104" w:name="_Toc24951"/>
        <w:bookmarkStart w:id="105" w:name="_Toc16823"/>
        <w:bookmarkStart w:id="106" w:name="_Toc9328"/>
        <w:bookmarkStart w:id="107" w:name="_Toc25038"/>
        <w:bookmarkStart w:id="108" w:name="_Toc1649"/>
        <w:bookmarkStart w:id="109" w:name="_Toc24087"/>
        <w:bookmarkStart w:id="110" w:name="_Toc20075"/>
        <w:bookmarkStart w:id="111" w:name="_Toc23395"/>
        <w:r>
          <w:rPr>
            <w:rFonts w:hint="eastAsia"/>
          </w:rPr>
          <w:t>图</w:t>
        </w:r>
      </w:ins>
      <w:ins w:id="6092" w:author="◉‿◉" w:date="2020-04-28T23:11:00Z">
        <w:r>
          <w:rPr>
            <w:rFonts w:hint="eastAsia"/>
          </w:rPr>
          <w:t>2</w:t>
        </w:r>
      </w:ins>
      <w:ins w:id="6093" w:author="◉‿◉" w:date="2020-04-28T23:09:00Z">
        <w:r>
          <w:rPr>
            <w:rFonts w:hint="eastAsia"/>
          </w:rPr>
          <w:t>-</w:t>
        </w:r>
      </w:ins>
      <w:ins w:id="6094" w:author="◉‿◉" w:date="2020-04-29T23:47:00Z">
        <w:r>
          <w:rPr>
            <w:rFonts w:hint="eastAsia"/>
          </w:rPr>
          <w:t>1</w:t>
        </w:r>
      </w:ins>
      <w:ins w:id="6095" w:author="◉‿◉" w:date="2020-04-28T23:09:00Z">
        <w:r>
          <w:rPr>
            <w:rFonts w:hint="eastAsia"/>
          </w:rPr>
          <w:t xml:space="preserve"> </w:t>
        </w:r>
        <w:bookmarkEnd w:id="103"/>
      </w:ins>
      <w:ins w:id="6096" w:author="◉‿◉" w:date="2020-04-28T23:12:00Z">
        <w:r>
          <w:rPr>
            <w:rFonts w:hint="eastAsia"/>
          </w:rPr>
          <w:t>基于STM32的智能窗帘实现方案</w:t>
        </w:r>
        <w:bookmarkEnd w:id="104"/>
        <w:bookmarkEnd w:id="105"/>
        <w:bookmarkEnd w:id="106"/>
        <w:bookmarkEnd w:id="107"/>
        <w:bookmarkEnd w:id="108"/>
        <w:bookmarkEnd w:id="109"/>
        <w:bookmarkEnd w:id="110"/>
        <w:bookmarkEnd w:id="111"/>
      </w:ins>
    </w:p>
    <w:p>
      <w:pPr>
        <w:pStyle w:val="7"/>
        <w:sectPr>
          <w:headerReference r:id="rId20" w:type="first"/>
          <w:headerReference r:id="rId19" w:type="default"/>
          <w:pgSz w:w="11906" w:h="16838"/>
          <w:pgMar w:top="1418" w:right="1134" w:bottom="1418" w:left="1134" w:header="851" w:footer="992" w:gutter="284"/>
          <w:cols w:space="720" w:num="1"/>
          <w:docGrid w:linePitch="312" w:charSpace="0"/>
        </w:sectPr>
      </w:pPr>
    </w:p>
    <w:p>
      <w:pPr>
        <w:pStyle w:val="5"/>
      </w:pPr>
      <w:bookmarkStart w:id="112" w:name="_Toc188851828"/>
      <w:bookmarkStart w:id="113" w:name="_Toc188851598"/>
      <w:bookmarkStart w:id="114" w:name="_Toc188851682"/>
      <w:bookmarkStart w:id="115" w:name="_Toc188852315"/>
      <w:bookmarkStart w:id="116" w:name="_Toc10500"/>
      <w:bookmarkStart w:id="117" w:name="_Toc32324"/>
      <w:bookmarkStart w:id="118" w:name="_Toc13675"/>
      <w:bookmarkStart w:id="119" w:name="_Toc510620171"/>
      <w:bookmarkStart w:id="120" w:name="_Toc12182"/>
      <w:bookmarkStart w:id="121" w:name="_Toc22326"/>
      <w:bookmarkStart w:id="122" w:name="_Toc12390"/>
      <w:bookmarkStart w:id="123" w:name="_Toc510621502"/>
      <w:bookmarkStart w:id="124" w:name="_Toc420"/>
      <w:r>
        <w:rPr>
          <w:rFonts w:hint="eastAsia"/>
        </w:rPr>
        <w:t xml:space="preserve">第3章 </w:t>
      </w:r>
      <w:bookmarkEnd w:id="112"/>
      <w:bookmarkEnd w:id="113"/>
      <w:bookmarkEnd w:id="114"/>
      <w:bookmarkEnd w:id="115"/>
      <w:ins w:id="6097" w:author="◉‿◉" w:date="2020-04-28T23:14:00Z">
        <w:r>
          <w:rPr>
            <w:rFonts w:hint="eastAsia"/>
          </w:rPr>
          <w:t>系统硬件设计</w:t>
        </w:r>
        <w:bookmarkEnd w:id="116"/>
        <w:bookmarkEnd w:id="117"/>
        <w:bookmarkEnd w:id="118"/>
        <w:bookmarkEnd w:id="119"/>
        <w:bookmarkEnd w:id="120"/>
        <w:bookmarkEnd w:id="121"/>
        <w:bookmarkEnd w:id="122"/>
        <w:bookmarkEnd w:id="123"/>
        <w:bookmarkEnd w:id="124"/>
      </w:ins>
    </w:p>
    <w:p>
      <w:pPr>
        <w:pStyle w:val="57"/>
      </w:pPr>
      <w:bookmarkStart w:id="125" w:name="_Toc188852316"/>
      <w:bookmarkStart w:id="126" w:name="_Toc188851683"/>
      <w:bookmarkStart w:id="127" w:name="_Toc188851829"/>
      <w:bookmarkStart w:id="128" w:name="_Toc188851599"/>
      <w:bookmarkStart w:id="129" w:name="_Toc510621503"/>
      <w:bookmarkStart w:id="130" w:name="_Toc15365"/>
      <w:bookmarkStart w:id="131" w:name="_Toc510620172"/>
      <w:bookmarkStart w:id="132" w:name="_Toc16381"/>
      <w:bookmarkStart w:id="133" w:name="_Toc28059"/>
      <w:bookmarkStart w:id="134" w:name="_Toc809"/>
      <w:bookmarkStart w:id="135" w:name="_Toc25730"/>
      <w:bookmarkStart w:id="136" w:name="_Toc10539"/>
      <w:bookmarkStart w:id="137" w:name="_Toc12417"/>
      <w:r>
        <w:rPr>
          <w:rFonts w:hint="eastAsia"/>
        </w:rPr>
        <w:t>3.1</w:t>
      </w:r>
      <w:bookmarkEnd w:id="125"/>
      <w:bookmarkEnd w:id="126"/>
      <w:bookmarkEnd w:id="127"/>
      <w:bookmarkEnd w:id="128"/>
      <w:ins w:id="6098" w:author="◉‿◉" w:date="2020-04-28T23:15:00Z">
        <w:r>
          <w:rPr>
            <w:rFonts w:hint="eastAsia"/>
          </w:rPr>
          <w:t>智能窗帘结构模型</w:t>
        </w:r>
        <w:bookmarkEnd w:id="129"/>
        <w:bookmarkEnd w:id="130"/>
        <w:bookmarkEnd w:id="131"/>
        <w:bookmarkEnd w:id="132"/>
        <w:bookmarkEnd w:id="133"/>
        <w:bookmarkEnd w:id="134"/>
        <w:bookmarkEnd w:id="135"/>
        <w:bookmarkEnd w:id="136"/>
        <w:bookmarkEnd w:id="137"/>
      </w:ins>
    </w:p>
    <w:p>
      <w:pPr>
        <w:pStyle w:val="6"/>
        <w:rPr>
          <w:ins w:id="6099" w:author="◉‿◉" w:date="2020-04-28T23:16:00Z"/>
        </w:rPr>
      </w:pPr>
      <w:ins w:id="6100" w:author="◉‿◉" w:date="2020-04-28T23:16:00Z">
        <w:r>
          <w:rPr>
            <w:rFonts w:hint="eastAsia"/>
          </w:rPr>
          <w:t>智能窗帘的工作原理是通过控制电机的正反转，使窗帘沿着滑轨来回运动。其中的核心就是电机的控制。图3-1为智能窗帘系统</w:t>
        </w:r>
      </w:ins>
      <w:ins w:id="6101" w:author="◉‿◉" w:date="2020-04-28T23:17:00Z">
        <w:r>
          <w:rPr>
            <w:rFonts w:hint="eastAsia"/>
          </w:rPr>
          <w:t>工作</w:t>
        </w:r>
      </w:ins>
      <w:ins w:id="6102" w:author="◉‿◉" w:date="2020-04-28T23:16:00Z">
        <w:r>
          <w:rPr>
            <w:rFonts w:hint="eastAsia"/>
          </w:rPr>
          <w:t>原理图。它由窗帘盒、直流减速电机、滑轮、同步带、STM32单片机等部件组成。</w:t>
        </w:r>
      </w:ins>
    </w:p>
    <w:p>
      <w:pPr>
        <w:pStyle w:val="7"/>
        <w:keepNext/>
        <w:spacing w:line="300" w:lineRule="auto"/>
        <w:ind w:firstLine="0" w:firstLineChars="0"/>
        <w:jc w:val="center"/>
        <w:rPr>
          <w:ins w:id="6103" w:author="◉‿◉" w:date="2020-04-28T23:16:00Z"/>
          <w:rFonts w:ascii="宋体" w:hAnsi="宋体"/>
          <w:sz w:val="18"/>
          <w:szCs w:val="18"/>
        </w:rPr>
      </w:pPr>
      <w:ins w:id="6104" w:author="◉‿◉" w:date="2020-04-28T23:17:00Z">
        <w:r>
          <w:rPr>
            <w:rFonts w:ascii="宋体" w:hAnsi="宋体"/>
            <w:sz w:val="18"/>
            <w:szCs w:val="18"/>
          </w:rPr>
          <w:drawing>
            <wp:inline distT="0" distB="0" distL="114300" distR="114300">
              <wp:extent cx="3744595" cy="2963545"/>
              <wp:effectExtent l="0" t="0" r="4445" b="8255"/>
              <wp:docPr id="9" name="图片 12" descr="窗帘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窗帘结构图"/>
                      <pic:cNvPicPr>
                        <a:picLocks noChangeAspect="1"/>
                      </pic:cNvPicPr>
                    </pic:nvPicPr>
                    <pic:blipFill>
                      <a:blip r:embed="rId27"/>
                      <a:stretch>
                        <a:fillRect/>
                      </a:stretch>
                    </pic:blipFill>
                    <pic:spPr>
                      <a:xfrm>
                        <a:off x="0" y="0"/>
                        <a:ext cx="3744595" cy="2963545"/>
                      </a:xfrm>
                      <a:prstGeom prst="rect">
                        <a:avLst/>
                      </a:prstGeom>
                      <a:noFill/>
                      <a:ln>
                        <a:noFill/>
                      </a:ln>
                    </pic:spPr>
                  </pic:pic>
                </a:graphicData>
              </a:graphic>
            </wp:inline>
          </w:drawing>
        </w:r>
      </w:ins>
    </w:p>
    <w:p>
      <w:pPr>
        <w:pStyle w:val="60"/>
        <w:rPr>
          <w:ins w:id="6106" w:author="◉‿◉" w:date="2020-04-28T23:16:00Z"/>
        </w:rPr>
      </w:pPr>
      <w:ins w:id="6107" w:author="◉‿◉" w:date="2020-04-28T23:16:00Z">
        <w:bookmarkStart w:id="138" w:name="_Toc15978"/>
        <w:bookmarkStart w:id="139" w:name="_Toc11524"/>
        <w:bookmarkStart w:id="140" w:name="_Toc655"/>
        <w:bookmarkStart w:id="141" w:name="_Toc27601"/>
        <w:bookmarkStart w:id="142" w:name="_Toc3410"/>
        <w:bookmarkStart w:id="143" w:name="_Toc13684"/>
        <w:bookmarkStart w:id="144" w:name="_Toc17719"/>
        <w:bookmarkStart w:id="145" w:name="_Toc31998"/>
        <w:r>
          <w:rPr>
            <w:rFonts w:hint="eastAsia"/>
          </w:rPr>
          <w:t xml:space="preserve">图3-1 </w:t>
        </w:r>
      </w:ins>
      <w:ins w:id="6108" w:author="◉‿◉" w:date="2020-04-28T23:18:00Z">
        <w:r>
          <w:rPr>
            <w:rFonts w:hint="eastAsia"/>
          </w:rPr>
          <w:t>智能窗帘系统原理图</w:t>
        </w:r>
        <w:bookmarkEnd w:id="138"/>
        <w:bookmarkEnd w:id="139"/>
        <w:bookmarkEnd w:id="140"/>
        <w:bookmarkEnd w:id="141"/>
        <w:bookmarkEnd w:id="142"/>
        <w:bookmarkEnd w:id="143"/>
        <w:bookmarkEnd w:id="144"/>
        <w:bookmarkEnd w:id="145"/>
      </w:ins>
    </w:p>
    <w:p>
      <w:pPr>
        <w:pStyle w:val="6"/>
        <w:rPr>
          <w:ins w:id="6109" w:author="DZ" w:date="2018-04-04T08:33:00Z"/>
          <w:rFonts w:ascii="宋体" w:hAnsi="宋体"/>
          <w:sz w:val="18"/>
          <w:szCs w:val="18"/>
        </w:rPr>
      </w:pPr>
      <w:ins w:id="6110" w:author="◉‿◉" w:date="2020-04-28T23:18:00Z">
        <w:r>
          <w:rPr>
            <w:rFonts w:hint="eastAsia"/>
          </w:rPr>
          <w:t>STM32单片机通过驱动L298N模块去控制直流减速电机，电机带动同步带，使得窗帘沿着轨道来回运动。窗帘的长度可能不同，可能会导致无法确定电机需转动多长的时间，因此通过在窗帘闭合处以及轨道的一端，各安置一个光敏传感器</w:t>
        </w:r>
      </w:ins>
      <w:ins w:id="6111" w:author="◉‿◉" w:date="2020-05-03T11:35:00Z">
        <w:r>
          <w:rPr>
            <w:rFonts w:hint="eastAsia"/>
          </w:rPr>
          <w:t>，构成光电开关</w:t>
        </w:r>
      </w:ins>
      <w:ins w:id="6112" w:author="◉‿◉" w:date="2020-04-28T23:18:00Z">
        <w:r>
          <w:rPr>
            <w:rFonts w:hint="eastAsia"/>
          </w:rPr>
          <w:t>，根据传感器反馈的数据，实时判断窗帘开与关是否到达边缘，防止窗帘过卷损坏。</w:t>
        </w:r>
      </w:ins>
    </w:p>
    <w:p>
      <w:pPr>
        <w:pStyle w:val="57"/>
      </w:pPr>
      <w:bookmarkStart w:id="146" w:name="_Toc188851831"/>
      <w:bookmarkStart w:id="147" w:name="_Toc188851601"/>
      <w:bookmarkStart w:id="148" w:name="_Toc188852318"/>
      <w:bookmarkStart w:id="149" w:name="_Toc188851685"/>
      <w:bookmarkStart w:id="150" w:name="_Toc46"/>
      <w:bookmarkStart w:id="151" w:name="_Toc20403"/>
      <w:bookmarkStart w:id="152" w:name="_Toc510621507"/>
      <w:bookmarkStart w:id="153" w:name="_Toc23963"/>
      <w:bookmarkStart w:id="154" w:name="_Toc510620176"/>
      <w:bookmarkStart w:id="155" w:name="_Toc16480"/>
      <w:bookmarkStart w:id="156" w:name="_Toc22675"/>
      <w:bookmarkStart w:id="157" w:name="_Toc322"/>
      <w:bookmarkStart w:id="158" w:name="_Toc28966"/>
      <w:r>
        <w:rPr>
          <w:rFonts w:hint="eastAsia"/>
        </w:rPr>
        <w:t xml:space="preserve">3.2 </w:t>
      </w:r>
      <w:bookmarkEnd w:id="146"/>
      <w:bookmarkEnd w:id="147"/>
      <w:bookmarkEnd w:id="148"/>
      <w:bookmarkEnd w:id="149"/>
      <w:ins w:id="6113" w:author="◉‿◉" w:date="2020-04-28T23:20:00Z">
        <w:r>
          <w:rPr>
            <w:rFonts w:hint="eastAsia"/>
          </w:rPr>
          <w:t>系统硬件实现</w:t>
        </w:r>
        <w:bookmarkEnd w:id="150"/>
        <w:bookmarkEnd w:id="151"/>
        <w:bookmarkEnd w:id="152"/>
        <w:bookmarkEnd w:id="153"/>
        <w:bookmarkEnd w:id="154"/>
        <w:bookmarkEnd w:id="155"/>
        <w:bookmarkEnd w:id="156"/>
        <w:bookmarkEnd w:id="157"/>
        <w:bookmarkEnd w:id="158"/>
      </w:ins>
    </w:p>
    <w:p>
      <w:pPr>
        <w:pStyle w:val="58"/>
      </w:pPr>
      <w:bookmarkStart w:id="159" w:name="_Toc188851686"/>
      <w:bookmarkStart w:id="160" w:name="_Toc188851602"/>
      <w:bookmarkStart w:id="161" w:name="_Toc7080"/>
      <w:bookmarkStart w:id="162" w:name="_Toc188851832"/>
      <w:bookmarkStart w:id="163" w:name="_Toc188852319"/>
      <w:bookmarkStart w:id="164" w:name="_Toc24372"/>
      <w:bookmarkStart w:id="165" w:name="_Toc510620177"/>
      <w:bookmarkStart w:id="166" w:name="_Toc132"/>
      <w:bookmarkStart w:id="167" w:name="_Toc23240"/>
      <w:bookmarkStart w:id="168" w:name="_Toc510621508"/>
      <w:bookmarkStart w:id="169" w:name="_Toc29955"/>
      <w:bookmarkStart w:id="170" w:name="_Toc13075"/>
      <w:bookmarkStart w:id="171" w:name="_Toc16660"/>
      <w:r>
        <w:rPr>
          <w:rFonts w:hint="eastAsia"/>
        </w:rPr>
        <w:t xml:space="preserve">3.2.1 </w:t>
      </w:r>
      <w:ins w:id="6114" w:author="◉‿◉" w:date="2020-04-28T23:21:00Z">
        <w:r>
          <w:rPr>
            <w:rFonts w:hint="eastAsia"/>
          </w:rPr>
          <w:t>主控芯片模块</w:t>
        </w:r>
        <w:bookmarkEnd w:id="159"/>
        <w:bookmarkEnd w:id="160"/>
        <w:bookmarkEnd w:id="161"/>
        <w:bookmarkEnd w:id="162"/>
        <w:bookmarkEnd w:id="163"/>
        <w:bookmarkEnd w:id="164"/>
        <w:bookmarkEnd w:id="165"/>
        <w:bookmarkEnd w:id="166"/>
        <w:bookmarkEnd w:id="167"/>
        <w:bookmarkEnd w:id="168"/>
        <w:bookmarkEnd w:id="169"/>
        <w:bookmarkEnd w:id="170"/>
        <w:bookmarkEnd w:id="171"/>
      </w:ins>
    </w:p>
    <w:p>
      <w:pPr>
        <w:pStyle w:val="6"/>
        <w:rPr>
          <w:ins w:id="6115" w:author="◉‿◉" w:date="2020-04-28T23:23:00Z"/>
        </w:rPr>
      </w:pPr>
      <w:ins w:id="6116" w:author="◉‿◉" w:date="2020-05-06T19:33:00Z">
        <w:r>
          <w:rPr>
            <w:rFonts w:hint="eastAsia"/>
          </w:rPr>
          <w:t>STM32是ST公司开发的32位微控制器，系统的主控芯片为STM32F407ZGT6，如图3-2。其采用Cortex-M4内核，带FPU和DSP指令集；更高的性能，最高运行频率可达168Mhz；接口丰富，可以方便的进行各种外设的开发。在此开发板中，能够支持FreeRTOS/ucosiii系统的运行。板上很多资源可以灵活配置，以满足不同条件下的使用。同时了6路的串口，14个定时器，114个IO，其IO口大多具有复用功能等等。此外可以方便地购买到，性价比高，具有较为广泛的兼容性，其属性如表3-1。</w:t>
        </w:r>
      </w:ins>
    </w:p>
    <w:p>
      <w:pPr>
        <w:pStyle w:val="7"/>
        <w:keepNext/>
        <w:spacing w:line="300" w:lineRule="auto"/>
        <w:ind w:firstLine="0" w:firstLineChars="0"/>
        <w:jc w:val="center"/>
        <w:rPr>
          <w:ins w:id="6117" w:author="◉‿◉" w:date="2020-04-28T23:24:00Z"/>
          <w:rFonts w:ascii="宋体" w:hAnsi="宋体"/>
          <w:sz w:val="18"/>
          <w:szCs w:val="18"/>
        </w:rPr>
      </w:pPr>
      <w:ins w:id="6118" w:author="◉‿◉" w:date="2020-04-28T23:24:00Z">
        <w:r>
          <w:rPr/>
          <w:drawing>
            <wp:inline distT="0" distB="0" distL="114300" distR="114300">
              <wp:extent cx="4563110" cy="3422650"/>
              <wp:effectExtent l="0" t="0" r="8890" b="6350"/>
              <wp:docPr id="11" name="图片 13" descr="407高配版V4.1外设与接口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407高配版V4.1外设与接口介绍"/>
                      <pic:cNvPicPr>
                        <a:picLocks noChangeAspect="1"/>
                      </pic:cNvPicPr>
                    </pic:nvPicPr>
                    <pic:blipFill>
                      <a:blip r:embed="rId28"/>
                      <a:stretch>
                        <a:fillRect/>
                      </a:stretch>
                    </pic:blipFill>
                    <pic:spPr>
                      <a:xfrm>
                        <a:off x="0" y="0"/>
                        <a:ext cx="4563110" cy="3422650"/>
                      </a:xfrm>
                      <a:prstGeom prst="rect">
                        <a:avLst/>
                      </a:prstGeom>
                      <a:noFill/>
                      <a:ln>
                        <a:noFill/>
                      </a:ln>
                    </pic:spPr>
                  </pic:pic>
                </a:graphicData>
              </a:graphic>
            </wp:inline>
          </w:drawing>
        </w:r>
      </w:ins>
    </w:p>
    <w:p>
      <w:pPr>
        <w:pStyle w:val="60"/>
        <w:rPr>
          <w:ins w:id="6120" w:author="◉‿◉" w:date="2020-04-28T23:30:00Z"/>
        </w:rPr>
      </w:pPr>
      <w:ins w:id="6121" w:author="◉‿◉" w:date="2020-04-28T23:24:00Z">
        <w:bookmarkStart w:id="172" w:name="_Toc29367"/>
        <w:bookmarkStart w:id="173" w:name="_Toc6417"/>
        <w:bookmarkStart w:id="174" w:name="_Toc8725"/>
        <w:bookmarkStart w:id="175" w:name="_Toc21333"/>
        <w:bookmarkStart w:id="176" w:name="_Toc29555"/>
        <w:bookmarkStart w:id="177" w:name="_Toc20562"/>
        <w:bookmarkStart w:id="178" w:name="_Toc11836"/>
        <w:bookmarkStart w:id="179" w:name="_Toc460"/>
        <w:r>
          <w:rPr>
            <w:rFonts w:hint="eastAsia"/>
          </w:rPr>
          <w:t xml:space="preserve">图3-2 </w:t>
        </w:r>
      </w:ins>
      <w:ins w:id="6122" w:author="◉‿◉" w:date="2020-04-28T23:25:00Z">
        <w:r>
          <w:rPr>
            <w:rFonts w:hint="eastAsia"/>
          </w:rPr>
          <w:t>STM32F407GT6主控板</w:t>
        </w:r>
        <w:bookmarkEnd w:id="172"/>
        <w:bookmarkEnd w:id="173"/>
        <w:bookmarkEnd w:id="174"/>
        <w:bookmarkEnd w:id="175"/>
        <w:bookmarkEnd w:id="176"/>
        <w:bookmarkEnd w:id="177"/>
        <w:bookmarkEnd w:id="178"/>
        <w:bookmarkEnd w:id="179"/>
      </w:ins>
    </w:p>
    <w:p>
      <w:pPr>
        <w:pStyle w:val="61"/>
        <w:rPr>
          <w:ins w:id="6123" w:author="◉‿◉" w:date="2020-04-28T23:30:00Z"/>
        </w:rPr>
      </w:pPr>
      <w:ins w:id="6124" w:author="◉‿◉" w:date="2020-04-28T23:30:00Z">
        <w:bookmarkStart w:id="180" w:name="_Toc510621474"/>
        <w:bookmarkStart w:id="181" w:name="_Toc4923"/>
        <w:bookmarkStart w:id="182" w:name="_Toc12048"/>
        <w:bookmarkStart w:id="183" w:name="_Toc20139"/>
        <w:bookmarkStart w:id="184" w:name="_Toc24447"/>
        <w:r>
          <w:rPr>
            <w:rFonts w:hint="eastAsia"/>
          </w:rPr>
          <w:t xml:space="preserve">表3-1 </w:t>
        </w:r>
        <w:bookmarkEnd w:id="180"/>
      </w:ins>
      <w:ins w:id="6125" w:author="◉‿◉" w:date="2020-04-28T23:31:00Z">
        <w:r>
          <w:rPr>
            <w:rFonts w:hint="eastAsia"/>
          </w:rPr>
          <w:t>STM32F407ZGT6属性参数</w:t>
        </w:r>
        <w:bookmarkEnd w:id="181"/>
        <w:bookmarkEnd w:id="182"/>
        <w:bookmarkEnd w:id="183"/>
        <w:bookmarkEnd w:id="184"/>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806"/>
        <w:gridCol w:w="281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26" w:author="◉‿◉" w:date="2020-04-28T23:30:00Z"/>
        </w:trPr>
        <w:tc>
          <w:tcPr>
            <w:tcW w:w="2806" w:type="dxa"/>
            <w:vAlign w:val="center"/>
          </w:tcPr>
          <w:p>
            <w:pPr>
              <w:rPr>
                <w:ins w:id="6127" w:author="◉‿◉" w:date="2020-04-28T23:30:00Z"/>
                <w:rFonts w:ascii="宋体" w:hAnsi="宋体"/>
                <w:sz w:val="21"/>
                <w:szCs w:val="21"/>
              </w:rPr>
            </w:pPr>
            <w:ins w:id="6128" w:author="◉‿◉" w:date="2020-04-28T23:32:00Z">
              <w:r>
                <w:rPr>
                  <w:rFonts w:hint="eastAsia" w:ascii="宋体" w:hAnsi="宋体"/>
                  <w:sz w:val="21"/>
                  <w:szCs w:val="21"/>
                </w:rPr>
                <w:t>属性</w:t>
              </w:r>
            </w:ins>
          </w:p>
        </w:tc>
        <w:tc>
          <w:tcPr>
            <w:tcW w:w="2813" w:type="dxa"/>
            <w:vAlign w:val="center"/>
          </w:tcPr>
          <w:p>
            <w:pPr>
              <w:rPr>
                <w:ins w:id="6129" w:author="◉‿◉" w:date="2020-04-28T23:30:00Z"/>
                <w:rFonts w:ascii="宋体" w:hAnsi="宋体"/>
                <w:sz w:val="21"/>
                <w:szCs w:val="21"/>
              </w:rPr>
            </w:pPr>
            <w:ins w:id="6130" w:author="◉‿◉" w:date="2020-04-28T23:32:00Z">
              <w:r>
                <w:rPr>
                  <w:rFonts w:hint="eastAsia" w:ascii="宋体" w:hAnsi="宋体"/>
                  <w:sz w:val="21"/>
                  <w:szCs w:val="21"/>
                </w:rPr>
                <w:t>参数值</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31" w:author="◉‿◉" w:date="2020-04-28T23:30:00Z"/>
        </w:trPr>
        <w:tc>
          <w:tcPr>
            <w:tcW w:w="2806" w:type="dxa"/>
            <w:tcBorders>
              <w:bottom w:val="single" w:color="auto" w:sz="4" w:space="0"/>
            </w:tcBorders>
            <w:vAlign w:val="center"/>
          </w:tcPr>
          <w:p>
            <w:pPr>
              <w:rPr>
                <w:ins w:id="6132" w:author="◉‿◉" w:date="2020-04-28T23:30:00Z"/>
                <w:rFonts w:ascii="宋体" w:hAnsi="宋体"/>
                <w:sz w:val="21"/>
                <w:szCs w:val="21"/>
              </w:rPr>
            </w:pPr>
            <w:ins w:id="6133" w:author="◉‿◉" w:date="2020-04-28T23:33:00Z">
              <w:r>
                <w:rPr>
                  <w:rFonts w:hint="eastAsia" w:ascii="宋体" w:hAnsi="宋体"/>
                  <w:sz w:val="21"/>
                  <w:szCs w:val="21"/>
                </w:rPr>
                <w:t>UART/USART</w:t>
              </w:r>
            </w:ins>
          </w:p>
        </w:tc>
        <w:tc>
          <w:tcPr>
            <w:tcW w:w="2813" w:type="dxa"/>
            <w:tcBorders>
              <w:bottom w:val="single" w:color="auto" w:sz="4" w:space="0"/>
            </w:tcBorders>
            <w:vAlign w:val="center"/>
          </w:tcPr>
          <w:p>
            <w:pPr>
              <w:rPr>
                <w:ins w:id="6134" w:author="◉‿◉" w:date="2020-04-28T23:30:00Z"/>
                <w:rFonts w:ascii="宋体" w:hAnsi="宋体"/>
                <w:sz w:val="21"/>
                <w:szCs w:val="21"/>
              </w:rPr>
            </w:pPr>
            <w:ins w:id="6135" w:author="◉‿◉" w:date="2020-04-28T23:33:00Z">
              <w:r>
                <w:rPr>
                  <w:rFonts w:hint="eastAsia" w:ascii="宋体" w:cs="宋体"/>
                  <w:color w:val="000000"/>
                  <w:kern w:val="0"/>
                  <w:sz w:val="21"/>
                  <w:szCs w:val="21"/>
                  <w:lang w:val="zh-CN"/>
                </w:rPr>
                <w:t>4 USART+2 UART</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36" w:author="◉‿◉" w:date="2020-04-28T23:30:00Z"/>
        </w:trPr>
        <w:tc>
          <w:tcPr>
            <w:tcW w:w="2806" w:type="dxa"/>
            <w:tcBorders>
              <w:top w:val="single" w:color="auto" w:sz="4" w:space="0"/>
              <w:bottom w:val="single" w:color="auto" w:sz="4" w:space="0"/>
            </w:tcBorders>
            <w:vAlign w:val="center"/>
          </w:tcPr>
          <w:p>
            <w:pPr>
              <w:rPr>
                <w:ins w:id="6137" w:author="◉‿◉" w:date="2020-04-28T23:30:00Z"/>
                <w:rFonts w:ascii="宋体" w:hAnsi="宋体"/>
                <w:sz w:val="21"/>
                <w:szCs w:val="21"/>
              </w:rPr>
            </w:pPr>
            <w:ins w:id="6138" w:author="◉‿◉" w:date="2020-04-28T23:33:00Z">
              <w:r>
                <w:rPr>
                  <w:rFonts w:hint="eastAsia" w:ascii="宋体" w:hAnsi="宋体"/>
                  <w:sz w:val="21"/>
                  <w:szCs w:val="21"/>
                </w:rPr>
                <w:t>SPI</w:t>
              </w:r>
            </w:ins>
          </w:p>
        </w:tc>
        <w:tc>
          <w:tcPr>
            <w:tcW w:w="2813" w:type="dxa"/>
            <w:tcBorders>
              <w:top w:val="single" w:color="auto" w:sz="4" w:space="0"/>
              <w:bottom w:val="single" w:color="auto" w:sz="4" w:space="0"/>
            </w:tcBorders>
            <w:vAlign w:val="center"/>
          </w:tcPr>
          <w:p>
            <w:pPr>
              <w:rPr>
                <w:ins w:id="6139" w:author="◉‿◉" w:date="2020-04-28T23:30:00Z"/>
                <w:rFonts w:ascii="宋体" w:hAnsi="宋体"/>
                <w:sz w:val="21"/>
                <w:szCs w:val="21"/>
              </w:rPr>
            </w:pPr>
            <w:ins w:id="6140" w:author="◉‿◉" w:date="2020-04-28T23:33:00Z">
              <w:r>
                <w:rPr>
                  <w:rFonts w:hint="eastAsia" w:ascii="宋体" w:hAnsi="宋体"/>
                  <w:sz w:val="21"/>
                  <w:szCs w:val="21"/>
                </w:rPr>
                <w:t>3</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41" w:author="◉‿◉" w:date="2020-04-28T23:31:00Z"/>
        </w:trPr>
        <w:tc>
          <w:tcPr>
            <w:tcW w:w="2806" w:type="dxa"/>
            <w:tcBorders>
              <w:top w:val="single" w:color="auto" w:sz="4" w:space="0"/>
              <w:bottom w:val="single" w:color="auto" w:sz="4" w:space="0"/>
            </w:tcBorders>
            <w:vAlign w:val="center"/>
          </w:tcPr>
          <w:p>
            <w:pPr>
              <w:rPr>
                <w:ins w:id="6142" w:author="◉‿◉" w:date="2020-04-28T23:31:00Z"/>
                <w:rFonts w:ascii="宋体" w:hAnsi="宋体"/>
                <w:sz w:val="21"/>
                <w:szCs w:val="21"/>
              </w:rPr>
            </w:pPr>
            <w:ins w:id="6143" w:author="◉‿◉" w:date="2020-04-28T23:38:00Z">
              <w:r>
                <w:rPr>
                  <w:rFonts w:hint="eastAsia" w:ascii="宋体" w:hAnsi="宋体"/>
                  <w:sz w:val="21"/>
                  <w:szCs w:val="21"/>
                </w:rPr>
                <w:t>I/O数</w:t>
              </w:r>
            </w:ins>
          </w:p>
        </w:tc>
        <w:tc>
          <w:tcPr>
            <w:tcW w:w="2813" w:type="dxa"/>
            <w:tcBorders>
              <w:top w:val="single" w:color="auto" w:sz="4" w:space="0"/>
              <w:bottom w:val="single" w:color="auto" w:sz="4" w:space="0"/>
            </w:tcBorders>
            <w:vAlign w:val="center"/>
          </w:tcPr>
          <w:p>
            <w:pPr>
              <w:rPr>
                <w:ins w:id="6144" w:author="◉‿◉" w:date="2020-04-28T23:31:00Z"/>
                <w:rFonts w:ascii="宋体" w:hAnsi="宋体"/>
                <w:sz w:val="21"/>
                <w:szCs w:val="21"/>
              </w:rPr>
            </w:pPr>
            <w:ins w:id="6145" w:author="◉‿◉" w:date="2020-04-28T23:38:00Z">
              <w:r>
                <w:rPr>
                  <w:rFonts w:hint="eastAsia" w:ascii="宋体" w:hAnsi="宋体"/>
                  <w:sz w:val="21"/>
                  <w:szCs w:val="21"/>
                </w:rPr>
                <w:t>114</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46" w:author="◉‿◉" w:date="2020-04-28T23:31:00Z"/>
        </w:trPr>
        <w:tc>
          <w:tcPr>
            <w:tcW w:w="2806" w:type="dxa"/>
            <w:tcBorders>
              <w:top w:val="single" w:color="auto" w:sz="4" w:space="0"/>
              <w:bottom w:val="single" w:color="auto" w:sz="4" w:space="0"/>
            </w:tcBorders>
            <w:vAlign w:val="center"/>
          </w:tcPr>
          <w:p>
            <w:pPr>
              <w:rPr>
                <w:ins w:id="6147" w:author="◉‿◉" w:date="2020-04-28T23:31:00Z"/>
                <w:rFonts w:ascii="宋体" w:hAnsi="宋体"/>
                <w:sz w:val="21"/>
                <w:szCs w:val="21"/>
              </w:rPr>
            </w:pPr>
            <w:ins w:id="6148" w:author="◉‿◉" w:date="2020-04-28T23:34:00Z">
              <w:r>
                <w:rPr>
                  <w:rFonts w:hint="eastAsia" w:ascii="宋体" w:hAnsi="宋体"/>
                  <w:sz w:val="21"/>
                  <w:szCs w:val="21"/>
                </w:rPr>
                <w:t>USB Host/OTG</w:t>
              </w:r>
            </w:ins>
          </w:p>
        </w:tc>
        <w:tc>
          <w:tcPr>
            <w:tcW w:w="2813" w:type="dxa"/>
            <w:tcBorders>
              <w:top w:val="single" w:color="auto" w:sz="4" w:space="0"/>
              <w:bottom w:val="single" w:color="auto" w:sz="4" w:space="0"/>
            </w:tcBorders>
            <w:vAlign w:val="center"/>
          </w:tcPr>
          <w:p>
            <w:pPr>
              <w:rPr>
                <w:ins w:id="6149" w:author="◉‿◉" w:date="2020-04-28T23:31:00Z"/>
                <w:rFonts w:ascii="宋体" w:hAnsi="宋体"/>
                <w:sz w:val="21"/>
                <w:szCs w:val="21"/>
              </w:rPr>
            </w:pPr>
            <w:ins w:id="6150" w:author="◉‿◉" w:date="2020-04-28T23:34:00Z">
              <w:r>
                <w:rPr>
                  <w:rFonts w:hint="eastAsia" w:ascii="宋体" w:hAnsi="宋体"/>
                  <w:sz w:val="21"/>
                  <w:szCs w:val="21"/>
                </w:rPr>
                <w:t>1</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51" w:author="◉‿◉" w:date="2020-04-28T23:31:00Z"/>
        </w:trPr>
        <w:tc>
          <w:tcPr>
            <w:tcW w:w="2806" w:type="dxa"/>
            <w:tcBorders>
              <w:top w:val="single" w:color="auto" w:sz="4" w:space="0"/>
              <w:bottom w:val="single" w:color="auto" w:sz="4" w:space="0"/>
            </w:tcBorders>
            <w:vAlign w:val="center"/>
          </w:tcPr>
          <w:p>
            <w:pPr>
              <w:rPr>
                <w:ins w:id="6152" w:author="◉‿◉" w:date="2020-04-28T23:31:00Z"/>
                <w:rFonts w:ascii="宋体" w:hAnsi="宋体"/>
                <w:sz w:val="21"/>
                <w:szCs w:val="21"/>
              </w:rPr>
            </w:pPr>
            <w:ins w:id="6153" w:author="◉‿◉" w:date="2020-04-28T23:34:00Z">
              <w:r>
                <w:rPr>
                  <w:rFonts w:hint="eastAsia" w:ascii="宋体" w:hAnsi="宋体"/>
                  <w:sz w:val="21"/>
                  <w:szCs w:val="21"/>
                </w:rPr>
                <w:t>I2C</w:t>
              </w:r>
            </w:ins>
          </w:p>
        </w:tc>
        <w:tc>
          <w:tcPr>
            <w:tcW w:w="2813" w:type="dxa"/>
            <w:tcBorders>
              <w:top w:val="single" w:color="auto" w:sz="4" w:space="0"/>
              <w:bottom w:val="single" w:color="auto" w:sz="4" w:space="0"/>
            </w:tcBorders>
            <w:vAlign w:val="center"/>
          </w:tcPr>
          <w:p>
            <w:pPr>
              <w:rPr>
                <w:ins w:id="6154" w:author="◉‿◉" w:date="2020-04-28T23:31:00Z"/>
                <w:rFonts w:ascii="宋体" w:hAnsi="宋体"/>
                <w:sz w:val="21"/>
                <w:szCs w:val="21"/>
              </w:rPr>
            </w:pPr>
            <w:ins w:id="6155" w:author="◉‿◉" w:date="2020-04-28T23:34:00Z">
              <w:r>
                <w:rPr>
                  <w:rFonts w:hint="eastAsia" w:ascii="宋体" w:hAnsi="宋体"/>
                  <w:sz w:val="21"/>
                  <w:szCs w:val="21"/>
                </w:rPr>
                <w:t>3</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56" w:author="◉‿◉" w:date="2020-04-28T23:34:00Z"/>
        </w:trPr>
        <w:tc>
          <w:tcPr>
            <w:tcW w:w="2806" w:type="dxa"/>
            <w:tcBorders>
              <w:top w:val="single" w:color="auto" w:sz="4" w:space="0"/>
              <w:bottom w:val="single" w:color="auto" w:sz="4" w:space="0"/>
            </w:tcBorders>
            <w:vAlign w:val="center"/>
          </w:tcPr>
          <w:p>
            <w:pPr>
              <w:rPr>
                <w:ins w:id="6157" w:author="◉‿◉" w:date="2020-04-28T23:34:00Z"/>
                <w:rFonts w:ascii="宋体" w:hAnsi="宋体"/>
                <w:sz w:val="21"/>
                <w:szCs w:val="21"/>
              </w:rPr>
            </w:pPr>
            <w:ins w:id="6158" w:author="◉‿◉" w:date="2020-04-28T23:38:00Z">
              <w:r>
                <w:rPr>
                  <w:rFonts w:hint="eastAsia" w:ascii="宋体" w:hAnsi="宋体"/>
                  <w:sz w:val="21"/>
                  <w:szCs w:val="21"/>
                </w:rPr>
                <w:t>主频</w:t>
              </w:r>
            </w:ins>
          </w:p>
        </w:tc>
        <w:tc>
          <w:tcPr>
            <w:tcW w:w="2813" w:type="dxa"/>
            <w:tcBorders>
              <w:top w:val="single" w:color="auto" w:sz="4" w:space="0"/>
              <w:bottom w:val="single" w:color="auto" w:sz="4" w:space="0"/>
            </w:tcBorders>
            <w:vAlign w:val="center"/>
          </w:tcPr>
          <w:p>
            <w:pPr>
              <w:rPr>
                <w:ins w:id="6159" w:author="◉‿◉" w:date="2020-04-28T23:34:00Z"/>
                <w:rFonts w:ascii="宋体" w:hAnsi="宋体"/>
                <w:sz w:val="21"/>
                <w:szCs w:val="21"/>
              </w:rPr>
            </w:pPr>
            <w:ins w:id="6160" w:author="◉‿◉" w:date="2020-04-28T23:38:00Z">
              <w:r>
                <w:rPr>
                  <w:rFonts w:hint="eastAsia" w:ascii="宋体" w:hAnsi="宋体"/>
                  <w:sz w:val="21"/>
                  <w:szCs w:val="21"/>
                </w:rPr>
                <w:t>168MHz</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61" w:author="◉‿◉" w:date="2020-04-28T23:34:00Z"/>
        </w:trPr>
        <w:tc>
          <w:tcPr>
            <w:tcW w:w="2806" w:type="dxa"/>
            <w:tcBorders>
              <w:top w:val="single" w:color="auto" w:sz="4" w:space="0"/>
              <w:bottom w:val="single" w:color="auto" w:sz="4" w:space="0"/>
            </w:tcBorders>
            <w:vAlign w:val="center"/>
          </w:tcPr>
          <w:p>
            <w:pPr>
              <w:rPr>
                <w:ins w:id="6162" w:author="◉‿◉" w:date="2020-04-28T23:34:00Z"/>
                <w:rFonts w:ascii="宋体" w:hAnsi="宋体"/>
                <w:sz w:val="21"/>
                <w:szCs w:val="21"/>
              </w:rPr>
            </w:pPr>
            <w:ins w:id="6163" w:author="◉‿◉" w:date="2020-04-28T23:35:00Z">
              <w:r>
                <w:rPr>
                  <w:rFonts w:hint="eastAsia" w:ascii="宋体" w:hAnsi="宋体"/>
                  <w:sz w:val="21"/>
                  <w:szCs w:val="21"/>
                </w:rPr>
                <w:t>CAN</w:t>
              </w:r>
            </w:ins>
          </w:p>
        </w:tc>
        <w:tc>
          <w:tcPr>
            <w:tcW w:w="2813" w:type="dxa"/>
            <w:tcBorders>
              <w:top w:val="single" w:color="auto" w:sz="4" w:space="0"/>
              <w:bottom w:val="single" w:color="auto" w:sz="4" w:space="0"/>
            </w:tcBorders>
            <w:vAlign w:val="center"/>
          </w:tcPr>
          <w:p>
            <w:pPr>
              <w:rPr>
                <w:ins w:id="6164" w:author="◉‿◉" w:date="2020-04-28T23:34:00Z"/>
                <w:rFonts w:ascii="宋体" w:hAnsi="宋体"/>
                <w:sz w:val="21"/>
                <w:szCs w:val="21"/>
              </w:rPr>
            </w:pPr>
            <w:ins w:id="6165" w:author="◉‿◉" w:date="2020-04-28T23:35:00Z">
              <w:r>
                <w:rPr>
                  <w:rFonts w:hint="eastAsia" w:ascii="宋体" w:hAnsi="宋体"/>
                  <w:sz w:val="21"/>
                  <w:szCs w:val="21"/>
                </w:rPr>
                <w:t>2</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66" w:author="◉‿◉" w:date="2020-04-28T23:35:00Z"/>
        </w:trPr>
        <w:tc>
          <w:tcPr>
            <w:tcW w:w="2806" w:type="dxa"/>
            <w:tcBorders>
              <w:top w:val="single" w:color="auto" w:sz="4" w:space="0"/>
              <w:bottom w:val="single" w:color="auto" w:sz="4" w:space="0"/>
            </w:tcBorders>
            <w:vAlign w:val="center"/>
          </w:tcPr>
          <w:p>
            <w:pPr>
              <w:rPr>
                <w:ins w:id="6167" w:author="◉‿◉" w:date="2020-04-28T23:35:00Z"/>
                <w:rFonts w:ascii="宋体" w:hAnsi="宋体"/>
                <w:sz w:val="21"/>
                <w:szCs w:val="21"/>
              </w:rPr>
            </w:pPr>
            <w:ins w:id="6168" w:author="◉‿◉" w:date="2020-04-28T23:35:00Z">
              <w:r>
                <w:rPr>
                  <w:rFonts w:hint="eastAsia" w:ascii="宋体" w:hAnsi="宋体"/>
                  <w:sz w:val="21"/>
                  <w:szCs w:val="21"/>
                </w:rPr>
                <w:t>A/D</w:t>
              </w:r>
            </w:ins>
          </w:p>
        </w:tc>
        <w:tc>
          <w:tcPr>
            <w:tcW w:w="2813" w:type="dxa"/>
            <w:tcBorders>
              <w:top w:val="single" w:color="auto" w:sz="4" w:space="0"/>
              <w:bottom w:val="single" w:color="auto" w:sz="4" w:space="0"/>
            </w:tcBorders>
            <w:vAlign w:val="center"/>
          </w:tcPr>
          <w:p>
            <w:pPr>
              <w:rPr>
                <w:ins w:id="6169" w:author="◉‿◉" w:date="2020-04-28T23:35:00Z"/>
                <w:rFonts w:ascii="宋体" w:hAnsi="宋体"/>
                <w:sz w:val="21"/>
                <w:szCs w:val="21"/>
              </w:rPr>
            </w:pPr>
            <w:ins w:id="6170" w:author="◉‿◉" w:date="2020-04-28T23:35:00Z">
              <w:r>
                <w:rPr>
                  <w:rFonts w:hint="eastAsia" w:ascii="宋体" w:hAnsi="宋体"/>
                  <w:sz w:val="21"/>
                  <w:szCs w:val="21"/>
                </w:rPr>
                <w:t>24</w:t>
              </w:r>
            </w:ins>
            <w:ins w:id="6171" w:author="◉‿◉" w:date="2020-04-28T23:36:00Z">
              <w:r>
                <w:rPr>
                  <w:rFonts w:hint="eastAsia" w:ascii="宋体" w:hAnsi="宋体"/>
                  <w:sz w:val="21"/>
                  <w:szCs w:val="21"/>
                </w:rPr>
                <w:t>x12bit</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72" w:author="◉‿◉" w:date="2020-04-28T23:36:00Z"/>
        </w:trPr>
        <w:tc>
          <w:tcPr>
            <w:tcW w:w="2806" w:type="dxa"/>
            <w:tcBorders>
              <w:top w:val="single" w:color="auto" w:sz="4" w:space="0"/>
              <w:bottom w:val="single" w:color="auto" w:sz="4" w:space="0"/>
            </w:tcBorders>
            <w:vAlign w:val="center"/>
          </w:tcPr>
          <w:p>
            <w:pPr>
              <w:rPr>
                <w:ins w:id="6173" w:author="◉‿◉" w:date="2020-04-28T23:36:00Z"/>
                <w:rFonts w:ascii="宋体" w:hAnsi="宋体"/>
                <w:sz w:val="21"/>
                <w:szCs w:val="21"/>
              </w:rPr>
            </w:pPr>
            <w:ins w:id="6174" w:author="◉‿◉" w:date="2020-04-28T23:36:00Z">
              <w:r>
                <w:rPr>
                  <w:rFonts w:hint="eastAsia" w:ascii="宋体" w:hAnsi="宋体"/>
                  <w:sz w:val="21"/>
                  <w:szCs w:val="21"/>
                </w:rPr>
                <w:t>D/A</w:t>
              </w:r>
            </w:ins>
          </w:p>
        </w:tc>
        <w:tc>
          <w:tcPr>
            <w:tcW w:w="2813" w:type="dxa"/>
            <w:tcBorders>
              <w:top w:val="single" w:color="auto" w:sz="4" w:space="0"/>
              <w:bottom w:val="single" w:color="auto" w:sz="4" w:space="0"/>
            </w:tcBorders>
            <w:vAlign w:val="center"/>
          </w:tcPr>
          <w:p>
            <w:pPr>
              <w:rPr>
                <w:ins w:id="6175" w:author="◉‿◉" w:date="2020-04-28T23:36:00Z"/>
                <w:rFonts w:ascii="宋体" w:hAnsi="宋体"/>
                <w:sz w:val="21"/>
                <w:szCs w:val="21"/>
              </w:rPr>
            </w:pPr>
            <w:ins w:id="6176" w:author="◉‿◉" w:date="2020-04-28T23:36:00Z">
              <w:r>
                <w:rPr>
                  <w:rFonts w:hint="eastAsia" w:ascii="宋体" w:hAnsi="宋体"/>
                  <w:sz w:val="21"/>
                  <w:szCs w:val="21"/>
                </w:rPr>
                <w:t>2x12bit</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77" w:author="◉‿◉" w:date="2020-04-28T23:36:00Z"/>
        </w:trPr>
        <w:tc>
          <w:tcPr>
            <w:tcW w:w="2806" w:type="dxa"/>
            <w:tcBorders>
              <w:top w:val="single" w:color="auto" w:sz="4" w:space="0"/>
              <w:bottom w:val="single" w:color="auto" w:sz="4" w:space="0"/>
            </w:tcBorders>
            <w:vAlign w:val="center"/>
          </w:tcPr>
          <w:p>
            <w:pPr>
              <w:rPr>
                <w:ins w:id="6178" w:author="◉‿◉" w:date="2020-04-28T23:36:00Z"/>
                <w:rFonts w:ascii="宋体" w:hAnsi="宋体"/>
                <w:sz w:val="21"/>
                <w:szCs w:val="21"/>
              </w:rPr>
            </w:pPr>
            <w:ins w:id="6179" w:author="◉‿◉" w:date="2020-04-28T23:36:00Z">
              <w:r>
                <w:rPr>
                  <w:rFonts w:hint="eastAsia" w:ascii="宋体" w:hAnsi="宋体"/>
                  <w:sz w:val="21"/>
                  <w:szCs w:val="21"/>
                </w:rPr>
                <w:t>ROM</w:t>
              </w:r>
            </w:ins>
          </w:p>
        </w:tc>
        <w:tc>
          <w:tcPr>
            <w:tcW w:w="2813" w:type="dxa"/>
            <w:tcBorders>
              <w:top w:val="single" w:color="auto" w:sz="4" w:space="0"/>
              <w:bottom w:val="single" w:color="auto" w:sz="4" w:space="0"/>
            </w:tcBorders>
            <w:vAlign w:val="center"/>
          </w:tcPr>
          <w:p>
            <w:pPr>
              <w:rPr>
                <w:ins w:id="6180" w:author="◉‿◉" w:date="2020-04-28T23:36:00Z"/>
                <w:rFonts w:ascii="宋体" w:hAnsi="宋体"/>
                <w:sz w:val="21"/>
                <w:szCs w:val="21"/>
              </w:rPr>
            </w:pPr>
            <w:ins w:id="6181" w:author="◉‿◉" w:date="2020-04-28T23:37:00Z">
              <w:r>
                <w:rPr>
                  <w:rFonts w:hint="eastAsia" w:ascii="宋体" w:hAnsi="宋体"/>
                  <w:sz w:val="21"/>
                  <w:szCs w:val="21"/>
                </w:rPr>
                <w:t>1MB</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82" w:author="◉‿◉" w:date="2020-04-28T23:36:00Z"/>
        </w:trPr>
        <w:tc>
          <w:tcPr>
            <w:tcW w:w="2806" w:type="dxa"/>
            <w:tcBorders>
              <w:top w:val="single" w:color="auto" w:sz="4" w:space="0"/>
              <w:bottom w:val="single" w:color="auto" w:sz="4" w:space="0"/>
            </w:tcBorders>
            <w:vAlign w:val="center"/>
          </w:tcPr>
          <w:p>
            <w:pPr>
              <w:rPr>
                <w:ins w:id="6183" w:author="◉‿◉" w:date="2020-04-28T23:36:00Z"/>
                <w:rFonts w:ascii="宋体" w:hAnsi="宋体"/>
                <w:sz w:val="21"/>
                <w:szCs w:val="21"/>
              </w:rPr>
            </w:pPr>
            <w:ins w:id="6184" w:author="◉‿◉" w:date="2020-04-28T23:36:00Z">
              <w:r>
                <w:rPr>
                  <w:rFonts w:hint="eastAsia" w:ascii="宋体" w:hAnsi="宋体"/>
                  <w:sz w:val="21"/>
                  <w:szCs w:val="21"/>
                </w:rPr>
                <w:t>RAM</w:t>
              </w:r>
            </w:ins>
          </w:p>
        </w:tc>
        <w:tc>
          <w:tcPr>
            <w:tcW w:w="2813" w:type="dxa"/>
            <w:tcBorders>
              <w:top w:val="single" w:color="auto" w:sz="4" w:space="0"/>
              <w:bottom w:val="single" w:color="auto" w:sz="4" w:space="0"/>
            </w:tcBorders>
            <w:vAlign w:val="center"/>
          </w:tcPr>
          <w:p>
            <w:pPr>
              <w:rPr>
                <w:ins w:id="6185" w:author="◉‿◉" w:date="2020-04-28T23:36:00Z"/>
                <w:rFonts w:ascii="宋体" w:hAnsi="宋体"/>
                <w:sz w:val="21"/>
                <w:szCs w:val="21"/>
              </w:rPr>
            </w:pPr>
            <w:ins w:id="6186" w:author="◉‿◉" w:date="2020-04-28T23:37:00Z">
              <w:r>
                <w:rPr>
                  <w:rFonts w:hint="eastAsia" w:ascii="宋体" w:hAnsi="宋体"/>
                  <w:sz w:val="21"/>
                  <w:szCs w:val="21"/>
                </w:rPr>
                <w:t>192KB</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87" w:author="◉‿◉" w:date="2020-04-28T23:36:00Z"/>
        </w:trPr>
        <w:tc>
          <w:tcPr>
            <w:tcW w:w="2806" w:type="dxa"/>
            <w:tcBorders>
              <w:top w:val="single" w:color="auto" w:sz="4" w:space="0"/>
              <w:bottom w:val="single" w:color="auto" w:sz="4" w:space="0"/>
            </w:tcBorders>
            <w:vAlign w:val="center"/>
          </w:tcPr>
          <w:p>
            <w:pPr>
              <w:rPr>
                <w:ins w:id="6188" w:author="◉‿◉" w:date="2020-04-28T23:36:00Z"/>
                <w:rFonts w:ascii="宋体" w:hAnsi="宋体"/>
                <w:sz w:val="21"/>
                <w:szCs w:val="21"/>
              </w:rPr>
            </w:pPr>
            <w:ins w:id="6189" w:author="◉‿◉" w:date="2020-04-28T23:36:00Z">
              <w:r>
                <w:rPr>
                  <w:rFonts w:hint="eastAsia" w:ascii="宋体" w:hAnsi="宋体"/>
                  <w:sz w:val="21"/>
                  <w:szCs w:val="21"/>
                </w:rPr>
                <w:t>ROM类型</w:t>
              </w:r>
            </w:ins>
          </w:p>
        </w:tc>
        <w:tc>
          <w:tcPr>
            <w:tcW w:w="2813" w:type="dxa"/>
            <w:tcBorders>
              <w:top w:val="single" w:color="auto" w:sz="4" w:space="0"/>
              <w:bottom w:val="single" w:color="auto" w:sz="4" w:space="0"/>
            </w:tcBorders>
            <w:vAlign w:val="center"/>
          </w:tcPr>
          <w:p>
            <w:pPr>
              <w:rPr>
                <w:ins w:id="6190" w:author="◉‿◉" w:date="2020-04-28T23:36:00Z"/>
                <w:rFonts w:ascii="宋体" w:hAnsi="宋体"/>
                <w:sz w:val="21"/>
                <w:szCs w:val="21"/>
              </w:rPr>
            </w:pPr>
            <w:ins w:id="6191" w:author="◉‿◉" w:date="2020-04-28T23:37:00Z">
              <w:r>
                <w:rPr>
                  <w:rFonts w:hint="eastAsia" w:ascii="宋体" w:hAnsi="宋体"/>
                  <w:sz w:val="21"/>
                  <w:szCs w:val="21"/>
                </w:rPr>
                <w:t>FLASH</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92" w:author="◉‿◉" w:date="2020-04-28T23:36:00Z"/>
        </w:trPr>
        <w:tc>
          <w:tcPr>
            <w:tcW w:w="2806" w:type="dxa"/>
            <w:tcBorders>
              <w:top w:val="single" w:color="auto" w:sz="4" w:space="0"/>
              <w:bottom w:val="single" w:color="auto" w:sz="4" w:space="0"/>
            </w:tcBorders>
            <w:vAlign w:val="center"/>
          </w:tcPr>
          <w:p>
            <w:pPr>
              <w:rPr>
                <w:ins w:id="6193" w:author="◉‿◉" w:date="2020-04-28T23:36:00Z"/>
                <w:rFonts w:ascii="宋体" w:hAnsi="宋体"/>
                <w:sz w:val="21"/>
                <w:szCs w:val="21"/>
              </w:rPr>
            </w:pPr>
            <w:ins w:id="6194" w:author="◉‿◉" w:date="2020-04-28T23:36:00Z">
              <w:r>
                <w:rPr>
                  <w:rFonts w:hint="eastAsia" w:ascii="宋体" w:hAnsi="宋体"/>
                  <w:sz w:val="21"/>
                  <w:szCs w:val="21"/>
                </w:rPr>
                <w:t>CPU位数</w:t>
              </w:r>
            </w:ins>
          </w:p>
        </w:tc>
        <w:tc>
          <w:tcPr>
            <w:tcW w:w="2813" w:type="dxa"/>
            <w:tcBorders>
              <w:top w:val="single" w:color="auto" w:sz="4" w:space="0"/>
              <w:bottom w:val="single" w:color="auto" w:sz="4" w:space="0"/>
            </w:tcBorders>
            <w:vAlign w:val="center"/>
          </w:tcPr>
          <w:p>
            <w:pPr>
              <w:rPr>
                <w:ins w:id="6195" w:author="◉‿◉" w:date="2020-04-28T23:36:00Z"/>
                <w:rFonts w:ascii="宋体" w:hAnsi="宋体"/>
                <w:sz w:val="21"/>
                <w:szCs w:val="21"/>
              </w:rPr>
            </w:pPr>
            <w:ins w:id="6196" w:author="◉‿◉" w:date="2020-04-28T23:37:00Z">
              <w:r>
                <w:rPr>
                  <w:rFonts w:hint="eastAsia" w:ascii="宋体" w:hAnsi="宋体"/>
                  <w:sz w:val="21"/>
                  <w:szCs w:val="21"/>
                </w:rPr>
                <w:t>32-bit</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197" w:author="◉‿◉" w:date="2020-04-28T23:36:00Z"/>
        </w:trPr>
        <w:tc>
          <w:tcPr>
            <w:tcW w:w="2806" w:type="dxa"/>
            <w:tcBorders>
              <w:top w:val="single" w:color="auto" w:sz="4" w:space="0"/>
            </w:tcBorders>
            <w:vAlign w:val="center"/>
          </w:tcPr>
          <w:p>
            <w:pPr>
              <w:rPr>
                <w:ins w:id="6198" w:author="◉‿◉" w:date="2020-04-28T23:36:00Z"/>
                <w:rFonts w:ascii="宋体" w:hAnsi="宋体"/>
                <w:sz w:val="21"/>
                <w:szCs w:val="21"/>
              </w:rPr>
            </w:pPr>
            <w:ins w:id="6199" w:author="◉‿◉" w:date="2020-04-28T23:36:00Z">
              <w:r>
                <w:rPr>
                  <w:rFonts w:hint="eastAsia" w:ascii="宋体" w:hAnsi="宋体"/>
                  <w:sz w:val="21"/>
                  <w:szCs w:val="21"/>
                </w:rPr>
                <w:t>CPU</w:t>
              </w:r>
            </w:ins>
            <w:ins w:id="6200" w:author="◉‿◉" w:date="2020-04-28T23:37:00Z">
              <w:r>
                <w:rPr>
                  <w:rFonts w:hint="eastAsia" w:ascii="宋体" w:hAnsi="宋体"/>
                  <w:sz w:val="21"/>
                  <w:szCs w:val="21"/>
                </w:rPr>
                <w:t>内核</w:t>
              </w:r>
            </w:ins>
          </w:p>
        </w:tc>
        <w:tc>
          <w:tcPr>
            <w:tcW w:w="2813" w:type="dxa"/>
            <w:tcBorders>
              <w:top w:val="single" w:color="auto" w:sz="4" w:space="0"/>
            </w:tcBorders>
            <w:vAlign w:val="center"/>
          </w:tcPr>
          <w:p>
            <w:pPr>
              <w:rPr>
                <w:ins w:id="6201" w:author="◉‿◉" w:date="2020-04-28T23:36:00Z"/>
                <w:rFonts w:ascii="宋体" w:hAnsi="宋体"/>
                <w:sz w:val="21"/>
                <w:szCs w:val="21"/>
              </w:rPr>
            </w:pPr>
            <w:ins w:id="6202" w:author="◉‿◉" w:date="2020-04-28T23:37:00Z">
              <w:r>
                <w:rPr>
                  <w:rFonts w:hint="eastAsia" w:ascii="宋体" w:hAnsi="宋体"/>
                  <w:sz w:val="21"/>
                  <w:szCs w:val="21"/>
                </w:rPr>
                <w:t>ARM Cortex-M4</w:t>
              </w:r>
            </w:ins>
          </w:p>
        </w:tc>
      </w:tr>
    </w:tbl>
    <w:p>
      <w:pPr>
        <w:pStyle w:val="6"/>
      </w:pPr>
    </w:p>
    <w:p>
      <w:pPr>
        <w:pStyle w:val="58"/>
      </w:pPr>
      <w:bookmarkStart w:id="185" w:name="_Toc16386"/>
      <w:bookmarkStart w:id="186" w:name="_Toc510621509"/>
      <w:bookmarkStart w:id="187" w:name="_Toc19987"/>
      <w:bookmarkStart w:id="188" w:name="_Toc26101"/>
      <w:bookmarkStart w:id="189" w:name="_Toc3772"/>
      <w:bookmarkStart w:id="190" w:name="_Toc510620178"/>
      <w:bookmarkStart w:id="191" w:name="_Toc25182"/>
      <w:bookmarkStart w:id="192" w:name="_Toc4807"/>
      <w:bookmarkStart w:id="193" w:name="_Toc5095"/>
      <w:r>
        <w:rPr>
          <w:rFonts w:hint="eastAsia"/>
        </w:rPr>
        <w:t xml:space="preserve">3.2.2 </w:t>
      </w:r>
      <w:ins w:id="6203" w:author="◉‿◉" w:date="2020-04-28T23:40:00Z">
        <w:r>
          <w:rPr>
            <w:rFonts w:hint="eastAsia"/>
          </w:rPr>
          <w:t>窗帘控制模块</w:t>
        </w:r>
        <w:bookmarkEnd w:id="185"/>
        <w:bookmarkEnd w:id="186"/>
        <w:bookmarkEnd w:id="187"/>
        <w:bookmarkEnd w:id="188"/>
        <w:bookmarkEnd w:id="189"/>
        <w:bookmarkEnd w:id="190"/>
        <w:bookmarkEnd w:id="191"/>
        <w:bookmarkEnd w:id="192"/>
        <w:bookmarkEnd w:id="193"/>
      </w:ins>
    </w:p>
    <w:p>
      <w:pPr>
        <w:pStyle w:val="6"/>
        <w:rPr>
          <w:ins w:id="6204" w:author="◉‿◉" w:date="2020-04-28T23:42:00Z"/>
        </w:rPr>
      </w:pPr>
      <w:ins w:id="6205" w:author="◉‿◉" w:date="2020-04-28T23:40:00Z">
        <w:r>
          <w:rPr>
            <w:rFonts w:hint="eastAsia"/>
          </w:rPr>
          <w:t>窗帘的开启或关闭主要是依靠N20直流减速电机和L298N驱动模块</w:t>
        </w:r>
      </w:ins>
      <w:ins w:id="6206" w:author="◉‿◉" w:date="2020-04-28T23:41:00Z">
        <w:r>
          <w:rPr>
            <w:rFonts w:hint="eastAsia"/>
          </w:rPr>
          <w:t>，如图3-3</w:t>
        </w:r>
      </w:ins>
      <w:ins w:id="6207" w:author="◉‿◉" w:date="2020-04-28T23:40:00Z">
        <w:r>
          <w:rPr>
            <w:rFonts w:hint="eastAsia"/>
          </w:rPr>
          <w:t>。将STM32的DC-12V电源输出引脚与驱动芯片的VCC、GND通过杜邦线进行连接，单片机的输出引脚PB4、PB3、PB5分别接到L298N的IN1、IN2、ENA上，L298N模块的输出引脚OUT1与OUT2分别与电机的两个引脚连接。当PB4、PB3分别输出高低电平时，电机带动同步带转动，窗帘打开；当PB4、PB3分别输出低高电平时，电机带动同步带转动，窗帘关闭；当PB4、PB3分别输出低低电平时，电机停止转动，窗帘停止不动</w:t>
        </w:r>
      </w:ins>
      <w:ins w:id="6208" w:author="◉‿◉" w:date="2020-04-28T23:41:00Z">
        <w:r>
          <w:rPr>
            <w:rFonts w:hint="eastAsia"/>
          </w:rPr>
          <w:t>。</w:t>
        </w:r>
      </w:ins>
    </w:p>
    <w:p>
      <w:pPr>
        <w:pStyle w:val="7"/>
        <w:keepNext/>
        <w:spacing w:line="300" w:lineRule="auto"/>
        <w:ind w:firstLine="0" w:firstLineChars="0"/>
        <w:jc w:val="center"/>
        <w:rPr>
          <w:ins w:id="6209" w:author="◉‿◉" w:date="2020-04-28T23:42:00Z"/>
          <w:rFonts w:ascii="宋体" w:hAnsi="宋体"/>
          <w:sz w:val="18"/>
          <w:szCs w:val="18"/>
        </w:rPr>
      </w:pPr>
      <w:ins w:id="6210" w:author="◉‿◉" w:date="2020-04-28T23:42:00Z">
        <w:r>
          <w:rPr/>
          <w:drawing>
            <wp:inline distT="0" distB="0" distL="114300" distR="114300">
              <wp:extent cx="2056765" cy="1979295"/>
              <wp:effectExtent l="0" t="0" r="635" b="190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29"/>
                      <a:stretch>
                        <a:fillRect/>
                      </a:stretch>
                    </pic:blipFill>
                    <pic:spPr>
                      <a:xfrm>
                        <a:off x="0" y="0"/>
                        <a:ext cx="2056765" cy="1979295"/>
                      </a:xfrm>
                      <a:prstGeom prst="rect">
                        <a:avLst/>
                      </a:prstGeom>
                      <a:noFill/>
                      <a:ln>
                        <a:noFill/>
                      </a:ln>
                    </pic:spPr>
                  </pic:pic>
                </a:graphicData>
              </a:graphic>
            </wp:inline>
          </w:drawing>
        </w:r>
      </w:ins>
    </w:p>
    <w:p>
      <w:pPr>
        <w:pStyle w:val="60"/>
        <w:rPr>
          <w:ins w:id="6212" w:author="◉‿◉" w:date="2020-04-28T23:43:00Z"/>
        </w:rPr>
      </w:pPr>
      <w:ins w:id="6213" w:author="◉‿◉" w:date="2020-04-28T23:42:00Z">
        <w:bookmarkStart w:id="194" w:name="_Toc8292"/>
        <w:bookmarkStart w:id="195" w:name="_Toc25704"/>
        <w:bookmarkStart w:id="196" w:name="_Toc1127"/>
        <w:bookmarkStart w:id="197" w:name="_Toc28940"/>
        <w:bookmarkStart w:id="198" w:name="_Toc10128"/>
        <w:bookmarkStart w:id="199" w:name="_Toc7227"/>
        <w:bookmarkStart w:id="200" w:name="_Toc27171"/>
        <w:bookmarkStart w:id="201" w:name="_Toc524"/>
        <w:r>
          <w:rPr>
            <w:rFonts w:hint="eastAsia"/>
          </w:rPr>
          <w:t>图3-3 L298N电机驱动模块</w:t>
        </w:r>
        <w:bookmarkEnd w:id="194"/>
        <w:bookmarkEnd w:id="195"/>
        <w:bookmarkEnd w:id="196"/>
        <w:bookmarkEnd w:id="197"/>
        <w:bookmarkEnd w:id="198"/>
        <w:bookmarkEnd w:id="199"/>
        <w:bookmarkEnd w:id="200"/>
        <w:bookmarkEnd w:id="201"/>
      </w:ins>
    </w:p>
    <w:p>
      <w:pPr>
        <w:pStyle w:val="58"/>
        <w:rPr>
          <w:ins w:id="6214" w:author="◉‿◉" w:date="2020-04-28T23:43:00Z"/>
        </w:rPr>
      </w:pPr>
      <w:ins w:id="6215" w:author="◉‿◉" w:date="2020-04-28T23:43:00Z">
        <w:bookmarkStart w:id="202" w:name="_Toc9989"/>
        <w:bookmarkStart w:id="203" w:name="_Toc570"/>
        <w:bookmarkStart w:id="204" w:name="_Toc11499"/>
        <w:bookmarkStart w:id="205" w:name="_Toc25943"/>
        <w:bookmarkStart w:id="206" w:name="_Toc20065"/>
        <w:bookmarkStart w:id="207" w:name="_Toc30016"/>
        <w:bookmarkStart w:id="208" w:name="_Toc30317"/>
        <w:r>
          <w:rPr>
            <w:rFonts w:hint="eastAsia"/>
          </w:rPr>
          <w:t>3.2.3 室内环境监测模块</w:t>
        </w:r>
        <w:bookmarkEnd w:id="202"/>
        <w:bookmarkEnd w:id="203"/>
        <w:bookmarkEnd w:id="204"/>
        <w:bookmarkEnd w:id="205"/>
        <w:bookmarkEnd w:id="206"/>
        <w:bookmarkEnd w:id="207"/>
        <w:bookmarkEnd w:id="208"/>
      </w:ins>
    </w:p>
    <w:p>
      <w:pPr>
        <w:pStyle w:val="6"/>
        <w:rPr>
          <w:ins w:id="6216" w:author="◉‿◉" w:date="2020-04-28T23:43:00Z"/>
        </w:rPr>
      </w:pPr>
      <w:ins w:id="6217" w:author="◉‿◉" w:date="2020-04-28T23:44:00Z">
        <w:r>
          <w:rPr>
            <w:rFonts w:hint="eastAsia"/>
          </w:rPr>
          <w:t>光照模块、温湿度检测模块和TFTLCD模块构成了室内环境监测模块。光照模块采用的是光敏电阻传感器，如图3-4，它是利用光敏元件将光信号转换为电信号的传感器，它的敏感波长在可见光波长附近，包括红外线波长和紫外线波长。将模块的模拟信号输出引脚AO</w:t>
        </w:r>
      </w:ins>
      <w:ins w:id="6218" w:author="◉‿◉" w:date="2020-05-03T12:49:00Z">
        <w:r>
          <w:rPr>
            <w:rFonts w:hint="eastAsia"/>
          </w:rPr>
          <w:t>连接至</w:t>
        </w:r>
      </w:ins>
      <w:ins w:id="6219" w:author="◉‿◉" w:date="2020-04-28T23:44:00Z">
        <w:r>
          <w:rPr>
            <w:rFonts w:hint="eastAsia"/>
          </w:rPr>
          <w:t>板子上PF3，利用ADC3的通道9来读取光敏二极管电压的变化，从而得到环境光线的</w:t>
        </w:r>
      </w:ins>
      <w:ins w:id="6220" w:author="◉‿◉" w:date="2020-05-03T16:19:00Z">
        <w:r>
          <w:rPr>
            <w:rFonts w:hint="eastAsia"/>
          </w:rPr>
          <w:t>数据</w:t>
        </w:r>
      </w:ins>
      <w:ins w:id="6221" w:author="◉‿◉" w:date="2020-04-28T23:44:00Z">
        <w:r>
          <w:rPr>
            <w:rFonts w:hint="eastAsia"/>
          </w:rPr>
          <w:t xml:space="preserve">。光线越强，电压越低，光线越暗，电压越高，经转化后显示在 TFTLCD </w:t>
        </w:r>
      </w:ins>
      <w:ins w:id="6222" w:author="◉‿◉" w:date="2020-05-03T16:20:00Z">
        <w:r>
          <w:rPr>
            <w:rFonts w:hint="eastAsia"/>
          </w:rPr>
          <w:t>液晶屏</w:t>
        </w:r>
      </w:ins>
      <w:ins w:id="6223" w:author="◉‿◉" w:date="2020-04-28T23:44:00Z">
        <w:r>
          <w:rPr>
            <w:rFonts w:hint="eastAsia"/>
          </w:rPr>
          <w:t>上面。</w:t>
        </w:r>
      </w:ins>
    </w:p>
    <w:p>
      <w:pPr>
        <w:pStyle w:val="7"/>
        <w:keepNext/>
        <w:spacing w:line="300" w:lineRule="auto"/>
        <w:ind w:firstLine="0" w:firstLineChars="0"/>
        <w:jc w:val="center"/>
        <w:rPr>
          <w:ins w:id="6224" w:author="◉‿◉" w:date="2020-04-28T23:44:00Z"/>
          <w:rFonts w:ascii="宋体" w:hAnsi="宋体"/>
          <w:sz w:val="18"/>
          <w:szCs w:val="18"/>
        </w:rPr>
      </w:pPr>
      <w:ins w:id="6225" w:author="◉‿◉" w:date="2020-04-28T23:44:00Z">
        <w:r>
          <w:rPr/>
          <w:drawing>
            <wp:inline distT="0" distB="0" distL="114300" distR="114300">
              <wp:extent cx="1602105" cy="1243330"/>
              <wp:effectExtent l="0" t="0" r="13335" b="6350"/>
              <wp:docPr id="14" name="图片 2" descr="光敏电阻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光敏电阻传感器"/>
                      <pic:cNvPicPr>
                        <a:picLocks noChangeAspect="1"/>
                      </pic:cNvPicPr>
                    </pic:nvPicPr>
                    <pic:blipFill>
                      <a:blip r:embed="rId30"/>
                      <a:srcRect l="6291" t="5057" r="1518" b="2528"/>
                      <a:stretch>
                        <a:fillRect/>
                      </a:stretch>
                    </pic:blipFill>
                    <pic:spPr>
                      <a:xfrm>
                        <a:off x="0" y="0"/>
                        <a:ext cx="1602105" cy="1243330"/>
                      </a:xfrm>
                      <a:prstGeom prst="rect">
                        <a:avLst/>
                      </a:prstGeom>
                      <a:noFill/>
                      <a:ln>
                        <a:noFill/>
                      </a:ln>
                    </pic:spPr>
                  </pic:pic>
                </a:graphicData>
              </a:graphic>
            </wp:inline>
          </w:drawing>
        </w:r>
      </w:ins>
    </w:p>
    <w:p>
      <w:pPr>
        <w:pStyle w:val="60"/>
        <w:rPr>
          <w:ins w:id="6227" w:author="◉‿◉" w:date="2020-04-28T23:45:00Z"/>
        </w:rPr>
      </w:pPr>
      <w:ins w:id="6228" w:author="◉‿◉" w:date="2020-04-28T23:44:00Z">
        <w:bookmarkStart w:id="209" w:name="_Toc7161"/>
        <w:bookmarkStart w:id="210" w:name="_Toc14892"/>
        <w:bookmarkStart w:id="211" w:name="_Toc28941"/>
        <w:bookmarkStart w:id="212" w:name="_Toc4481"/>
        <w:bookmarkStart w:id="213" w:name="_Toc30098"/>
        <w:bookmarkStart w:id="214" w:name="_Toc11868"/>
        <w:bookmarkStart w:id="215" w:name="_Toc17676"/>
        <w:bookmarkStart w:id="216" w:name="_Toc31665"/>
        <w:r>
          <w:rPr>
            <w:rFonts w:hint="eastAsia"/>
          </w:rPr>
          <w:t>图3-4 光敏电阻传感器模块</w:t>
        </w:r>
        <w:bookmarkEnd w:id="209"/>
        <w:bookmarkEnd w:id="210"/>
        <w:bookmarkEnd w:id="211"/>
        <w:bookmarkEnd w:id="212"/>
        <w:bookmarkEnd w:id="213"/>
        <w:bookmarkEnd w:id="214"/>
        <w:bookmarkEnd w:id="215"/>
        <w:bookmarkEnd w:id="216"/>
      </w:ins>
    </w:p>
    <w:p>
      <w:pPr>
        <w:pStyle w:val="6"/>
        <w:rPr>
          <w:ins w:id="6229" w:author="◉‿◉" w:date="2020-04-28T23:44:00Z"/>
        </w:rPr>
      </w:pPr>
      <w:ins w:id="6230" w:author="◉‿◉" w:date="2020-04-28T23:45:00Z">
        <w:r>
          <w:rPr>
            <w:rFonts w:hint="eastAsia"/>
          </w:rPr>
          <w:t>温湿度检测模块采用的是数字温湿度传感器DHT11，如图3-5。它与STM32之间通过单总线进行通信，仅仅需要单片机上的一个I/O口，就可以实时的采集到本地的湿度和温度，而且数据采用校验和方式进行校验，有效的保证数据传输的准确性，其串行数据线DATA直接与STM32的PA15口连接，用于获取其</w:t>
        </w:r>
      </w:ins>
      <w:ins w:id="6231" w:author="◉‿◉" w:date="2020-05-03T16:20:00Z">
        <w:r>
          <w:rPr>
            <w:rFonts w:hint="eastAsia"/>
          </w:rPr>
          <w:t>采集</w:t>
        </w:r>
      </w:ins>
      <w:ins w:id="6232" w:author="◉‿◉" w:date="2020-05-03T16:21:00Z">
        <w:r>
          <w:rPr>
            <w:rFonts w:hint="eastAsia"/>
          </w:rPr>
          <w:t>到的</w:t>
        </w:r>
      </w:ins>
      <w:ins w:id="6233" w:author="◉‿◉" w:date="2020-04-28T23:45:00Z">
        <w:r>
          <w:rPr>
            <w:rFonts w:hint="eastAsia"/>
          </w:rPr>
          <w:t>数据。</w:t>
        </w:r>
      </w:ins>
    </w:p>
    <w:p>
      <w:pPr>
        <w:pStyle w:val="7"/>
        <w:keepNext/>
        <w:spacing w:line="300" w:lineRule="auto"/>
        <w:ind w:firstLine="0" w:firstLineChars="0"/>
        <w:jc w:val="center"/>
        <w:rPr>
          <w:ins w:id="6234" w:author="◉‿◉" w:date="2020-04-28T23:45:00Z"/>
          <w:rFonts w:ascii="宋体" w:hAnsi="宋体"/>
          <w:sz w:val="18"/>
          <w:szCs w:val="18"/>
        </w:rPr>
      </w:pPr>
      <w:ins w:id="6235" w:author="◉‿◉" w:date="2020-04-28T23:45:00Z">
        <w:r>
          <w:rPr/>
          <w:drawing>
            <wp:inline distT="0" distB="0" distL="114300" distR="114300">
              <wp:extent cx="1503680" cy="1282065"/>
              <wp:effectExtent l="0" t="0" r="5080" b="13335"/>
              <wp:docPr id="13" name="图片 13" descr="231d97fa9296995abc1d7d029dd2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31d97fa9296995abc1d7d029dd2b9b"/>
                      <pic:cNvPicPr>
                        <a:picLocks noChangeAspect="1"/>
                      </pic:cNvPicPr>
                    </pic:nvPicPr>
                    <pic:blipFill>
                      <a:blip r:embed="rId31"/>
                      <a:stretch>
                        <a:fillRect/>
                      </a:stretch>
                    </pic:blipFill>
                    <pic:spPr>
                      <a:xfrm>
                        <a:off x="0" y="0"/>
                        <a:ext cx="1503680" cy="1282065"/>
                      </a:xfrm>
                      <a:prstGeom prst="rect">
                        <a:avLst/>
                      </a:prstGeom>
                    </pic:spPr>
                  </pic:pic>
                </a:graphicData>
              </a:graphic>
            </wp:inline>
          </w:drawing>
        </w:r>
      </w:ins>
    </w:p>
    <w:p>
      <w:pPr>
        <w:pStyle w:val="60"/>
        <w:rPr>
          <w:ins w:id="6237" w:author="◉‿◉" w:date="2020-04-28T23:45:00Z"/>
        </w:rPr>
      </w:pPr>
      <w:ins w:id="6238" w:author="◉‿◉" w:date="2020-04-28T23:45:00Z">
        <w:bookmarkStart w:id="217" w:name="_Toc2036"/>
        <w:bookmarkStart w:id="218" w:name="_Toc5546"/>
        <w:bookmarkStart w:id="219" w:name="_Toc22114"/>
        <w:bookmarkStart w:id="220" w:name="_Toc9537"/>
        <w:bookmarkStart w:id="221" w:name="_Toc21844"/>
        <w:bookmarkStart w:id="222" w:name="_Toc7612"/>
        <w:bookmarkStart w:id="223" w:name="_Toc32687"/>
        <w:bookmarkStart w:id="224" w:name="_Toc29494"/>
        <w:r>
          <w:rPr>
            <w:rFonts w:hint="eastAsia"/>
          </w:rPr>
          <w:t>图3-</w:t>
        </w:r>
      </w:ins>
      <w:ins w:id="6239" w:author="◉‿◉" w:date="2020-04-28T23:46:00Z">
        <w:r>
          <w:rPr>
            <w:rFonts w:hint="eastAsia"/>
          </w:rPr>
          <w:t>5</w:t>
        </w:r>
      </w:ins>
      <w:ins w:id="6240" w:author="◉‿◉" w:date="2020-04-28T23:45:00Z">
        <w:r>
          <w:rPr>
            <w:rFonts w:hint="eastAsia"/>
          </w:rPr>
          <w:t xml:space="preserve"> </w:t>
        </w:r>
      </w:ins>
      <w:ins w:id="6241" w:author="◉‿◉" w:date="2020-04-28T23:46:00Z">
        <w:r>
          <w:rPr>
            <w:rFonts w:hint="eastAsia"/>
          </w:rPr>
          <w:t>DHT11温湿度传感器模块</w:t>
        </w:r>
        <w:bookmarkEnd w:id="217"/>
        <w:bookmarkEnd w:id="218"/>
        <w:bookmarkEnd w:id="219"/>
        <w:bookmarkEnd w:id="220"/>
        <w:bookmarkEnd w:id="221"/>
        <w:bookmarkEnd w:id="222"/>
        <w:bookmarkEnd w:id="223"/>
        <w:bookmarkEnd w:id="224"/>
      </w:ins>
    </w:p>
    <w:p>
      <w:pPr>
        <w:pStyle w:val="6"/>
        <w:rPr>
          <w:ins w:id="6242" w:author="◉‿◉" w:date="2020-04-28T23:43:00Z"/>
        </w:rPr>
      </w:pPr>
      <w:ins w:id="6243" w:author="◉‿◉" w:date="2020-04-28T23:47:00Z">
        <w:r>
          <w:rPr>
            <w:rFonts w:hint="eastAsia"/>
          </w:rPr>
          <w:t>TFTLCD模块即采用薄膜晶体管液晶显示器，其分辨率为320x240，支持65K色显示，自带可用来作为控制输入的触摸屏。屏幕上显示窗帘状态、各个传感器的数据等。用户只需在屏幕上点击，就可以轻松打开或关闭窗帘。在硬件上，TFTLCD模块与STM32单片机的I/O口的连接关系如下：LCD_CS片选信号对应 PG12即FSMC_NE4；LCD _RS对应 PF12即FSMC_A12；LCD _W对应PD5即FSMC_NWE；LCD_RD对应PD4即FSMC_NOE；LCD _D[15:0]则直接连接在FSMC_D15~FSMC_D0上。</w:t>
        </w:r>
      </w:ins>
    </w:p>
    <w:p>
      <w:pPr>
        <w:pStyle w:val="58"/>
        <w:rPr>
          <w:ins w:id="6244" w:author="◉‿◉" w:date="2020-04-28T23:43:00Z"/>
        </w:rPr>
      </w:pPr>
      <w:ins w:id="6245" w:author="◉‿◉" w:date="2020-04-28T23:43:00Z">
        <w:bookmarkStart w:id="225" w:name="_Toc6535"/>
        <w:bookmarkStart w:id="226" w:name="_Toc142"/>
        <w:bookmarkStart w:id="227" w:name="_Toc280"/>
        <w:bookmarkStart w:id="228" w:name="_Toc18479"/>
        <w:bookmarkStart w:id="229" w:name="_Toc11882"/>
        <w:bookmarkStart w:id="230" w:name="_Toc6925"/>
        <w:bookmarkStart w:id="231" w:name="_Toc4251"/>
        <w:r>
          <w:rPr>
            <w:rFonts w:hint="eastAsia"/>
          </w:rPr>
          <w:t>3.2.</w:t>
        </w:r>
      </w:ins>
      <w:ins w:id="6246" w:author="◉‿◉" w:date="2020-04-28T23:48:00Z">
        <w:r>
          <w:rPr>
            <w:rFonts w:hint="eastAsia"/>
          </w:rPr>
          <w:t>4</w:t>
        </w:r>
      </w:ins>
      <w:ins w:id="6247" w:author="◉‿◉" w:date="2020-04-28T23:43:00Z">
        <w:r>
          <w:rPr>
            <w:rFonts w:hint="eastAsia"/>
          </w:rPr>
          <w:t xml:space="preserve"> </w:t>
        </w:r>
      </w:ins>
      <w:ins w:id="6248" w:author="◉‿◉" w:date="2020-04-28T23:48:00Z">
        <w:r>
          <w:rPr>
            <w:rFonts w:hint="eastAsia"/>
          </w:rPr>
          <w:t>WIFI模块</w:t>
        </w:r>
        <w:bookmarkEnd w:id="225"/>
        <w:bookmarkEnd w:id="226"/>
        <w:bookmarkEnd w:id="227"/>
        <w:bookmarkEnd w:id="228"/>
        <w:bookmarkEnd w:id="229"/>
        <w:bookmarkEnd w:id="230"/>
        <w:bookmarkEnd w:id="231"/>
      </w:ins>
    </w:p>
    <w:p>
      <w:pPr>
        <w:pStyle w:val="6"/>
        <w:rPr>
          <w:ins w:id="6249" w:author="◉‿◉" w:date="2020-04-28T23:49:00Z"/>
        </w:rPr>
      </w:pPr>
      <w:ins w:id="6250" w:author="◉‿◉" w:date="2020-04-28T23:48:00Z">
        <w:r>
          <w:rPr>
            <w:rFonts w:hint="eastAsia"/>
          </w:rPr>
          <w:t>远程操控、TLINK服务器、窗帘系统三者之间的联系是串口WiFi无线模块—ESP8266实现的</w:t>
        </w:r>
      </w:ins>
      <w:ins w:id="6251" w:author="◉‿◉" w:date="2020-04-28T23:51:00Z">
        <w:r>
          <w:rPr>
            <w:rFonts w:hint="eastAsia"/>
          </w:rPr>
          <w:t>，如图3-6</w:t>
        </w:r>
      </w:ins>
      <w:ins w:id="6252" w:author="◉‿◉" w:date="2020-04-28T23:48:00Z">
        <w:r>
          <w:rPr>
            <w:rFonts w:hint="eastAsia"/>
          </w:rPr>
          <w:t>。它拥有完整TCP/IP协议栈，能够将串口的数据转化为无线网络信号</w:t>
        </w:r>
      </w:ins>
      <w:ins w:id="6253" w:author="◉‿◉" w:date="2020-05-03T16:21:00Z">
        <w:r>
          <w:rPr>
            <w:rFonts w:hint="eastAsia"/>
          </w:rPr>
          <w:t>。</w:t>
        </w:r>
      </w:ins>
      <w:ins w:id="6254" w:author="◉‿◉" w:date="2020-05-03T16:22:00Z">
        <w:r>
          <w:rPr>
            <w:rFonts w:hint="eastAsia"/>
          </w:rPr>
          <w:t>它</w:t>
        </w:r>
      </w:ins>
      <w:ins w:id="6255" w:author="◉‿◉" w:date="2020-04-28T23:48:00Z">
        <w:r>
          <w:rPr>
            <w:rFonts w:hint="eastAsia"/>
          </w:rPr>
          <w:t>具有三种工作模式，分别是Station(无线终端)、AP(无线接入点)、Station+AP(两种模式共存)，</w:t>
        </w:r>
      </w:ins>
      <w:ins w:id="6256" w:author="◉‿◉" w:date="2020-05-03T16:22:00Z">
        <w:r>
          <w:rPr>
            <w:rFonts w:hint="eastAsia"/>
          </w:rPr>
          <w:t>能</w:t>
        </w:r>
      </w:ins>
      <w:ins w:id="6257" w:author="◉‿◉" w:date="2020-04-28T23:48:00Z">
        <w:r>
          <w:rPr>
            <w:rFonts w:hint="eastAsia"/>
          </w:rPr>
          <w:t>实现十分灵活的组网方式和网络拓扑。STM32通过串口通信方式与其进行数据的交互，ESP8266模块的RXD、TXD分别连接STM32的PA0、PA1引脚，通过UART4依次发送对应的AT配置指令，配置成功后就能够与服务器进行数据交互。</w:t>
        </w:r>
      </w:ins>
    </w:p>
    <w:p>
      <w:pPr>
        <w:pStyle w:val="7"/>
        <w:keepNext/>
        <w:spacing w:line="300" w:lineRule="auto"/>
        <w:ind w:firstLine="0" w:firstLineChars="0"/>
        <w:jc w:val="center"/>
        <w:rPr>
          <w:ins w:id="6258" w:author="◉‿◉" w:date="2020-04-28T23:49:00Z"/>
          <w:rFonts w:ascii="宋体" w:hAnsi="宋体"/>
          <w:sz w:val="18"/>
          <w:szCs w:val="18"/>
        </w:rPr>
      </w:pPr>
      <w:ins w:id="6259" w:author="◉‿◉" w:date="2020-04-28T23:49:00Z">
        <w:r>
          <w:rPr/>
          <w:drawing>
            <wp:inline distT="0" distB="0" distL="114300" distR="114300">
              <wp:extent cx="1597660" cy="919480"/>
              <wp:effectExtent l="109220" t="245745" r="121920" b="25209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2"/>
                      <a:stretch>
                        <a:fillRect/>
                      </a:stretch>
                    </pic:blipFill>
                    <pic:spPr>
                      <a:xfrm rot="-1200000">
                        <a:off x="0" y="0"/>
                        <a:ext cx="1597660" cy="919480"/>
                      </a:xfrm>
                      <a:prstGeom prst="rect">
                        <a:avLst/>
                      </a:prstGeom>
                      <a:noFill/>
                      <a:ln>
                        <a:noFill/>
                      </a:ln>
                    </pic:spPr>
                  </pic:pic>
                </a:graphicData>
              </a:graphic>
            </wp:inline>
          </w:drawing>
        </w:r>
      </w:ins>
    </w:p>
    <w:p>
      <w:pPr>
        <w:pStyle w:val="60"/>
        <w:rPr>
          <w:ins w:id="6261" w:author="◉‿◉" w:date="2020-04-28T23:43:00Z"/>
        </w:rPr>
      </w:pPr>
      <w:ins w:id="6262" w:author="◉‿◉" w:date="2020-04-28T23:49:00Z">
        <w:bookmarkStart w:id="232" w:name="_Toc16093"/>
        <w:bookmarkStart w:id="233" w:name="_Toc15549"/>
        <w:bookmarkStart w:id="234" w:name="_Toc6041"/>
        <w:bookmarkStart w:id="235" w:name="_Toc12412"/>
        <w:bookmarkStart w:id="236" w:name="_Toc3913"/>
        <w:bookmarkStart w:id="237" w:name="_Toc5126"/>
        <w:bookmarkStart w:id="238" w:name="_Toc5749"/>
        <w:bookmarkStart w:id="239" w:name="_Toc3872"/>
        <w:r>
          <w:rPr>
            <w:rFonts w:hint="eastAsia"/>
          </w:rPr>
          <w:t>图3-6 ESP8266 WIFI模块</w:t>
        </w:r>
        <w:bookmarkEnd w:id="232"/>
        <w:bookmarkEnd w:id="233"/>
        <w:bookmarkEnd w:id="234"/>
        <w:bookmarkEnd w:id="235"/>
        <w:bookmarkEnd w:id="236"/>
        <w:bookmarkEnd w:id="237"/>
        <w:bookmarkEnd w:id="238"/>
        <w:bookmarkEnd w:id="239"/>
      </w:ins>
    </w:p>
    <w:p>
      <w:pPr>
        <w:pStyle w:val="58"/>
        <w:rPr>
          <w:ins w:id="6263" w:author="◉‿◉" w:date="2020-04-28T23:43:00Z"/>
        </w:rPr>
      </w:pPr>
      <w:ins w:id="6264" w:author="◉‿◉" w:date="2020-04-28T23:43:00Z">
        <w:bookmarkStart w:id="240" w:name="_Toc13798"/>
        <w:bookmarkStart w:id="241" w:name="_Toc23035"/>
        <w:bookmarkStart w:id="242" w:name="_Toc1767"/>
        <w:bookmarkStart w:id="243" w:name="_Toc1942"/>
        <w:bookmarkStart w:id="244" w:name="_Toc5843"/>
        <w:bookmarkStart w:id="245" w:name="_Toc29050"/>
        <w:bookmarkStart w:id="246" w:name="_Toc6005"/>
        <w:r>
          <w:rPr>
            <w:rFonts w:hint="eastAsia"/>
          </w:rPr>
          <w:t>3.2.</w:t>
        </w:r>
      </w:ins>
      <w:ins w:id="6265" w:author="◉‿◉" w:date="2020-04-28T23:50:00Z">
        <w:r>
          <w:rPr>
            <w:rFonts w:hint="eastAsia"/>
          </w:rPr>
          <w:t>5</w:t>
        </w:r>
      </w:ins>
      <w:ins w:id="6266" w:author="◉‿◉" w:date="2020-04-28T23:43:00Z">
        <w:r>
          <w:rPr>
            <w:rFonts w:hint="eastAsia"/>
          </w:rPr>
          <w:t xml:space="preserve"> </w:t>
        </w:r>
      </w:ins>
      <w:ins w:id="6267" w:author="◉‿◉" w:date="2020-04-28T23:50:00Z">
        <w:r>
          <w:rPr>
            <w:rFonts w:hint="eastAsia"/>
          </w:rPr>
          <w:t>安防模块</w:t>
        </w:r>
        <w:bookmarkEnd w:id="240"/>
        <w:bookmarkEnd w:id="241"/>
        <w:bookmarkEnd w:id="242"/>
        <w:bookmarkEnd w:id="243"/>
        <w:bookmarkEnd w:id="244"/>
        <w:bookmarkEnd w:id="245"/>
        <w:bookmarkEnd w:id="246"/>
      </w:ins>
    </w:p>
    <w:p>
      <w:pPr>
        <w:pStyle w:val="6"/>
        <w:rPr>
          <w:ins w:id="6268" w:author="◉‿◉" w:date="2020-04-28T23:51:00Z"/>
        </w:rPr>
      </w:pPr>
      <w:ins w:id="6269" w:author="◉‿◉" w:date="2020-04-28T23:50:00Z">
        <w:r>
          <w:rPr>
            <w:rFonts w:hint="eastAsia"/>
          </w:rPr>
          <w:t>安防模块由蜂鸣器报警模块和人体感应模块组成。蜂鸣器大部分都是使用蜂鸣器来做提示或报警，比如按键按下、开始工作、工作结束或是故障等等。在系统中用于报警功能，</w:t>
        </w:r>
      </w:ins>
      <w:ins w:id="6270" w:author="◉‿◉" w:date="2020-05-03T16:23:00Z">
        <w:r>
          <w:rPr>
            <w:rFonts w:hint="eastAsia"/>
          </w:rPr>
          <w:t>由于</w:t>
        </w:r>
      </w:ins>
      <w:ins w:id="6271" w:author="◉‿◉" w:date="2020-04-28T23:50:00Z">
        <w:r>
          <w:rPr>
            <w:rFonts w:hint="eastAsia"/>
          </w:rPr>
          <w:t>蜂鸣器的工作电流一般比较大，以致于单片机的I/O 口是无法直接驱动的，所以要利用放大电路来驱动</w:t>
        </w:r>
      </w:ins>
      <w:ins w:id="6272" w:author="◉‿◉" w:date="2020-04-28T23:51:00Z">
        <w:r>
          <w:rPr>
            <w:rFonts w:hint="eastAsia"/>
          </w:rPr>
          <w:t>，如图3-7</w:t>
        </w:r>
      </w:ins>
      <w:ins w:id="6273" w:author="◉‿◉" w:date="2020-04-28T23:50:00Z">
        <w:r>
          <w:rPr>
            <w:rFonts w:hint="eastAsia"/>
          </w:rPr>
          <w:t>，通过GPIO的输出电平控制三极管的导通来放大电流就可以了。</w:t>
        </w:r>
      </w:ins>
    </w:p>
    <w:p>
      <w:pPr>
        <w:pStyle w:val="7"/>
        <w:keepNext/>
        <w:spacing w:line="300" w:lineRule="auto"/>
        <w:ind w:firstLine="0" w:firstLineChars="0"/>
        <w:jc w:val="center"/>
        <w:rPr>
          <w:ins w:id="6274" w:author="◉‿◉" w:date="2020-04-28T23:51:00Z"/>
          <w:rFonts w:ascii="宋体" w:hAnsi="宋体"/>
          <w:sz w:val="18"/>
          <w:szCs w:val="18"/>
        </w:rPr>
      </w:pPr>
      <w:ins w:id="6275" w:author="◉‿◉" w:date="2020-04-28T23:52:00Z">
        <w:r>
          <w:rPr/>
          <w:drawing>
            <wp:inline distT="0" distB="0" distL="114300" distR="114300">
              <wp:extent cx="1960880" cy="1852295"/>
              <wp:effectExtent l="0" t="0" r="5080" b="698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3"/>
                      <a:stretch>
                        <a:fillRect/>
                      </a:stretch>
                    </pic:blipFill>
                    <pic:spPr>
                      <a:xfrm>
                        <a:off x="0" y="0"/>
                        <a:ext cx="1960880" cy="1852295"/>
                      </a:xfrm>
                      <a:prstGeom prst="rect">
                        <a:avLst/>
                      </a:prstGeom>
                      <a:noFill/>
                      <a:ln>
                        <a:noFill/>
                      </a:ln>
                    </pic:spPr>
                  </pic:pic>
                </a:graphicData>
              </a:graphic>
            </wp:inline>
          </w:drawing>
        </w:r>
      </w:ins>
    </w:p>
    <w:p>
      <w:pPr>
        <w:pStyle w:val="60"/>
        <w:rPr>
          <w:ins w:id="6277" w:author="◉‿◉" w:date="2020-04-28T23:53:00Z"/>
        </w:rPr>
      </w:pPr>
      <w:ins w:id="6278" w:author="◉‿◉" w:date="2020-04-28T23:51:00Z">
        <w:bookmarkStart w:id="247" w:name="_Toc14477"/>
        <w:bookmarkStart w:id="248" w:name="_Toc11628"/>
        <w:bookmarkStart w:id="249" w:name="_Toc32321"/>
        <w:bookmarkStart w:id="250" w:name="_Toc12159"/>
        <w:bookmarkStart w:id="251" w:name="_Toc26604"/>
        <w:bookmarkStart w:id="252" w:name="_Toc17460"/>
        <w:bookmarkStart w:id="253" w:name="_Toc15622"/>
        <w:bookmarkStart w:id="254" w:name="_Toc8377"/>
        <w:r>
          <w:rPr>
            <w:rFonts w:hint="eastAsia"/>
          </w:rPr>
          <w:t>图3-</w:t>
        </w:r>
      </w:ins>
      <w:ins w:id="6279" w:author="◉‿◉" w:date="2020-04-28T23:52:00Z">
        <w:r>
          <w:rPr>
            <w:rFonts w:hint="eastAsia"/>
          </w:rPr>
          <w:t>7</w:t>
        </w:r>
      </w:ins>
      <w:ins w:id="6280" w:author="◉‿◉" w:date="2020-04-28T23:51:00Z">
        <w:r>
          <w:rPr>
            <w:rFonts w:hint="eastAsia"/>
          </w:rPr>
          <w:t xml:space="preserve"> </w:t>
        </w:r>
      </w:ins>
      <w:ins w:id="6281" w:author="◉‿◉" w:date="2020-05-04T16:22:00Z">
        <w:r>
          <w:rPr>
            <w:rFonts w:hint="eastAsia"/>
          </w:rPr>
          <w:t>蜂鸣器</w:t>
        </w:r>
      </w:ins>
      <w:ins w:id="6282" w:author="◉‿◉" w:date="2020-05-04T16:23:00Z">
        <w:r>
          <w:rPr>
            <w:rFonts w:hint="eastAsia"/>
          </w:rPr>
          <w:t>驱动电路</w:t>
        </w:r>
        <w:bookmarkEnd w:id="247"/>
        <w:bookmarkEnd w:id="248"/>
        <w:bookmarkEnd w:id="249"/>
        <w:bookmarkEnd w:id="250"/>
        <w:bookmarkEnd w:id="251"/>
        <w:bookmarkEnd w:id="252"/>
        <w:bookmarkEnd w:id="253"/>
        <w:bookmarkEnd w:id="254"/>
      </w:ins>
    </w:p>
    <w:p>
      <w:pPr>
        <w:pStyle w:val="6"/>
        <w:rPr>
          <w:ins w:id="6283" w:author="◉‿◉" w:date="2020-04-28T23:54:00Z"/>
        </w:rPr>
      </w:pPr>
      <w:ins w:id="6284" w:author="◉‿◉" w:date="2020-04-28T23:53:00Z">
        <w:r>
          <w:rPr>
            <w:rFonts w:hint="eastAsia"/>
          </w:rPr>
          <w:t>人体感应模块使用的是HC-SR501，如图3-8，它是基于红外线技术的自动控制模块，灵敏度高，可靠性强。将其触发方式设置为可重复触发，如果有人体在其感应范围活动，其输出将一直保持高电平，直到人离开后才延时将高电平变为低电平。将OUT信号输出引脚接至STM32的PC12上。</w:t>
        </w:r>
      </w:ins>
    </w:p>
    <w:p>
      <w:pPr>
        <w:pStyle w:val="7"/>
        <w:keepNext/>
        <w:spacing w:line="300" w:lineRule="auto"/>
        <w:ind w:firstLine="0" w:firstLineChars="0"/>
        <w:jc w:val="center"/>
        <w:rPr>
          <w:ins w:id="6285" w:author="◉‿◉" w:date="2020-04-28T23:54:00Z"/>
          <w:rFonts w:ascii="宋体" w:hAnsi="宋体"/>
          <w:sz w:val="18"/>
          <w:szCs w:val="18"/>
        </w:rPr>
      </w:pPr>
      <w:ins w:id="6286" w:author="◉‿◉" w:date="2020-04-28T23:54:00Z">
        <w:r>
          <w:rPr/>
          <w:drawing>
            <wp:inline distT="0" distB="0" distL="114300" distR="114300">
              <wp:extent cx="2038985" cy="1793875"/>
              <wp:effectExtent l="0" t="0" r="3175" b="4445"/>
              <wp:docPr id="35" name="图片 6" descr="HC-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HC-SR501"/>
                      <pic:cNvPicPr>
                        <a:picLocks noChangeAspect="1"/>
                      </pic:cNvPicPr>
                    </pic:nvPicPr>
                    <pic:blipFill>
                      <a:blip r:embed="rId34"/>
                      <a:stretch>
                        <a:fillRect/>
                      </a:stretch>
                    </pic:blipFill>
                    <pic:spPr>
                      <a:xfrm>
                        <a:off x="0" y="0"/>
                        <a:ext cx="2038985" cy="1793875"/>
                      </a:xfrm>
                      <a:prstGeom prst="rect">
                        <a:avLst/>
                      </a:prstGeom>
                      <a:noFill/>
                      <a:ln>
                        <a:noFill/>
                      </a:ln>
                    </pic:spPr>
                  </pic:pic>
                </a:graphicData>
              </a:graphic>
            </wp:inline>
          </w:drawing>
        </w:r>
      </w:ins>
    </w:p>
    <w:p>
      <w:pPr>
        <w:pStyle w:val="60"/>
        <w:rPr>
          <w:ins w:id="6288" w:author="◉‿◉" w:date="2020-04-28T23:54:00Z"/>
        </w:rPr>
      </w:pPr>
      <w:ins w:id="6289" w:author="◉‿◉" w:date="2020-04-28T23:54:00Z">
        <w:bookmarkStart w:id="255" w:name="_Toc6669"/>
        <w:bookmarkStart w:id="256" w:name="_Toc7907"/>
        <w:bookmarkStart w:id="257" w:name="_Toc373"/>
        <w:bookmarkStart w:id="258" w:name="_Toc15834"/>
        <w:bookmarkStart w:id="259" w:name="_Toc362"/>
        <w:bookmarkStart w:id="260" w:name="_Toc30265"/>
        <w:bookmarkStart w:id="261" w:name="_Toc6619"/>
        <w:bookmarkStart w:id="262" w:name="_Toc8249"/>
        <w:r>
          <w:rPr>
            <w:rFonts w:hint="eastAsia"/>
          </w:rPr>
          <w:t>图3-8 HC-SR501人体红外感应模块</w:t>
        </w:r>
        <w:bookmarkEnd w:id="255"/>
        <w:bookmarkEnd w:id="256"/>
        <w:bookmarkEnd w:id="257"/>
        <w:bookmarkEnd w:id="258"/>
        <w:bookmarkEnd w:id="259"/>
        <w:bookmarkEnd w:id="260"/>
        <w:bookmarkEnd w:id="261"/>
        <w:bookmarkEnd w:id="262"/>
      </w:ins>
    </w:p>
    <w:p>
      <w:pPr>
        <w:pStyle w:val="6"/>
        <w:sectPr>
          <w:pgSz w:w="11906" w:h="16838"/>
          <w:pgMar w:top="1418" w:right="1134" w:bottom="1418" w:left="1134" w:header="851" w:footer="992" w:gutter="284"/>
          <w:cols w:space="720" w:num="1"/>
          <w:docGrid w:linePitch="312" w:charSpace="0"/>
        </w:sectPr>
      </w:pPr>
    </w:p>
    <w:p>
      <w:pPr>
        <w:pStyle w:val="5"/>
        <w:rPr>
          <w:ins w:id="6290" w:author="◉‿◉" w:date="2020-04-29T22:31:00Z"/>
        </w:rPr>
      </w:pPr>
      <w:ins w:id="6291" w:author="◉‿◉" w:date="2020-04-29T22:31:00Z">
        <w:bookmarkStart w:id="263" w:name="_Toc21285"/>
        <w:bookmarkStart w:id="264" w:name="_Toc13650"/>
        <w:bookmarkStart w:id="265" w:name="_Toc7120"/>
        <w:bookmarkStart w:id="266" w:name="_Toc622"/>
        <w:bookmarkStart w:id="267" w:name="_Toc12678"/>
        <w:bookmarkStart w:id="268" w:name="_Toc1414"/>
        <w:bookmarkStart w:id="269" w:name="_Toc24225"/>
        <w:bookmarkStart w:id="270" w:name="_Toc188851603"/>
        <w:bookmarkStart w:id="271" w:name="_Toc188851833"/>
        <w:bookmarkStart w:id="272" w:name="_Toc188852320"/>
        <w:bookmarkStart w:id="273" w:name="_Toc510620179"/>
        <w:bookmarkStart w:id="274" w:name="_Toc510621510"/>
        <w:bookmarkStart w:id="275" w:name="_Toc188851687"/>
        <w:r>
          <w:rPr>
            <w:rFonts w:hint="eastAsia"/>
          </w:rPr>
          <w:t>第4章 系统软件设计</w:t>
        </w:r>
        <w:bookmarkEnd w:id="263"/>
        <w:bookmarkEnd w:id="264"/>
        <w:bookmarkEnd w:id="265"/>
        <w:bookmarkEnd w:id="266"/>
        <w:bookmarkEnd w:id="267"/>
        <w:bookmarkEnd w:id="268"/>
        <w:bookmarkEnd w:id="269"/>
      </w:ins>
    </w:p>
    <w:p>
      <w:pPr>
        <w:pStyle w:val="57"/>
        <w:rPr>
          <w:ins w:id="6292" w:author="◉‿◉" w:date="2020-04-29T22:31:00Z"/>
        </w:rPr>
      </w:pPr>
      <w:ins w:id="6293" w:author="◉‿◉" w:date="2020-04-29T22:31:00Z">
        <w:bookmarkStart w:id="276" w:name="_Toc27280"/>
        <w:bookmarkStart w:id="277" w:name="_Toc5324"/>
        <w:bookmarkStart w:id="278" w:name="_Toc5914"/>
        <w:bookmarkStart w:id="279" w:name="_Toc6534"/>
        <w:bookmarkStart w:id="280" w:name="_Toc5402"/>
        <w:bookmarkStart w:id="281" w:name="_Toc20937"/>
        <w:bookmarkStart w:id="282" w:name="_Toc19909"/>
        <w:r>
          <w:rPr>
            <w:rFonts w:hint="eastAsia"/>
          </w:rPr>
          <w:t>4.1 总体设计</w:t>
        </w:r>
        <w:bookmarkEnd w:id="276"/>
        <w:bookmarkEnd w:id="277"/>
        <w:bookmarkEnd w:id="278"/>
        <w:bookmarkEnd w:id="279"/>
        <w:bookmarkEnd w:id="280"/>
        <w:bookmarkEnd w:id="281"/>
        <w:bookmarkEnd w:id="282"/>
      </w:ins>
    </w:p>
    <w:p>
      <w:pPr>
        <w:pStyle w:val="6"/>
        <w:rPr>
          <w:ins w:id="6294" w:author="◉‿◉" w:date="2020-04-29T22:31:00Z"/>
        </w:rPr>
      </w:pPr>
      <w:ins w:id="6295" w:author="◉‿◉" w:date="2020-04-29T22:31:00Z">
        <w:r>
          <w:rPr>
            <w:rFonts w:hint="eastAsia"/>
          </w:rPr>
          <w:t>系统的软件主要</w:t>
        </w:r>
      </w:ins>
      <w:ins w:id="6296" w:author="◉‿◉" w:date="2020-05-05T19:29:00Z">
        <w:r>
          <w:rPr>
            <w:rFonts w:hint="eastAsia"/>
          </w:rPr>
          <w:t>由以下</w:t>
        </w:r>
      </w:ins>
      <w:ins w:id="6297" w:author="◉‿◉" w:date="2020-04-29T22:31:00Z">
        <w:r>
          <w:rPr>
            <w:rFonts w:hint="eastAsia"/>
          </w:rPr>
          <w:t>模块</w:t>
        </w:r>
      </w:ins>
      <w:ins w:id="6298" w:author="◉‿◉" w:date="2020-05-05T19:29:00Z">
        <w:r>
          <w:rPr>
            <w:rFonts w:hint="eastAsia"/>
          </w:rPr>
          <w:t>组成</w:t>
        </w:r>
      </w:ins>
      <w:ins w:id="6299" w:author="◉‿◉" w:date="2020-04-29T22:31:00Z">
        <w:r>
          <w:rPr>
            <w:rFonts w:hint="eastAsia"/>
          </w:rPr>
          <w:t>：初始化STM32F407的内部资源、室内环境监测模块、安防模块、WIFI通信模块、TLINK服务器设计、窗帘控制模块。</w:t>
        </w:r>
      </w:ins>
    </w:p>
    <w:p>
      <w:pPr>
        <w:pStyle w:val="6"/>
        <w:rPr>
          <w:ins w:id="6300" w:author="◉‿◉" w:date="2020-04-29T22:31:00Z"/>
        </w:rPr>
      </w:pPr>
      <w:ins w:id="6301" w:author="◉‿◉" w:date="2020-04-29T22:31:00Z">
        <w:r>
          <w:rPr>
            <w:rFonts w:hint="eastAsia"/>
          </w:rPr>
          <w:t>整体设计思路如图4-1。系统上电启动后，首先初始化STM32内部资源，包括：定时器、IIC、串口、ADC、RTC（带日历功能）以及所用到的通用IO口等，这些资源是整个系统运行的基础。</w:t>
        </w:r>
      </w:ins>
      <w:ins w:id="6302" w:author="◉‿◉" w:date="2020-05-05T19:36:00Z">
        <w:r>
          <w:rPr>
            <w:rFonts w:hint="eastAsia"/>
          </w:rPr>
          <w:t>STM32单片机通过光照模块不断得到当前环境的光照</w:t>
        </w:r>
      </w:ins>
      <w:ins w:id="6303" w:author="◉‿◉" w:date="2020-05-05T19:37:00Z">
        <w:r>
          <w:rPr>
            <w:rFonts w:hint="eastAsia"/>
          </w:rPr>
          <w:t>数据</w:t>
        </w:r>
      </w:ins>
      <w:ins w:id="6304" w:author="◉‿◉" w:date="2020-05-05T19:39:00Z">
        <w:r>
          <w:rPr>
            <w:rFonts w:hint="eastAsia"/>
          </w:rPr>
          <w:t>，</w:t>
        </w:r>
      </w:ins>
      <w:ins w:id="6305" w:author="◉‿◉" w:date="2020-05-06T21:55:00Z">
        <w:r>
          <w:rPr>
            <w:rFonts w:hint="eastAsia"/>
          </w:rPr>
          <w:t>通过</w:t>
        </w:r>
      </w:ins>
      <w:ins w:id="6306" w:author="◉‿◉" w:date="2020-05-05T19:39:00Z">
        <w:r>
          <w:rPr>
            <w:rFonts w:hint="eastAsia"/>
          </w:rPr>
          <w:t>光电开关得到窗帘的是</w:t>
        </w:r>
      </w:ins>
      <w:ins w:id="6307" w:author="◉‿◉" w:date="2020-05-07T08:44:00Z">
        <w:r>
          <w:rPr>
            <w:rFonts w:hint="eastAsia"/>
          </w:rPr>
          <w:t>位</w:t>
        </w:r>
      </w:ins>
      <w:ins w:id="6308" w:author="◉‿◉" w:date="2020-05-05T19:40:00Z">
        <w:r>
          <w:rPr>
            <w:rFonts w:hint="eastAsia"/>
          </w:rPr>
          <w:t>于何种状况</w:t>
        </w:r>
      </w:ins>
      <w:ins w:id="6309" w:author="◉‿◉" w:date="2020-05-05T20:10:00Z">
        <w:r>
          <w:rPr>
            <w:rFonts w:hint="eastAsia"/>
          </w:rPr>
          <w:t>，</w:t>
        </w:r>
      </w:ins>
      <w:ins w:id="6310" w:author="◉‿◉" w:date="2020-05-05T19:40:00Z">
        <w:r>
          <w:rPr>
            <w:rFonts w:hint="eastAsia"/>
          </w:rPr>
          <w:t>打开还是关闭。</w:t>
        </w:r>
      </w:ins>
      <w:ins w:id="6311" w:author="◉‿◉" w:date="2020-05-05T20:21:00Z">
        <w:r>
          <w:rPr>
            <w:rFonts w:hint="eastAsia"/>
          </w:rPr>
          <w:t>TFTLCD模块</w:t>
        </w:r>
      </w:ins>
      <w:ins w:id="6312" w:author="◉‿◉" w:date="2020-05-05T20:22:00Z">
        <w:r>
          <w:rPr>
            <w:rFonts w:hint="eastAsia"/>
          </w:rPr>
          <w:t>动态显示传感器采集的数据信息，</w:t>
        </w:r>
      </w:ins>
      <w:ins w:id="6313" w:author="◉‿◉" w:date="2020-05-05T20:27:00Z">
        <w:r>
          <w:rPr>
            <w:rFonts w:hint="eastAsia"/>
          </w:rPr>
          <w:t>用户能够在TFT</w:t>
        </w:r>
      </w:ins>
      <w:ins w:id="6314" w:author="◉‿◉" w:date="2020-05-05T20:28:00Z">
        <w:r>
          <w:rPr>
            <w:rFonts w:hint="eastAsia"/>
          </w:rPr>
          <w:t>LCD</w:t>
        </w:r>
      </w:ins>
      <w:ins w:id="6315" w:author="◉‿◉" w:date="2020-05-05T20:29:00Z">
        <w:r>
          <w:rPr>
            <w:rFonts w:hint="eastAsia"/>
          </w:rPr>
          <w:t>的</w:t>
        </w:r>
      </w:ins>
      <w:ins w:id="6316" w:author="◉‿◉" w:date="2020-05-05T20:28:00Z">
        <w:r>
          <w:rPr>
            <w:rFonts w:hint="eastAsia"/>
          </w:rPr>
          <w:t>UI界面上选择需要实现的</w:t>
        </w:r>
      </w:ins>
      <w:ins w:id="6317" w:author="◉‿◉" w:date="2020-05-05T20:29:00Z">
        <w:r>
          <w:rPr>
            <w:rFonts w:hint="eastAsia"/>
          </w:rPr>
          <w:t>功能。</w:t>
        </w:r>
      </w:ins>
      <w:ins w:id="6318" w:author="◉‿◉" w:date="2020-05-05T20:23:00Z">
        <w:r>
          <w:rPr>
            <w:rFonts w:hint="eastAsia"/>
          </w:rPr>
          <w:t>并每间隔10秒将</w:t>
        </w:r>
      </w:ins>
      <w:ins w:id="6319" w:author="◉‿◉" w:date="2020-05-05T20:29:00Z">
        <w:r>
          <w:rPr>
            <w:rFonts w:hint="eastAsia"/>
          </w:rPr>
          <w:t>所有数据</w:t>
        </w:r>
      </w:ins>
      <w:ins w:id="6320" w:author="◉‿◉" w:date="2020-05-05T20:23:00Z">
        <w:r>
          <w:rPr>
            <w:rFonts w:hint="eastAsia"/>
          </w:rPr>
          <w:t>通过</w:t>
        </w:r>
      </w:ins>
      <w:ins w:id="6321" w:author="◉‿◉" w:date="2020-05-05T20:29:00Z">
        <w:r>
          <w:rPr>
            <w:rFonts w:hint="eastAsia"/>
          </w:rPr>
          <w:t>ESP8266</w:t>
        </w:r>
      </w:ins>
      <w:ins w:id="6322" w:author="◉‿◉" w:date="2020-05-05T20:23:00Z">
        <w:r>
          <w:rPr>
            <w:rFonts w:hint="eastAsia"/>
          </w:rPr>
          <w:t>模块</w:t>
        </w:r>
      </w:ins>
      <w:ins w:id="6323" w:author="◉‿◉" w:date="2020-05-05T20:29:00Z">
        <w:r>
          <w:rPr>
            <w:rFonts w:hint="eastAsia"/>
          </w:rPr>
          <w:t>发</w:t>
        </w:r>
      </w:ins>
      <w:ins w:id="6324" w:author="◉‿◉" w:date="2020-05-05T20:23:00Z">
        <w:r>
          <w:rPr>
            <w:rFonts w:hint="eastAsia"/>
          </w:rPr>
          <w:t>送到TLINK</w:t>
        </w:r>
      </w:ins>
      <w:ins w:id="6325" w:author="◉‿◉" w:date="2020-05-05T20:30:00Z">
        <w:r>
          <w:rPr>
            <w:rFonts w:hint="eastAsia"/>
          </w:rPr>
          <w:t>监控中心</w:t>
        </w:r>
      </w:ins>
      <w:ins w:id="6326" w:author="◉‿◉" w:date="2020-05-05T20:23:00Z">
        <w:r>
          <w:rPr>
            <w:rFonts w:hint="eastAsia"/>
          </w:rPr>
          <w:t>上。</w:t>
        </w:r>
      </w:ins>
      <w:ins w:id="6327" w:author="◉‿◉" w:date="2020-05-05T20:34:00Z">
        <w:r>
          <w:rPr>
            <w:rFonts w:hint="eastAsia"/>
          </w:rPr>
          <w:t>此外，</w:t>
        </w:r>
      </w:ins>
      <w:ins w:id="6328" w:author="◉‿◉" w:date="2020-05-05T20:23:00Z">
        <w:r>
          <w:rPr>
            <w:rFonts w:hint="eastAsia"/>
          </w:rPr>
          <w:t>STM32</w:t>
        </w:r>
      </w:ins>
      <w:ins w:id="6329" w:author="◉‿◉" w:date="2020-05-05T20:34:00Z">
        <w:r>
          <w:rPr>
            <w:rFonts w:hint="eastAsia"/>
          </w:rPr>
          <w:t>一直</w:t>
        </w:r>
      </w:ins>
      <w:ins w:id="6330" w:author="◉‿◉" w:date="2020-05-05T20:23:00Z">
        <w:r>
          <w:rPr>
            <w:rFonts w:hint="eastAsia"/>
          </w:rPr>
          <w:t>准备</w:t>
        </w:r>
      </w:ins>
      <w:ins w:id="6331" w:author="◉‿◉" w:date="2020-05-05T20:38:00Z">
        <w:r>
          <w:rPr>
            <w:rFonts w:hint="eastAsia"/>
          </w:rPr>
          <w:t>获取</w:t>
        </w:r>
      </w:ins>
      <w:ins w:id="6332" w:author="◉‿◉" w:date="2020-05-05T20:23:00Z">
        <w:r>
          <w:rPr>
            <w:rFonts w:hint="eastAsia"/>
          </w:rPr>
          <w:t>和解析</w:t>
        </w:r>
      </w:ins>
      <w:ins w:id="6333" w:author="◉‿◉" w:date="2020-04-29T22:31:00Z">
        <w:r>
          <w:rPr>
            <w:rFonts w:hint="eastAsia"/>
          </w:rPr>
          <w:t>从TLINK监控中心或微信控制中心所发送而来的控制指令，根据该指令马上打开或者关闭窗帘。</w:t>
        </w:r>
      </w:ins>
    </w:p>
    <w:p>
      <w:pPr>
        <w:pStyle w:val="6"/>
        <w:rPr>
          <w:ins w:id="6334" w:author="◉‿◉" w:date="2020-04-29T22:31:00Z"/>
        </w:rPr>
      </w:pPr>
      <w:ins w:id="6335" w:author="◉‿◉" w:date="2020-04-29T22:31:00Z">
        <w:r>
          <w:rPr>
            <w:rFonts w:hint="eastAsia"/>
          </w:rPr>
          <w:t>若系统工作于智能模式，</w:t>
        </w:r>
      </w:ins>
      <w:ins w:id="6336" w:author="◉‿◉" w:date="2020-04-30T08:30:00Z">
        <w:r>
          <w:rPr>
            <w:rFonts w:hint="eastAsia"/>
          </w:rPr>
          <w:t>并且当前没有接收到来自用户具体的控制指令</w:t>
        </w:r>
      </w:ins>
      <w:ins w:id="6337" w:author="◉‿◉" w:date="2020-04-29T22:31:00Z">
        <w:r>
          <w:rPr>
            <w:rFonts w:hint="eastAsia"/>
          </w:rPr>
          <w:t>，则单片机将采集到的光照数据与用户所设定的阈值进行比较，在环境光强达到设置的阈值时，通过L298N模块控制电机转动从而调整窗帘的开合状态，此时用户无法控制窗帘的状态。</w:t>
        </w:r>
      </w:ins>
    </w:p>
    <w:p>
      <w:pPr>
        <w:pStyle w:val="6"/>
        <w:rPr>
          <w:ins w:id="6338" w:author="◉‿◉" w:date="2020-04-29T22:31:00Z"/>
        </w:rPr>
      </w:pPr>
      <w:ins w:id="6339" w:author="◉‿◉" w:date="2020-04-29T22:31:00Z">
        <w:r>
          <w:rPr>
            <w:rFonts w:hint="eastAsia"/>
          </w:rPr>
          <w:t>若系统工作于手动模式，用户在TFTLCD液晶屏控制界面上点击触摸屏打开或关闭窗帘，同时也能启用定时功能，在特定时间打开或关闭窗帘。</w:t>
        </w:r>
      </w:ins>
    </w:p>
    <w:p>
      <w:pPr>
        <w:pStyle w:val="7"/>
        <w:keepNext/>
        <w:spacing w:line="300" w:lineRule="auto"/>
        <w:ind w:firstLine="0" w:firstLineChars="0"/>
        <w:jc w:val="center"/>
        <w:rPr>
          <w:ins w:id="6340" w:author="◉‿◉" w:date="2020-04-29T22:31:00Z"/>
          <w:rFonts w:ascii="宋体" w:hAnsi="宋体"/>
          <w:sz w:val="18"/>
          <w:szCs w:val="18"/>
        </w:rPr>
      </w:pPr>
      <w:ins w:id="6341" w:author="◉‿◉" w:date="2020-04-29T22:31:00Z">
        <w:r>
          <w:rPr/>
          <w:drawing>
            <wp:inline distT="0" distB="0" distL="114300" distR="114300">
              <wp:extent cx="2800985" cy="3479800"/>
              <wp:effectExtent l="0" t="0" r="0" b="0"/>
              <wp:docPr id="2"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2" descr="qt_temp"/>
                      <pic:cNvPicPr>
                        <a:picLocks noChangeAspect="1"/>
                      </pic:cNvPicPr>
                    </pic:nvPicPr>
                    <pic:blipFill>
                      <a:blip r:embed="rId35"/>
                      <a:srcRect l="4968" t="4642" r="7722" b="5605"/>
                      <a:stretch>
                        <a:fillRect/>
                      </a:stretch>
                    </pic:blipFill>
                    <pic:spPr>
                      <a:xfrm>
                        <a:off x="0" y="0"/>
                        <a:ext cx="2800985" cy="3479800"/>
                      </a:xfrm>
                      <a:prstGeom prst="rect">
                        <a:avLst/>
                      </a:prstGeom>
                      <a:noFill/>
                      <a:ln>
                        <a:noFill/>
                      </a:ln>
                    </pic:spPr>
                  </pic:pic>
                </a:graphicData>
              </a:graphic>
            </wp:inline>
          </w:drawing>
        </w:r>
      </w:ins>
    </w:p>
    <w:p>
      <w:pPr>
        <w:pStyle w:val="60"/>
        <w:rPr>
          <w:ins w:id="6343" w:author="◉‿◉" w:date="2020-04-29T22:31:00Z"/>
        </w:rPr>
      </w:pPr>
      <w:ins w:id="6344" w:author="◉‿◉" w:date="2020-04-29T22:31:00Z">
        <w:bookmarkStart w:id="283" w:name="_Toc15568"/>
        <w:bookmarkStart w:id="284" w:name="_Toc3947"/>
        <w:bookmarkStart w:id="285" w:name="_Toc606"/>
        <w:bookmarkStart w:id="286" w:name="_Toc27929"/>
        <w:bookmarkStart w:id="287" w:name="_Toc5310"/>
        <w:bookmarkStart w:id="288" w:name="_Toc21802"/>
        <w:bookmarkStart w:id="289" w:name="_Toc26282"/>
        <w:bookmarkStart w:id="290" w:name="_Toc31254"/>
        <w:r>
          <w:rPr>
            <w:rFonts w:hint="eastAsia"/>
          </w:rPr>
          <w:t xml:space="preserve">图4-1 </w:t>
        </w:r>
      </w:ins>
      <w:ins w:id="6345" w:author="◉‿◉" w:date="2020-05-06T21:27:00Z">
        <w:r>
          <w:rPr>
            <w:rFonts w:hint="eastAsia"/>
          </w:rPr>
          <w:t>软件</w:t>
        </w:r>
      </w:ins>
      <w:ins w:id="6346" w:author="◉‿◉" w:date="2020-04-29T22:31:00Z">
        <w:r>
          <w:rPr>
            <w:rFonts w:hint="eastAsia"/>
          </w:rPr>
          <w:t>主程序流程</w:t>
        </w:r>
        <w:bookmarkEnd w:id="283"/>
        <w:bookmarkEnd w:id="284"/>
        <w:bookmarkEnd w:id="285"/>
        <w:bookmarkEnd w:id="286"/>
        <w:bookmarkEnd w:id="287"/>
        <w:bookmarkEnd w:id="288"/>
        <w:bookmarkEnd w:id="289"/>
        <w:bookmarkEnd w:id="290"/>
      </w:ins>
    </w:p>
    <w:p>
      <w:pPr>
        <w:pStyle w:val="6"/>
        <w:rPr>
          <w:ins w:id="6347" w:author="◉‿◉" w:date="2020-04-29T22:31:00Z"/>
        </w:rPr>
      </w:pPr>
      <w:ins w:id="6348" w:author="◉‿◉" w:date="2020-04-29T22:31:00Z">
        <w:r>
          <w:rPr>
            <w:rFonts w:hint="eastAsia"/>
          </w:rPr>
          <w:t>室内环境监测模块所需要DHT11（温湿度传感器）</w:t>
        </w:r>
      </w:ins>
      <w:ins w:id="6349" w:author="◉‿◉" w:date="2020-05-03T16:35:00Z">
        <w:r>
          <w:rPr>
            <w:rFonts w:hint="eastAsia"/>
          </w:rPr>
          <w:t>通过</w:t>
        </w:r>
      </w:ins>
      <w:ins w:id="6350" w:author="◉‿◉" w:date="2020-05-07T08:43:00Z">
        <w:r>
          <w:rPr>
            <w:rFonts w:hint="eastAsia"/>
          </w:rPr>
          <w:t>STM32上一个普通引脚</w:t>
        </w:r>
      </w:ins>
      <w:ins w:id="6351" w:author="◉‿◉" w:date="2020-05-05T19:20:00Z">
        <w:r>
          <w:rPr>
            <w:rFonts w:hint="eastAsia"/>
          </w:rPr>
          <w:t>，按照其</w:t>
        </w:r>
      </w:ins>
      <w:ins w:id="6352" w:author="◉‿◉" w:date="2020-05-05T19:21:00Z">
        <w:r>
          <w:rPr>
            <w:rFonts w:hint="eastAsia"/>
          </w:rPr>
          <w:t>数据传输时序</w:t>
        </w:r>
      </w:ins>
      <w:ins w:id="6353" w:author="◉‿◉" w:date="2020-05-05T19:22:00Z">
        <w:r>
          <w:rPr>
            <w:rFonts w:hint="eastAsia"/>
          </w:rPr>
          <w:t>得到室内</w:t>
        </w:r>
      </w:ins>
      <w:ins w:id="6354" w:author="◉‿◉" w:date="2020-04-29T22:31:00Z">
        <w:r>
          <w:rPr>
            <w:rFonts w:hint="eastAsia"/>
          </w:rPr>
          <w:t>的温度、湿度；</w:t>
        </w:r>
      </w:ins>
      <w:ins w:id="6355" w:author="◉‿◉" w:date="2020-05-05T19:26:00Z">
        <w:r>
          <w:rPr>
            <w:rFonts w:hint="eastAsia"/>
          </w:rPr>
          <w:t>STM32</w:t>
        </w:r>
      </w:ins>
      <w:ins w:id="6356" w:author="◉‿◉" w:date="2020-04-29T22:31:00Z">
        <w:r>
          <w:rPr>
            <w:rFonts w:hint="eastAsia"/>
          </w:rPr>
          <w:t>通过ADC</w:t>
        </w:r>
      </w:ins>
      <w:ins w:id="6357" w:author="◉‿◉" w:date="2020-05-05T19:25:00Z">
        <w:r>
          <w:rPr>
            <w:rFonts w:hint="eastAsia"/>
          </w:rPr>
          <w:t>3获取光敏电阻两端</w:t>
        </w:r>
      </w:ins>
      <w:ins w:id="6358" w:author="◉‿◉" w:date="2020-04-29T22:31:00Z">
        <w:r>
          <w:rPr>
            <w:rFonts w:hint="eastAsia"/>
          </w:rPr>
          <w:t>电压，</w:t>
        </w:r>
      </w:ins>
      <w:ins w:id="6359" w:author="◉‿◉" w:date="2020-05-05T19:27:00Z">
        <w:r>
          <w:rPr>
            <w:rFonts w:hint="eastAsia"/>
          </w:rPr>
          <w:t>将电压数据经过一定</w:t>
        </w:r>
      </w:ins>
      <w:ins w:id="6360" w:author="◉‿◉" w:date="2020-05-05T19:28:00Z">
        <w:r>
          <w:rPr>
            <w:rFonts w:hint="eastAsia"/>
          </w:rPr>
          <w:t>的转换，继而得到室内</w:t>
        </w:r>
      </w:ins>
      <w:ins w:id="6361" w:author="◉‿◉" w:date="2020-04-29T22:31:00Z">
        <w:r>
          <w:rPr>
            <w:rFonts w:hint="eastAsia"/>
          </w:rPr>
          <w:t>光线</w:t>
        </w:r>
      </w:ins>
      <w:ins w:id="6362" w:author="◉‿◉" w:date="2020-05-05T19:28:00Z">
        <w:r>
          <w:rPr>
            <w:rFonts w:hint="eastAsia"/>
          </w:rPr>
          <w:t>强度</w:t>
        </w:r>
      </w:ins>
      <w:ins w:id="6363" w:author="◉‿◉" w:date="2020-04-29T22:31:00Z">
        <w:r>
          <w:rPr>
            <w:rFonts w:hint="eastAsia"/>
          </w:rPr>
          <w:t>的变化；TFTLCD模块会显示室内的信息可视化，同时提供友善的功能操作界面。</w:t>
        </w:r>
      </w:ins>
    </w:p>
    <w:p>
      <w:pPr>
        <w:pStyle w:val="6"/>
        <w:rPr>
          <w:ins w:id="6364" w:author="◉‿◉" w:date="2020-04-29T22:31:00Z"/>
        </w:rPr>
      </w:pPr>
      <w:ins w:id="6365" w:author="◉‿◉" w:date="2020-04-29T22:31:00Z">
        <w:r>
          <w:rPr>
            <w:rFonts w:hint="eastAsia"/>
          </w:rPr>
          <w:t>安防模块使用HC-SR501（人体红外传感器）感应周围有没有运动的物体，采用可重复触发方式，当夜晚检测到有外部人员从窗户入侵时，会触发蜂鸣器响起。</w:t>
        </w:r>
      </w:ins>
    </w:p>
    <w:p>
      <w:pPr>
        <w:pStyle w:val="6"/>
        <w:rPr>
          <w:ins w:id="6366" w:author="◉‿◉" w:date="2020-04-29T22:31:00Z"/>
        </w:rPr>
      </w:pPr>
      <w:ins w:id="6367" w:author="◉‿◉" w:date="2020-04-29T22:31:00Z">
        <w:r>
          <w:rPr>
            <w:rFonts w:hint="eastAsia"/>
          </w:rPr>
          <w:t>WIFI模块最主要的作用就是将STM32和服务器实现通信，在ESP8266串口透传模式下，将终端的信息传输到云服务器。</w:t>
        </w:r>
      </w:ins>
    </w:p>
    <w:p>
      <w:pPr>
        <w:pStyle w:val="6"/>
        <w:rPr>
          <w:ins w:id="6368" w:author="◉‿◉" w:date="2020-04-29T22:31:00Z"/>
        </w:rPr>
      </w:pPr>
      <w:ins w:id="6369" w:author="◉‿◉" w:date="2020-04-29T22:31:00Z">
        <w:r>
          <w:rPr>
            <w:rFonts w:hint="eastAsia"/>
          </w:rPr>
          <w:t>窗帘控制模块分为了两种模式，分别是智能模式与手动模式。在智能模式下，</w:t>
        </w:r>
      </w:ins>
      <w:ins w:id="6370" w:author="◉‿◉" w:date="2020-04-30T08:30:00Z">
        <w:r>
          <w:rPr>
            <w:rFonts w:hint="eastAsia"/>
          </w:rPr>
          <w:t>系统根据光敏传感器所采集的数据及用户设置的阈值</w:t>
        </w:r>
      </w:ins>
      <w:ins w:id="6371" w:author="◉‿◉" w:date="2020-04-29T22:31:00Z">
        <w:r>
          <w:rPr>
            <w:rFonts w:hint="eastAsia"/>
          </w:rPr>
          <w:t>，通过L298N模块带动电机正反转，从而控制窗帘开/关。在手动模式下，具有定时功能可以让窗帘在某个时间点开或者关，或者手动点击屏幕上的窗帘开关</w:t>
        </w:r>
      </w:ins>
      <w:ins w:id="6372" w:author="◉‿◉" w:date="2020-04-29T23:51:00Z">
        <w:r>
          <w:rPr>
            <w:rFonts w:hint="eastAsia"/>
          </w:rPr>
          <w:t>。</w:t>
        </w:r>
      </w:ins>
    </w:p>
    <w:p>
      <w:pPr>
        <w:pStyle w:val="58"/>
        <w:rPr>
          <w:ins w:id="6373" w:author="◉‿◉" w:date="2020-04-29T22:31:00Z"/>
        </w:rPr>
      </w:pPr>
      <w:ins w:id="6374" w:author="◉‿◉" w:date="2020-04-29T22:31:00Z">
        <w:bookmarkStart w:id="291" w:name="_Toc21453"/>
        <w:bookmarkStart w:id="292" w:name="_Toc12167"/>
        <w:bookmarkStart w:id="293" w:name="_Toc12969"/>
        <w:bookmarkStart w:id="294" w:name="_Toc6396"/>
        <w:bookmarkStart w:id="295" w:name="_Toc15029"/>
        <w:bookmarkStart w:id="296" w:name="_Toc19579"/>
        <w:bookmarkStart w:id="297" w:name="_Toc126"/>
        <w:r>
          <w:rPr>
            <w:rFonts w:hint="eastAsia"/>
          </w:rPr>
          <w:t>4</w:t>
        </w:r>
      </w:ins>
      <w:ins w:id="6375" w:author="◉‿◉" w:date="2020-04-29T22:31:00Z">
        <w:r>
          <w:rPr/>
          <w:t>.</w:t>
        </w:r>
      </w:ins>
      <w:ins w:id="6376" w:author="◉‿◉" w:date="2020-04-29T22:31:00Z">
        <w:r>
          <w:rPr>
            <w:rFonts w:hint="eastAsia"/>
          </w:rPr>
          <w:t>1</w:t>
        </w:r>
      </w:ins>
      <w:ins w:id="6377" w:author="◉‿◉" w:date="2020-04-29T22:31:00Z">
        <w:r>
          <w:rPr/>
          <w:t>.1</w:t>
        </w:r>
      </w:ins>
      <w:ins w:id="6378" w:author="◉‿◉" w:date="2020-04-29T22:31:00Z">
        <w:r>
          <w:rPr>
            <w:rFonts w:hint="eastAsia"/>
          </w:rPr>
          <w:t xml:space="preserve"> 软件开发环境简介</w:t>
        </w:r>
        <w:bookmarkEnd w:id="291"/>
        <w:bookmarkEnd w:id="292"/>
        <w:bookmarkEnd w:id="293"/>
        <w:bookmarkEnd w:id="294"/>
        <w:bookmarkEnd w:id="295"/>
        <w:bookmarkEnd w:id="296"/>
        <w:bookmarkEnd w:id="297"/>
      </w:ins>
    </w:p>
    <w:p>
      <w:pPr>
        <w:pStyle w:val="6"/>
        <w:rPr>
          <w:ins w:id="6379" w:author="◉‿◉" w:date="2020-05-05T18:13:00Z"/>
        </w:rPr>
      </w:pPr>
      <w:ins w:id="6380" w:author="◉‿◉" w:date="2020-04-29T22:31:00Z">
        <w:r>
          <w:rPr>
            <w:rFonts w:hint="eastAsia"/>
          </w:rPr>
          <w:t>STM32的软件开发环境使用MDK5，是RealView MDK的简称，其使用 uVision5 IDE 集成开发环境如图4-2，完美支持Cortex-M、Cortex-R4、ARM7和ARM9系列器件。ST(意法半导体)为了方便用户开发程序，提供了一套丰富的 STM32F4 固件库。固件库就是函数的集合，固件库函数的作用是向下负责与寄存器直接打交道，向上提供用户函数调用的接口（API）。在其STM32官方标准固件库下，采用C语言进行开发。在结构性、可读性、可维护性上有明显的优势，易学易用。</w:t>
        </w:r>
      </w:ins>
    </w:p>
    <w:p>
      <w:pPr>
        <w:pStyle w:val="6"/>
        <w:rPr>
          <w:ins w:id="6381" w:author="◉‿◉" w:date="2020-04-29T22:31:00Z"/>
        </w:rPr>
      </w:pPr>
      <w:ins w:id="6382" w:author="◉‿◉" w:date="2020-05-05T18:13:00Z">
        <w:r>
          <w:rPr>
            <w:rFonts w:hint="eastAsia"/>
          </w:rPr>
          <w:t>MDK5</w:t>
        </w:r>
      </w:ins>
      <w:ins w:id="6383" w:author="◉‿◉" w:date="2020-05-05T18:31:00Z">
        <w:r>
          <w:rPr>
            <w:rFonts w:hint="eastAsia"/>
          </w:rPr>
          <w:t>为</w:t>
        </w:r>
      </w:ins>
      <w:ins w:id="6384" w:author="◉‿◉" w:date="2020-05-05T18:13:00Z">
        <w:r>
          <w:rPr>
            <w:rFonts w:hint="eastAsia"/>
          </w:rPr>
          <w:t>开发者编写代码的时候提供很多便捷之处</w:t>
        </w:r>
      </w:ins>
      <w:ins w:id="6385" w:author="◉‿◉" w:date="2020-05-05T18:31:00Z">
        <w:r>
          <w:rPr>
            <w:rFonts w:hint="eastAsia"/>
          </w:rPr>
          <w:t>，它具备</w:t>
        </w:r>
      </w:ins>
      <w:ins w:id="6386" w:author="◉‿◉" w:date="2020-05-05T18:32:00Z">
        <w:r>
          <w:rPr>
            <w:rFonts w:hint="eastAsia"/>
          </w:rPr>
          <w:t>了很多实用的功能。</w:t>
        </w:r>
      </w:ins>
      <w:ins w:id="6387" w:author="◉‿◉" w:date="2020-05-05T18:13:00Z">
        <w:r>
          <w:rPr>
            <w:rFonts w:hint="eastAsia"/>
          </w:rPr>
          <w:t>例如关键字、数字</w:t>
        </w:r>
      </w:ins>
      <w:ins w:id="6388" w:author="◉‿◉" w:date="2020-05-05T18:33:00Z">
        <w:r>
          <w:rPr>
            <w:rFonts w:hint="eastAsia"/>
          </w:rPr>
          <w:t>、</w:t>
        </w:r>
      </w:ins>
      <w:ins w:id="6389" w:author="◉‿◉" w:date="2020-05-05T18:13:00Z">
        <w:r>
          <w:rPr>
            <w:rFonts w:hint="eastAsia"/>
          </w:rPr>
          <w:t>注释等特别的地方就</w:t>
        </w:r>
      </w:ins>
      <w:ins w:id="6390" w:author="◉‿◉" w:date="2020-05-05T18:33:00Z">
        <w:r>
          <w:rPr>
            <w:rFonts w:hint="eastAsia"/>
          </w:rPr>
          <w:t>可以</w:t>
        </w:r>
      </w:ins>
      <w:ins w:id="6391" w:author="◉‿◉" w:date="2020-05-05T18:13:00Z">
        <w:r>
          <w:rPr>
            <w:rFonts w:hint="eastAsia"/>
          </w:rPr>
          <w:t>用不同颜色的字体区</w:t>
        </w:r>
      </w:ins>
      <w:ins w:id="6392" w:author="◉‿◉" w:date="2020-05-05T18:34:00Z">
        <w:r>
          <w:rPr>
            <w:rFonts w:hint="eastAsia"/>
          </w:rPr>
          <w:t>进行</w:t>
        </w:r>
      </w:ins>
      <w:ins w:id="6393" w:author="◉‿◉" w:date="2020-05-05T18:13:00Z">
        <w:r>
          <w:rPr>
            <w:rFonts w:hint="eastAsia"/>
          </w:rPr>
          <w:t>分开，让开发者便于观察。如果开发者在编写代码上出现语法的错误，那么软件就会在代码下发出现红色线</w:t>
        </w:r>
      </w:ins>
      <w:ins w:id="6394" w:author="◉‿◉" w:date="2020-05-05T18:35:00Z">
        <w:r>
          <w:rPr>
            <w:rFonts w:hint="eastAsia"/>
          </w:rPr>
          <w:t>。</w:t>
        </w:r>
      </w:ins>
      <w:ins w:id="6395" w:author="◉‿◉" w:date="2020-05-05T18:13:00Z">
        <w:r>
          <w:rPr>
            <w:rFonts w:hint="eastAsia"/>
          </w:rPr>
          <w:t>若出现</w:t>
        </w:r>
      </w:ins>
      <w:ins w:id="6396" w:author="◉‿◉" w:date="2020-05-05T18:36:00Z">
        <w:r>
          <w:rPr>
            <w:rFonts w:hint="eastAsia"/>
          </w:rPr>
          <w:t>感叹号图标的</w:t>
        </w:r>
      </w:ins>
      <w:ins w:id="6397" w:author="◉‿◉" w:date="2020-05-05T18:13:00Z">
        <w:r>
          <w:rPr>
            <w:rFonts w:hint="eastAsia"/>
          </w:rPr>
          <w:t>警告，那么代码下方</w:t>
        </w:r>
      </w:ins>
      <w:ins w:id="6398" w:author="◉‿◉" w:date="2020-05-05T19:13:00Z">
        <w:r>
          <w:rPr>
            <w:rFonts w:hint="eastAsia"/>
          </w:rPr>
          <w:t>会</w:t>
        </w:r>
      </w:ins>
      <w:ins w:id="6399" w:author="◉‿◉" w:date="2020-05-05T18:13:00Z">
        <w:r>
          <w:rPr>
            <w:rFonts w:hint="eastAsia"/>
          </w:rPr>
          <w:t>出现黄色</w:t>
        </w:r>
      </w:ins>
      <w:ins w:id="6400" w:author="◉‿◉" w:date="2020-05-05T19:13:00Z">
        <w:r>
          <w:rPr>
            <w:rFonts w:hint="eastAsia"/>
          </w:rPr>
          <w:t>波浪线</w:t>
        </w:r>
      </w:ins>
      <w:ins w:id="6401" w:author="◉‿◉" w:date="2020-05-05T18:13:00Z">
        <w:r>
          <w:rPr>
            <w:rFonts w:hint="eastAsia"/>
          </w:rPr>
          <w:t>，同时把鼠标放在出现问题的代码上时，软件就会提示出现问题的原因以及提供解决问题的方法</w:t>
        </w:r>
      </w:ins>
      <w:ins w:id="6402" w:author="◉‿◉" w:date="2020-05-05T19:13:00Z">
        <w:r>
          <w:rPr>
            <w:rFonts w:hint="eastAsia"/>
          </w:rPr>
          <w:t>。</w:t>
        </w:r>
      </w:ins>
      <w:ins w:id="6403" w:author="◉‿◉" w:date="2020-05-05T19:14:00Z">
        <w:r>
          <w:rPr>
            <w:rFonts w:hint="eastAsia"/>
          </w:rPr>
          <w:t>此外，在软件也</w:t>
        </w:r>
      </w:ins>
      <w:ins w:id="6404" w:author="◉‿◉" w:date="2020-05-05T19:15:00Z">
        <w:r>
          <w:rPr>
            <w:rFonts w:hint="eastAsia"/>
          </w:rPr>
          <w:t>支持一键下载，可以编译后的hex文件直接下载至开发板中，不需要再经过其他软件的</w:t>
        </w:r>
      </w:ins>
      <w:ins w:id="6405" w:author="◉‿◉" w:date="2020-05-05T19:16:00Z">
        <w:r>
          <w:rPr>
            <w:rFonts w:hint="eastAsia"/>
          </w:rPr>
          <w:t>中转，</w:t>
        </w:r>
      </w:ins>
      <w:ins w:id="6406" w:author="◉‿◉" w:date="2020-05-05T18:13:00Z">
        <w:r>
          <w:rPr>
            <w:rFonts w:hint="eastAsia"/>
          </w:rPr>
          <w:t>为开发者编写代码提供了许多帮助，并且能够加快编写代码的速度，提高了设计的质量。</w:t>
        </w:r>
      </w:ins>
      <w:ins w:id="6407" w:author="◉‿◉" w:date="2020-05-05T18:27:00Z">
        <w:r>
          <w:rPr>
            <w:rFonts w:hint="eastAsia"/>
          </w:rPr>
          <w:t xml:space="preserve"> </w:t>
        </w:r>
      </w:ins>
    </w:p>
    <w:p>
      <w:pPr>
        <w:jc w:val="center"/>
        <w:rPr>
          <w:ins w:id="6408" w:author="◉‿◉" w:date="2020-04-29T22:31:00Z"/>
          <w:rFonts w:ascii="宋体" w:hAnsi="宋体"/>
          <w:sz w:val="18"/>
          <w:szCs w:val="18"/>
        </w:rPr>
      </w:pPr>
      <w:ins w:id="6409" w:author="◉‿◉" w:date="2020-04-29T22:31:00Z">
        <w:r>
          <w:rPr/>
          <w:drawing>
            <wp:inline distT="0" distB="0" distL="114300" distR="114300">
              <wp:extent cx="1139825" cy="1104265"/>
              <wp:effectExtent l="0" t="0" r="3175" b="825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36"/>
                      <a:stretch>
                        <a:fillRect/>
                      </a:stretch>
                    </pic:blipFill>
                    <pic:spPr>
                      <a:xfrm>
                        <a:off x="0" y="0"/>
                        <a:ext cx="1139825" cy="1104265"/>
                      </a:xfrm>
                      <a:prstGeom prst="rect">
                        <a:avLst/>
                      </a:prstGeom>
                      <a:noFill/>
                      <a:ln>
                        <a:noFill/>
                      </a:ln>
                    </pic:spPr>
                  </pic:pic>
                </a:graphicData>
              </a:graphic>
            </wp:inline>
          </w:drawing>
        </w:r>
      </w:ins>
    </w:p>
    <w:p>
      <w:pPr>
        <w:pStyle w:val="60"/>
        <w:rPr>
          <w:ins w:id="6411" w:author="◉‿◉" w:date="2020-04-29T22:31:00Z"/>
        </w:rPr>
      </w:pPr>
      <w:ins w:id="6412" w:author="◉‿◉" w:date="2020-04-29T22:31:00Z">
        <w:bookmarkStart w:id="298" w:name="_Toc18991"/>
        <w:bookmarkStart w:id="299" w:name="_Toc8929"/>
        <w:bookmarkStart w:id="300" w:name="_Toc17102"/>
        <w:bookmarkStart w:id="301" w:name="_Toc13550"/>
        <w:bookmarkStart w:id="302" w:name="_Toc8874"/>
        <w:bookmarkStart w:id="303" w:name="_Toc12539"/>
        <w:bookmarkStart w:id="304" w:name="_Toc4908"/>
        <w:bookmarkStart w:id="305" w:name="_Toc25058"/>
        <w:r>
          <w:rPr>
            <w:rFonts w:hint="eastAsia"/>
          </w:rPr>
          <w:t>图4-2 Keil uVision5</w:t>
        </w:r>
        <w:bookmarkEnd w:id="298"/>
        <w:bookmarkEnd w:id="299"/>
        <w:bookmarkEnd w:id="300"/>
        <w:bookmarkEnd w:id="301"/>
        <w:bookmarkEnd w:id="302"/>
        <w:bookmarkEnd w:id="303"/>
        <w:bookmarkEnd w:id="304"/>
        <w:bookmarkEnd w:id="305"/>
      </w:ins>
    </w:p>
    <w:p>
      <w:pPr>
        <w:pStyle w:val="58"/>
        <w:rPr>
          <w:ins w:id="6413" w:author="◉‿◉" w:date="2020-04-29T22:31:00Z"/>
        </w:rPr>
      </w:pPr>
      <w:ins w:id="6414" w:author="◉‿◉" w:date="2020-04-29T22:31:00Z">
        <w:bookmarkStart w:id="306" w:name="_Toc11401"/>
        <w:bookmarkStart w:id="307" w:name="_Toc7122"/>
        <w:bookmarkStart w:id="308" w:name="_Toc13994"/>
        <w:bookmarkStart w:id="309" w:name="_Toc14623"/>
        <w:bookmarkStart w:id="310" w:name="_Toc16388"/>
        <w:bookmarkStart w:id="311" w:name="_Toc23239"/>
        <w:bookmarkStart w:id="312" w:name="_Toc12775"/>
        <w:r>
          <w:rPr>
            <w:rFonts w:hint="eastAsia"/>
          </w:rPr>
          <w:t>4</w:t>
        </w:r>
      </w:ins>
      <w:ins w:id="6415" w:author="◉‿◉" w:date="2020-04-29T22:31:00Z">
        <w:r>
          <w:rPr/>
          <w:t>.</w:t>
        </w:r>
      </w:ins>
      <w:ins w:id="6416" w:author="◉‿◉" w:date="2020-04-29T22:31:00Z">
        <w:r>
          <w:rPr>
            <w:rFonts w:hint="eastAsia"/>
          </w:rPr>
          <w:t>1</w:t>
        </w:r>
      </w:ins>
      <w:ins w:id="6417" w:author="◉‿◉" w:date="2020-04-29T22:31:00Z">
        <w:r>
          <w:rPr/>
          <w:t>.</w:t>
        </w:r>
      </w:ins>
      <w:ins w:id="6418" w:author="◉‿◉" w:date="2020-04-29T22:31:00Z">
        <w:r>
          <w:rPr>
            <w:rFonts w:hint="eastAsia"/>
          </w:rPr>
          <w:t>2 TLINK物联网云平台</w:t>
        </w:r>
        <w:bookmarkEnd w:id="306"/>
        <w:bookmarkEnd w:id="307"/>
        <w:bookmarkEnd w:id="308"/>
        <w:bookmarkEnd w:id="309"/>
        <w:bookmarkEnd w:id="310"/>
        <w:bookmarkEnd w:id="311"/>
        <w:bookmarkEnd w:id="312"/>
      </w:ins>
    </w:p>
    <w:p>
      <w:pPr>
        <w:pStyle w:val="6"/>
        <w:rPr>
          <w:ins w:id="6419" w:author="◉‿◉" w:date="2020-05-05T18:02:00Z"/>
        </w:rPr>
      </w:pPr>
      <w:ins w:id="6420" w:author="◉‿◉" w:date="2020-05-05T18:02:00Z">
        <w:r>
          <w:rPr>
            <w:rFonts w:hint="eastAsia"/>
          </w:rPr>
          <w:t>TLINK物联网云服务平台是一款完全免费的云平台，用户能够将设备连接到平台上，通过互联网在线</w:t>
        </w:r>
      </w:ins>
      <w:ins w:id="6421" w:author="◉‿◉" w:date="2020-05-05T18:03:00Z">
        <w:r>
          <w:rPr>
            <w:rFonts w:hint="eastAsia"/>
          </w:rPr>
          <w:t>接收</w:t>
        </w:r>
      </w:ins>
      <w:ins w:id="6422" w:author="◉‿◉" w:date="2020-05-05T18:02:00Z">
        <w:r>
          <w:rPr>
            <w:rFonts w:hint="eastAsia"/>
          </w:rPr>
          <w:t>设备反馈回来的数据。同时用户能够</w:t>
        </w:r>
      </w:ins>
      <w:ins w:id="6423" w:author="◉‿◉" w:date="2020-05-05T18:07:00Z">
        <w:r>
          <w:rPr>
            <w:rFonts w:hint="eastAsia"/>
          </w:rPr>
          <w:t>基于丰富的素材快速搭建属于自己的物联场景，</w:t>
        </w:r>
      </w:ins>
      <w:ins w:id="6424" w:author="◉‿◉" w:date="2020-05-05T18:02:00Z">
        <w:r>
          <w:rPr>
            <w:rFonts w:hint="eastAsia"/>
          </w:rPr>
          <w:t>搭建个性化的云组态</w:t>
        </w:r>
      </w:ins>
      <w:ins w:id="6425" w:author="◉‿◉" w:date="2020-05-05T18:07:00Z">
        <w:r>
          <w:rPr>
            <w:rFonts w:hint="eastAsia"/>
          </w:rPr>
          <w:t>，</w:t>
        </w:r>
      </w:ins>
      <w:ins w:id="6426" w:author="◉‿◉" w:date="2020-05-05T18:02:00Z">
        <w:r>
          <w:rPr>
            <w:rFonts w:hint="eastAsia"/>
          </w:rPr>
          <w:t>以最直观的方式了解当前设备数据。同时用户可以通过微信关注平台公众号或者下载应用程序，用手机直接了解当前设备数据，还可以设置触发器，当设备数值满足所设置数据的触发条件，那么平台就会通过微信或者短信进行报警，其应用领域涉及工业制造、农业生产、环境监测、新能源等。</w:t>
        </w:r>
      </w:ins>
    </w:p>
    <w:p>
      <w:pPr>
        <w:pStyle w:val="6"/>
        <w:rPr>
          <w:ins w:id="6427" w:author="◉‿◉" w:date="2020-04-29T22:31:00Z"/>
        </w:rPr>
      </w:pPr>
      <w:ins w:id="6428" w:author="◉‿◉" w:date="2020-05-05T18:06:00Z">
        <w:r>
          <w:rPr>
            <w:rFonts w:hint="eastAsia"/>
          </w:rPr>
          <w:t>平台支持多种协议，例如：TCP、UDP、HTTP、CoAP等通信协议，轻松实现工业数字化，其链接平台具有高度的安全性和稳定性。让使用者在享受平台服务的便捷。</w:t>
        </w:r>
      </w:ins>
    </w:p>
    <w:p>
      <w:pPr>
        <w:pStyle w:val="57"/>
        <w:rPr>
          <w:ins w:id="6429" w:author="◉‿◉" w:date="2020-04-29T22:31:00Z"/>
        </w:rPr>
      </w:pPr>
      <w:ins w:id="6430" w:author="◉‿◉" w:date="2020-04-29T22:31:00Z">
        <w:bookmarkStart w:id="313" w:name="_Toc7130"/>
        <w:bookmarkStart w:id="314" w:name="_Toc5235"/>
        <w:bookmarkStart w:id="315" w:name="_Toc30957"/>
        <w:bookmarkStart w:id="316" w:name="_Toc24083"/>
        <w:bookmarkStart w:id="317" w:name="_Toc30213"/>
        <w:bookmarkStart w:id="318" w:name="_Toc15995"/>
        <w:bookmarkStart w:id="319" w:name="_Toc9248"/>
        <w:r>
          <w:rPr>
            <w:rFonts w:hint="eastAsia"/>
          </w:rPr>
          <w:t>4.2 室内环境监测实现</w:t>
        </w:r>
        <w:bookmarkEnd w:id="313"/>
        <w:bookmarkEnd w:id="314"/>
        <w:bookmarkEnd w:id="315"/>
        <w:bookmarkEnd w:id="316"/>
        <w:bookmarkEnd w:id="317"/>
        <w:bookmarkEnd w:id="318"/>
        <w:bookmarkEnd w:id="319"/>
      </w:ins>
    </w:p>
    <w:p>
      <w:pPr>
        <w:pStyle w:val="6"/>
        <w:rPr>
          <w:ins w:id="6431" w:author="◉‿◉" w:date="2020-04-29T22:31:00Z"/>
        </w:rPr>
      </w:pPr>
      <w:ins w:id="6432" w:author="◉‿◉" w:date="2020-04-29T22:31:00Z">
        <w:r>
          <w:rPr>
            <w:rFonts w:hint="eastAsia"/>
          </w:rPr>
          <w:t>光敏传感器</w:t>
        </w:r>
      </w:ins>
      <w:ins w:id="6433" w:author="◉‿◉" w:date="2020-05-05T17:55:00Z">
        <w:r>
          <w:rPr>
            <w:rFonts w:hint="eastAsia"/>
          </w:rPr>
          <w:t>不断获取室内</w:t>
        </w:r>
      </w:ins>
      <w:ins w:id="6434" w:author="◉‿◉" w:date="2020-04-29T22:31:00Z">
        <w:r>
          <w:rPr>
            <w:rFonts w:hint="eastAsia"/>
          </w:rPr>
          <w:t>的光照强度，</w:t>
        </w:r>
      </w:ins>
      <w:ins w:id="6435" w:author="◉‿◉" w:date="2020-05-05T17:56:00Z">
        <w:r>
          <w:rPr>
            <w:rFonts w:hint="eastAsia"/>
          </w:rPr>
          <w:t>STM32</w:t>
        </w:r>
      </w:ins>
      <w:ins w:id="6436" w:author="◉‿◉" w:date="2020-05-07T08:41:00Z">
        <w:r>
          <w:rPr>
            <w:rFonts w:hint="eastAsia"/>
          </w:rPr>
          <w:t>主控</w:t>
        </w:r>
      </w:ins>
      <w:ins w:id="6437" w:author="◉‿◉" w:date="2020-05-07T08:40:00Z">
        <w:r>
          <w:rPr>
            <w:rFonts w:hint="eastAsia"/>
          </w:rPr>
          <w:t>通过</w:t>
        </w:r>
      </w:ins>
      <w:ins w:id="6438" w:author="◉‿◉" w:date="2020-04-29T22:31:00Z">
        <w:r>
          <w:rPr>
            <w:rFonts w:hint="eastAsia"/>
          </w:rPr>
          <w:t>光电开关</w:t>
        </w:r>
      </w:ins>
      <w:ins w:id="6439" w:author="◉‿◉" w:date="2020-05-05T17:56:00Z">
        <w:r>
          <w:rPr>
            <w:rFonts w:hint="eastAsia"/>
          </w:rPr>
          <w:t>判断</w:t>
        </w:r>
      </w:ins>
      <w:ins w:id="6440" w:author="◉‿◉" w:date="2020-04-29T22:31:00Z">
        <w:r>
          <w:rPr>
            <w:rFonts w:hint="eastAsia"/>
          </w:rPr>
          <w:t>窗帘当前</w:t>
        </w:r>
      </w:ins>
      <w:ins w:id="6441" w:author="◉‿◉" w:date="2020-05-05T17:57:00Z">
        <w:r>
          <w:rPr>
            <w:rFonts w:hint="eastAsia"/>
          </w:rPr>
          <w:t>是处于开启还是关闭</w:t>
        </w:r>
      </w:ins>
      <w:ins w:id="6442" w:author="◉‿◉" w:date="2020-05-05T17:59:00Z">
        <w:r>
          <w:rPr>
            <w:rFonts w:hint="eastAsia"/>
          </w:rPr>
          <w:t>情况，</w:t>
        </w:r>
      </w:ins>
      <w:ins w:id="6443" w:author="◉‿◉" w:date="2020-05-05T17:58:00Z">
        <w:r>
          <w:rPr>
            <w:rFonts w:hint="eastAsia"/>
          </w:rPr>
          <w:t>从而</w:t>
        </w:r>
      </w:ins>
      <w:ins w:id="6444" w:author="◉‿◉" w:date="2020-04-29T22:31:00Z">
        <w:r>
          <w:rPr>
            <w:rFonts w:hint="eastAsia"/>
          </w:rPr>
          <w:t>控制电机的转动与停止，</w:t>
        </w:r>
      </w:ins>
      <w:ins w:id="6445" w:author="◉‿◉" w:date="2020-05-03T18:37:00Z">
        <w:r>
          <w:rPr>
            <w:rFonts w:hint="eastAsia"/>
          </w:rPr>
          <w:t>同时</w:t>
        </w:r>
      </w:ins>
      <w:ins w:id="6446" w:author="◉‿◉" w:date="2020-04-29T22:31:00Z">
        <w:r>
          <w:rPr>
            <w:rFonts w:hint="eastAsia"/>
          </w:rPr>
          <w:t>将窗帘状态实时</w:t>
        </w:r>
      </w:ins>
      <w:ins w:id="6447" w:author="◉‿◉" w:date="2020-05-03T18:37:00Z">
        <w:r>
          <w:rPr>
            <w:rFonts w:hint="eastAsia"/>
          </w:rPr>
          <w:t>发</w:t>
        </w:r>
      </w:ins>
      <w:ins w:id="6448" w:author="◉‿◉" w:date="2020-04-29T22:31:00Z">
        <w:r>
          <w:rPr>
            <w:rFonts w:hint="eastAsia"/>
          </w:rPr>
          <w:t>送至TLINK服务器上，实现数据的动态更新。</w:t>
        </w:r>
      </w:ins>
    </w:p>
    <w:p>
      <w:pPr>
        <w:pStyle w:val="6"/>
        <w:rPr>
          <w:ins w:id="6449" w:author="◉‿◉" w:date="2020-04-29T22:31:00Z"/>
        </w:rPr>
      </w:pPr>
      <w:ins w:id="6450" w:author="◉‿◉" w:date="2020-04-29T22:31:00Z">
        <w:r>
          <w:rPr>
            <w:rFonts w:hint="eastAsia"/>
          </w:rPr>
          <w:t>温湿度传感器检测当前环境的温度、湿度，用来探测环境的异常变化，例如温度过高，可能是起火或其他异常情况，可及时通过微信通知到用户当前异常的信息。</w:t>
        </w:r>
      </w:ins>
    </w:p>
    <w:p>
      <w:pPr>
        <w:pStyle w:val="6"/>
        <w:rPr>
          <w:ins w:id="6451" w:author="◉‿◉" w:date="2020-04-29T22:31:00Z"/>
        </w:rPr>
      </w:pPr>
      <w:ins w:id="6452" w:author="◉‿◉" w:date="2020-04-29T22:31:00Z">
        <w:r>
          <w:rPr>
            <w:rFonts w:hint="eastAsia"/>
          </w:rPr>
          <w:t>TFTLCD显示信息模块采用2.8寸TFTLCD</w:t>
        </w:r>
      </w:ins>
      <w:ins w:id="6453" w:author="◉‿◉" w:date="2020-05-03T18:38:00Z">
        <w:r>
          <w:rPr>
            <w:rFonts w:hint="eastAsia"/>
          </w:rPr>
          <w:t>液晶屏</w:t>
        </w:r>
      </w:ins>
      <w:ins w:id="6454" w:author="◉‿◉" w:date="2020-04-29T22:31:00Z">
        <w:r>
          <w:rPr>
            <w:rFonts w:hint="eastAsia"/>
          </w:rPr>
          <w:t>，</w:t>
        </w:r>
      </w:ins>
      <w:ins w:id="6455" w:author="◉‿◉" w:date="2020-05-03T18:41:00Z">
        <w:r>
          <w:rPr>
            <w:rFonts w:hint="eastAsia"/>
          </w:rPr>
          <w:t>屏幕</w:t>
        </w:r>
      </w:ins>
      <w:ins w:id="6456" w:author="◉‿◉" w:date="2020-04-29T22:31:00Z">
        <w:r>
          <w:rPr>
            <w:rFonts w:hint="eastAsia"/>
          </w:rPr>
          <w:t>分辨率为</w:t>
        </w:r>
      </w:ins>
      <w:ins w:id="6457" w:author="◉‿◉" w:date="2020-05-03T18:40:00Z">
        <w:r>
          <w:rPr>
            <w:rFonts w:hint="eastAsia"/>
          </w:rPr>
          <w:t>240x320</w:t>
        </w:r>
      </w:ins>
      <w:ins w:id="6458" w:author="◉‿◉" w:date="2020-04-29T22:31:00Z">
        <w:r>
          <w:rPr>
            <w:rFonts w:hint="eastAsia"/>
          </w:rPr>
          <w:t>，TFTLCD经过调用快速画点函数，</w:t>
        </w:r>
      </w:ins>
      <w:ins w:id="6459" w:author="◉‿◉" w:date="2020-05-03T18:44:00Z">
        <w:r>
          <w:rPr>
            <w:rFonts w:hint="eastAsia"/>
          </w:rPr>
          <w:t>显示汉字、数字、字符等。</w:t>
        </w:r>
      </w:ins>
      <w:ins w:id="6460" w:author="◉‿◉" w:date="2020-04-29T22:31:00Z">
        <w:r>
          <w:rPr>
            <w:rFonts w:hint="eastAsia"/>
          </w:rPr>
          <w:t>通过设计友好的人机交互界面，显示系统的实时信息，</w:t>
        </w:r>
      </w:ins>
      <w:ins w:id="6461" w:author="◉‿◉" w:date="2020-05-03T18:43:00Z">
        <w:r>
          <w:rPr>
            <w:rFonts w:hint="eastAsia"/>
          </w:rPr>
          <w:t>如光照强度、</w:t>
        </w:r>
      </w:ins>
      <w:ins w:id="6462" w:author="◉‿◉" w:date="2020-04-29T22:31:00Z">
        <w:r>
          <w:rPr>
            <w:rFonts w:hint="eastAsia"/>
          </w:rPr>
          <w:t>光电开关的反馈信号、设定的光强阈值、温湿度、时间日期等等。</w:t>
        </w:r>
      </w:ins>
    </w:p>
    <w:p>
      <w:pPr>
        <w:pStyle w:val="58"/>
        <w:rPr>
          <w:ins w:id="6463" w:author="◉‿◉" w:date="2020-04-29T22:31:00Z"/>
        </w:rPr>
      </w:pPr>
      <w:ins w:id="6464" w:author="◉‿◉" w:date="2020-04-29T22:31:00Z">
        <w:bookmarkStart w:id="320" w:name="_Toc12590"/>
        <w:bookmarkStart w:id="321" w:name="_Toc18647"/>
        <w:bookmarkStart w:id="322" w:name="_Toc20436"/>
        <w:bookmarkStart w:id="323" w:name="_Toc4205"/>
        <w:bookmarkStart w:id="324" w:name="_Toc11904"/>
        <w:bookmarkStart w:id="325" w:name="_Toc29589"/>
        <w:bookmarkStart w:id="326" w:name="_Toc2661"/>
        <w:r>
          <w:rPr>
            <w:rFonts w:hint="eastAsia"/>
          </w:rPr>
          <w:t>4.2.1 温湿度传感器</w:t>
        </w:r>
        <w:bookmarkEnd w:id="320"/>
        <w:bookmarkEnd w:id="321"/>
        <w:bookmarkEnd w:id="322"/>
        <w:bookmarkEnd w:id="323"/>
        <w:bookmarkEnd w:id="324"/>
        <w:bookmarkEnd w:id="325"/>
        <w:bookmarkEnd w:id="326"/>
      </w:ins>
    </w:p>
    <w:p>
      <w:pPr>
        <w:pStyle w:val="6"/>
        <w:rPr>
          <w:ins w:id="6465" w:author="◉‿◉" w:date="2020-04-29T22:31:00Z"/>
        </w:rPr>
      </w:pPr>
      <w:ins w:id="6466" w:author="◉‿◉" w:date="2020-04-29T22:31:00Z">
        <w:r>
          <w:rPr>
            <w:rFonts w:hint="eastAsia"/>
          </w:rPr>
          <w:t>首先配置好DHT11的串行数据线DATA，即PA15。随后根据DHT11的</w:t>
        </w:r>
      </w:ins>
      <w:ins w:id="6467" w:author="◉‿◉" w:date="2020-05-05T15:54:00Z">
        <w:r>
          <w:rPr>
            <w:rFonts w:hint="eastAsia"/>
          </w:rPr>
          <w:t>通信</w:t>
        </w:r>
      </w:ins>
      <w:ins w:id="6468" w:author="◉‿◉" w:date="2020-04-29T22:31:00Z">
        <w:r>
          <w:rPr>
            <w:rFonts w:hint="eastAsia"/>
          </w:rPr>
          <w:t>时序，STM32</w:t>
        </w:r>
      </w:ins>
      <w:ins w:id="6469" w:author="◉‿◉" w:date="2020-05-05T16:03:00Z">
        <w:r>
          <w:rPr>
            <w:rFonts w:hint="eastAsia"/>
          </w:rPr>
          <w:t>首先先</w:t>
        </w:r>
      </w:ins>
      <w:ins w:id="6470" w:author="◉‿◉" w:date="2020-04-29T22:31:00Z">
        <w:r>
          <w:rPr>
            <w:rFonts w:hint="eastAsia"/>
          </w:rPr>
          <w:t>发送</w:t>
        </w:r>
      </w:ins>
      <w:ins w:id="6471" w:author="◉‿◉" w:date="2020-05-05T15:53:00Z">
        <w:r>
          <w:rPr>
            <w:rFonts w:hint="eastAsia"/>
          </w:rPr>
          <w:t>起始</w:t>
        </w:r>
      </w:ins>
      <w:ins w:id="6472" w:author="◉‿◉" w:date="2020-04-29T22:31:00Z">
        <w:r>
          <w:rPr>
            <w:rFonts w:hint="eastAsia"/>
          </w:rPr>
          <w:t>信号，</w:t>
        </w:r>
      </w:ins>
      <w:ins w:id="6473" w:author="◉‿◉" w:date="2020-05-05T17:05:00Z">
        <w:r>
          <w:rPr>
            <w:rFonts w:hint="eastAsia"/>
          </w:rPr>
          <w:t>读取</w:t>
        </w:r>
      </w:ins>
      <w:ins w:id="6474" w:author="◉‿◉" w:date="2020-04-29T22:31:00Z">
        <w:r>
          <w:rPr>
            <w:rFonts w:hint="eastAsia"/>
          </w:rPr>
          <w:t>DHT11是</w:t>
        </w:r>
      </w:ins>
      <w:ins w:id="6475" w:author="◉‿◉" w:date="2020-05-05T17:06:00Z">
        <w:r>
          <w:rPr>
            <w:rFonts w:hint="eastAsia"/>
          </w:rPr>
          <w:t>不是</w:t>
        </w:r>
      </w:ins>
      <w:ins w:id="6476" w:author="◉‿◉" w:date="2020-04-29T22:31:00Z">
        <w:r>
          <w:rPr>
            <w:rFonts w:hint="eastAsia"/>
          </w:rPr>
          <w:t>有</w:t>
        </w:r>
      </w:ins>
      <w:ins w:id="6477" w:author="◉‿◉" w:date="2020-05-05T17:06:00Z">
        <w:r>
          <w:rPr>
            <w:rFonts w:hint="eastAsia"/>
          </w:rPr>
          <w:t>回应的</w:t>
        </w:r>
      </w:ins>
      <w:ins w:id="6478" w:author="◉‿◉" w:date="2020-04-29T22:31:00Z">
        <w:r>
          <w:rPr>
            <w:rFonts w:hint="eastAsia"/>
          </w:rPr>
          <w:t>输出。如果主机一直接收不到正确的响应信号，则会对DHT11重新进行初始化，直到将其初始化成功，才执行后续程序。</w:t>
        </w:r>
      </w:ins>
    </w:p>
    <w:p>
      <w:pPr>
        <w:pStyle w:val="6"/>
        <w:rPr>
          <w:ins w:id="6479" w:author="◉‿◉" w:date="2020-04-29T22:31:00Z"/>
        </w:rPr>
      </w:pPr>
      <w:ins w:id="6480" w:author="◉‿◉" w:date="2020-04-29T22:31:00Z">
        <w:r>
          <w:rPr>
            <w:rFonts w:hint="eastAsia"/>
          </w:rPr>
          <w:t>DHT11一次完整的数据传输为40bit，高位先出：8bit湿度小数数据 +8bit湿度整数数据 +8bit温度小数数据 +8bit温度整数数据 + 8bit校验和。</w:t>
        </w:r>
      </w:ins>
    </w:p>
    <w:p>
      <w:pPr>
        <w:pStyle w:val="6"/>
        <w:rPr>
          <w:ins w:id="6481" w:author="◉‿◉" w:date="2020-04-29T22:31:00Z"/>
        </w:rPr>
      </w:pPr>
      <w:ins w:id="6482" w:author="◉‿◉" w:date="2020-05-05T16:15:00Z">
        <w:r>
          <w:rPr>
            <w:rFonts w:hint="eastAsia"/>
          </w:rPr>
          <w:t>引脚PA15在没有</w:t>
        </w:r>
      </w:ins>
      <w:ins w:id="6483" w:author="◉‿◉" w:date="2020-05-05T16:16:00Z">
        <w:r>
          <w:rPr>
            <w:rFonts w:hint="eastAsia"/>
          </w:rPr>
          <w:t>数据通信时，由于上拉电阻，电平状态</w:t>
        </w:r>
      </w:ins>
      <w:ins w:id="6484" w:author="◉‿◉" w:date="2020-04-29T22:31:00Z">
        <w:r>
          <w:rPr>
            <w:rFonts w:hint="eastAsia"/>
          </w:rPr>
          <w:t>为高电平</w:t>
        </w:r>
      </w:ins>
      <w:ins w:id="6485" w:author="◉‿◉" w:date="2020-05-05T16:16:00Z">
        <w:r>
          <w:rPr>
            <w:rFonts w:hint="eastAsia"/>
          </w:rPr>
          <w:t>即说明总线空闲。</w:t>
        </w:r>
      </w:ins>
      <w:ins w:id="6486" w:author="◉‿◉" w:date="2020-05-05T16:18:00Z">
        <w:r>
          <w:rPr>
            <w:rFonts w:hint="eastAsia"/>
          </w:rPr>
          <w:t>STM32</w:t>
        </w:r>
      </w:ins>
      <w:ins w:id="6487" w:author="◉‿◉" w:date="2020-04-29T22:31:00Z">
        <w:r>
          <w:rPr>
            <w:rFonts w:hint="eastAsia"/>
          </w:rPr>
          <w:t>把</w:t>
        </w:r>
      </w:ins>
      <w:ins w:id="6488" w:author="◉‿◉" w:date="2020-05-05T16:18:00Z">
        <w:r>
          <w:rPr>
            <w:rFonts w:hint="eastAsia"/>
          </w:rPr>
          <w:t>PA15</w:t>
        </w:r>
      </w:ins>
      <w:ins w:id="6489" w:author="◉‿◉" w:date="2020-05-05T16:19:00Z">
        <w:r>
          <w:rPr>
            <w:rFonts w:hint="eastAsia"/>
          </w:rPr>
          <w:t>置为</w:t>
        </w:r>
      </w:ins>
      <w:ins w:id="6490" w:author="◉‿◉" w:date="2020-05-05T16:20:00Z">
        <w:r>
          <w:rPr>
            <w:rFonts w:hint="eastAsia"/>
          </w:rPr>
          <w:t>输出模式且输出低电平的时间大于18</w:t>
        </w:r>
      </w:ins>
      <w:ins w:id="6491" w:author="◉‿◉" w:date="2020-05-05T16:25:00Z">
        <w:r>
          <w:rPr>
            <w:rFonts w:hint="eastAsia"/>
          </w:rPr>
          <w:t>ms</w:t>
        </w:r>
      </w:ins>
      <w:ins w:id="6492" w:author="◉‿◉" w:date="2020-05-05T16:20:00Z">
        <w:r>
          <w:rPr>
            <w:rFonts w:hint="eastAsia"/>
          </w:rPr>
          <w:t>，</w:t>
        </w:r>
      </w:ins>
      <w:ins w:id="6493" w:author="◉‿◉" w:date="2020-05-05T16:21:00Z">
        <w:r>
          <w:rPr>
            <w:rFonts w:hint="eastAsia"/>
          </w:rPr>
          <w:t>随后输出高电平的时间在20</w:t>
        </w:r>
      </w:ins>
      <w:ins w:id="6494" w:author="◉‿◉" w:date="2020-05-05T16:51:00Z">
        <w:r>
          <w:rPr>
            <w:rFonts w:hint="eastAsia"/>
          </w:rPr>
          <w:t>us</w:t>
        </w:r>
      </w:ins>
      <w:ins w:id="6495" w:author="◉‿◉" w:date="2020-05-05T16:21:00Z">
        <w:r>
          <w:rPr>
            <w:rFonts w:hint="eastAsia"/>
          </w:rPr>
          <w:t>-40</w:t>
        </w:r>
      </w:ins>
      <w:ins w:id="6496" w:author="◉‿◉" w:date="2020-05-05T16:25:00Z">
        <w:r>
          <w:rPr>
            <w:rFonts w:hint="eastAsia"/>
          </w:rPr>
          <w:t>us</w:t>
        </w:r>
      </w:ins>
      <w:ins w:id="6497" w:author="◉‿◉" w:date="2020-04-29T22:31:00Z">
        <w:r>
          <w:rPr>
            <w:rFonts w:hint="eastAsia"/>
          </w:rPr>
          <w:t>，</w:t>
        </w:r>
      </w:ins>
      <w:ins w:id="6498" w:author="◉‿◉" w:date="2020-05-05T16:23:00Z">
        <w:r>
          <w:rPr>
            <w:rFonts w:hint="eastAsia"/>
          </w:rPr>
          <w:t>确保</w:t>
        </w:r>
      </w:ins>
      <w:ins w:id="6499" w:author="◉‿◉" w:date="2020-05-05T16:22:00Z">
        <w:r>
          <w:rPr>
            <w:rFonts w:hint="eastAsia"/>
          </w:rPr>
          <w:t>让</w:t>
        </w:r>
      </w:ins>
      <w:ins w:id="6500" w:author="◉‿◉" w:date="2020-04-29T22:31:00Z">
        <w:r>
          <w:rPr>
            <w:rFonts w:hint="eastAsia"/>
          </w:rPr>
          <w:t>DHT11能</w:t>
        </w:r>
      </w:ins>
      <w:ins w:id="6501" w:author="◉‿◉" w:date="2020-05-05T16:23:00Z">
        <w:r>
          <w:rPr>
            <w:rFonts w:hint="eastAsia"/>
          </w:rPr>
          <w:t>感应到开始</w:t>
        </w:r>
      </w:ins>
      <w:ins w:id="6502" w:author="◉‿◉" w:date="2020-04-29T22:31:00Z">
        <w:r>
          <w:rPr>
            <w:rFonts w:hint="eastAsia"/>
          </w:rPr>
          <w:t>信号。</w:t>
        </w:r>
      </w:ins>
      <w:ins w:id="6503" w:author="◉‿◉" w:date="2020-05-05T16:25:00Z">
        <w:r>
          <w:rPr>
            <w:rFonts w:hint="eastAsia"/>
          </w:rPr>
          <w:t>STM32</w:t>
        </w:r>
      </w:ins>
      <w:ins w:id="6504" w:author="◉‿◉" w:date="2020-05-05T16:27:00Z">
        <w:r>
          <w:rPr>
            <w:rFonts w:hint="eastAsia"/>
          </w:rPr>
          <w:t>发出起始</w:t>
        </w:r>
      </w:ins>
      <w:ins w:id="6505" w:author="◉‿◉" w:date="2020-05-05T16:28:00Z">
        <w:r>
          <w:rPr>
            <w:rFonts w:hint="eastAsia"/>
          </w:rPr>
          <w:t>信号完成时，将PA15切换为输入模式，</w:t>
        </w:r>
      </w:ins>
      <w:ins w:id="6506" w:author="◉‿◉" w:date="2020-05-05T16:39:00Z">
        <w:r>
          <w:rPr>
            <w:rFonts w:hint="eastAsia"/>
          </w:rPr>
          <w:t>经过80us后，</w:t>
        </w:r>
      </w:ins>
      <w:ins w:id="6507" w:author="◉‿◉" w:date="2020-05-05T16:29:00Z">
        <w:r>
          <w:rPr>
            <w:rFonts w:hint="eastAsia"/>
          </w:rPr>
          <w:t>读取PA15引脚上的电平状态</w:t>
        </w:r>
      </w:ins>
      <w:ins w:id="6508" w:author="◉‿◉" w:date="2020-05-05T16:30:00Z">
        <w:r>
          <w:rPr>
            <w:rFonts w:hint="eastAsia"/>
          </w:rPr>
          <w:t>，</w:t>
        </w:r>
      </w:ins>
      <w:ins w:id="6509" w:author="◉‿◉" w:date="2020-05-05T16:40:00Z">
        <w:r>
          <w:rPr>
            <w:rFonts w:hint="eastAsia"/>
          </w:rPr>
          <w:t>如果读取到是低电平，表明DHT11已经有回应</w:t>
        </w:r>
      </w:ins>
      <w:ins w:id="6510" w:author="◉‿◉" w:date="2020-05-05T16:41:00Z">
        <w:r>
          <w:rPr>
            <w:rFonts w:hint="eastAsia"/>
          </w:rPr>
          <w:t>信号</w:t>
        </w:r>
      </w:ins>
      <w:ins w:id="6511" w:author="◉‿◉" w:date="2020-05-05T16:42:00Z">
        <w:r>
          <w:rPr>
            <w:rFonts w:hint="eastAsia"/>
          </w:rPr>
          <w:t>。如果是高电平，则说明DHT11没</w:t>
        </w:r>
      </w:ins>
      <w:ins w:id="6512" w:author="◉‿◉" w:date="2020-05-05T16:44:00Z">
        <w:r>
          <w:rPr>
            <w:rFonts w:hint="eastAsia"/>
          </w:rPr>
          <w:t>有回应，可能是电路连接异常</w:t>
        </w:r>
      </w:ins>
      <w:ins w:id="6513" w:author="◉‿◉" w:date="2020-05-05T16:45:00Z">
        <w:r>
          <w:rPr>
            <w:rFonts w:hint="eastAsia"/>
          </w:rPr>
          <w:t>、或者根本没有把模块连接上去。</w:t>
        </w:r>
      </w:ins>
      <w:ins w:id="6514" w:author="◉‿◉" w:date="2020-04-29T22:31:00Z">
        <w:r>
          <w:rPr>
            <w:rFonts w:hint="eastAsia"/>
          </w:rPr>
          <w:t>其开始信号</w:t>
        </w:r>
      </w:ins>
      <w:ins w:id="6515" w:author="◉‿◉" w:date="2020-05-05T16:45:00Z">
        <w:r>
          <w:rPr>
            <w:rFonts w:hint="eastAsia"/>
          </w:rPr>
          <w:t>的时序</w:t>
        </w:r>
      </w:ins>
      <w:ins w:id="6516" w:author="◉‿◉" w:date="2020-04-29T22:31:00Z">
        <w:r>
          <w:rPr>
            <w:rFonts w:hint="eastAsia"/>
          </w:rPr>
          <w:t>如图4-3。</w:t>
        </w:r>
      </w:ins>
    </w:p>
    <w:p>
      <w:pPr>
        <w:jc w:val="center"/>
        <w:rPr>
          <w:ins w:id="6517" w:author="◉‿◉" w:date="2020-04-29T22:31:00Z"/>
          <w:rFonts w:ascii="宋体" w:hAnsi="宋体"/>
          <w:sz w:val="18"/>
          <w:szCs w:val="18"/>
        </w:rPr>
      </w:pPr>
      <w:ins w:id="6518" w:author="◉‿◉" w:date="2020-04-29T22:31:00Z">
        <w:r>
          <w:rPr/>
          <w:drawing>
            <wp:inline distT="0" distB="0" distL="114300" distR="114300">
              <wp:extent cx="5279390" cy="1839595"/>
              <wp:effectExtent l="0" t="0" r="8890" b="444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7"/>
                      <a:stretch>
                        <a:fillRect/>
                      </a:stretch>
                    </pic:blipFill>
                    <pic:spPr>
                      <a:xfrm>
                        <a:off x="0" y="0"/>
                        <a:ext cx="5279390" cy="1839595"/>
                      </a:xfrm>
                      <a:prstGeom prst="rect">
                        <a:avLst/>
                      </a:prstGeom>
                      <a:noFill/>
                      <a:ln>
                        <a:noFill/>
                      </a:ln>
                    </pic:spPr>
                  </pic:pic>
                </a:graphicData>
              </a:graphic>
            </wp:inline>
          </w:drawing>
        </w:r>
      </w:ins>
    </w:p>
    <w:p>
      <w:pPr>
        <w:pStyle w:val="60"/>
        <w:rPr>
          <w:ins w:id="6520" w:author="◉‿◉" w:date="2020-04-29T22:31:00Z"/>
        </w:rPr>
      </w:pPr>
      <w:ins w:id="6521" w:author="◉‿◉" w:date="2020-04-29T22:31:00Z">
        <w:bookmarkStart w:id="327" w:name="_Toc1536"/>
        <w:bookmarkStart w:id="328" w:name="_Toc25184"/>
        <w:bookmarkStart w:id="329" w:name="_Toc3082"/>
        <w:bookmarkStart w:id="330" w:name="_Toc17795"/>
        <w:bookmarkStart w:id="331" w:name="_Toc7885"/>
        <w:bookmarkStart w:id="332" w:name="_Toc25574"/>
        <w:bookmarkStart w:id="333" w:name="_Toc4992"/>
        <w:bookmarkStart w:id="334" w:name="_Toc28848"/>
        <w:r>
          <w:rPr>
            <w:rFonts w:hint="eastAsia"/>
          </w:rPr>
          <w:t xml:space="preserve">图4-3 </w:t>
        </w:r>
      </w:ins>
      <w:ins w:id="6522" w:author="◉‿◉" w:date="2020-05-05T20:47:00Z">
        <w:r>
          <w:rPr>
            <w:rFonts w:hint="eastAsia"/>
          </w:rPr>
          <w:t>开始</w:t>
        </w:r>
      </w:ins>
      <w:ins w:id="6523" w:author="◉‿◉" w:date="2020-04-29T22:31:00Z">
        <w:r>
          <w:rPr>
            <w:rFonts w:hint="eastAsia"/>
          </w:rPr>
          <w:t>信号时序</w:t>
        </w:r>
        <w:bookmarkEnd w:id="327"/>
        <w:bookmarkEnd w:id="328"/>
        <w:bookmarkEnd w:id="329"/>
        <w:bookmarkEnd w:id="330"/>
        <w:bookmarkEnd w:id="331"/>
        <w:bookmarkEnd w:id="332"/>
        <w:bookmarkEnd w:id="333"/>
        <w:bookmarkEnd w:id="334"/>
      </w:ins>
    </w:p>
    <w:p>
      <w:pPr>
        <w:pStyle w:val="6"/>
        <w:rPr>
          <w:ins w:id="6524" w:author="◉‿◉" w:date="2020-05-05T16:46:00Z"/>
        </w:rPr>
      </w:pPr>
      <w:ins w:id="6525" w:author="◉‿◉" w:date="2020-05-05T16:46:00Z">
        <w:r>
          <w:rPr>
            <w:rFonts w:hint="eastAsia"/>
          </w:rPr>
          <w:t>当PA15电平状态为低电平时，表示DHT11已存在并且正常工作</w:t>
        </w:r>
      </w:ins>
      <w:ins w:id="6526" w:author="◉‿◉" w:date="2020-05-05T16:47:00Z">
        <w:r>
          <w:rPr>
            <w:rFonts w:hint="eastAsia"/>
          </w:rPr>
          <w:t>。随后再经过80us，检测PA15的电平状态，如果是高电平，则</w:t>
        </w:r>
      </w:ins>
      <w:ins w:id="6527" w:author="◉‿◉" w:date="2020-05-05T16:48:00Z">
        <w:r>
          <w:rPr>
            <w:rFonts w:hint="eastAsia"/>
          </w:rPr>
          <w:t>表明DHT11已经准备好可以传输数据。</w:t>
        </w:r>
      </w:ins>
      <w:ins w:id="6528" w:author="◉‿◉" w:date="2020-05-05T16:49:00Z">
        <w:r>
          <w:rPr>
            <w:rFonts w:hint="eastAsia"/>
          </w:rPr>
          <w:t>DHT11传输每一个bit数据时，都会先</w:t>
        </w:r>
      </w:ins>
      <w:ins w:id="6529" w:author="◉‿◉" w:date="2020-05-05T16:50:00Z">
        <w:r>
          <w:rPr>
            <w:rFonts w:hint="eastAsia"/>
          </w:rPr>
          <w:t>输出时间长达50us的低电平。随后输出高电平，</w:t>
        </w:r>
      </w:ins>
      <w:ins w:id="6530" w:author="◉‿◉" w:date="2020-05-05T16:51:00Z">
        <w:r>
          <w:rPr>
            <w:rFonts w:hint="eastAsia"/>
          </w:rPr>
          <w:t>高电平的时间如果在26us-28us之间，</w:t>
        </w:r>
      </w:ins>
      <w:ins w:id="6531" w:author="◉‿◉" w:date="2020-05-05T16:52:00Z">
        <w:r>
          <w:rPr>
            <w:rFonts w:hint="eastAsia"/>
          </w:rPr>
          <w:t>就表示了当前的数据位是</w:t>
        </w:r>
      </w:ins>
      <w:ins w:id="6532" w:author="◉‿◉" w:date="2020-05-05T16:53:00Z">
        <w:r>
          <w:rPr>
            <w:rFonts w:hint="eastAsia"/>
          </w:rPr>
          <w:t>“</w:t>
        </w:r>
      </w:ins>
      <w:ins w:id="6533" w:author="◉‿◉" w:date="2020-05-05T16:52:00Z">
        <w:r>
          <w:rPr>
            <w:rFonts w:hint="eastAsia"/>
          </w:rPr>
          <w:t>0</w:t>
        </w:r>
      </w:ins>
      <w:ins w:id="6534" w:author="◉‿◉" w:date="2020-05-05T16:53:00Z">
        <w:r>
          <w:rPr>
            <w:rFonts w:hint="eastAsia"/>
          </w:rPr>
          <w:t>”，如图4-4</w:t>
        </w:r>
      </w:ins>
      <w:ins w:id="6535" w:author="◉‿◉" w:date="2020-05-05T16:52:00Z">
        <w:r>
          <w:rPr>
            <w:rFonts w:hint="eastAsia"/>
          </w:rPr>
          <w:t>。如果时间大于70us</w:t>
        </w:r>
      </w:ins>
      <w:ins w:id="6536" w:author="◉‿◉" w:date="2020-05-05T16:53:00Z">
        <w:r>
          <w:rPr>
            <w:rFonts w:hint="eastAsia"/>
          </w:rPr>
          <w:t>，则表示数据位是“1”，如图4-5</w:t>
        </w:r>
      </w:ins>
      <w:ins w:id="6537" w:author="◉‿◉" w:date="2020-05-05T16:54:00Z">
        <w:r>
          <w:rPr>
            <w:rFonts w:hint="eastAsia"/>
          </w:rPr>
          <w:t>。</w:t>
        </w:r>
      </w:ins>
      <w:ins w:id="6538" w:author="◉‿◉" w:date="2020-05-05T17:02:00Z">
        <w:r>
          <w:rPr>
            <w:rFonts w:hint="eastAsia"/>
          </w:rPr>
          <w:t>当发送完40bit的数据，要结束通讯时，</w:t>
        </w:r>
      </w:ins>
      <w:ins w:id="6539" w:author="◉‿◉" w:date="2020-05-05T17:03:00Z">
        <w:r>
          <w:rPr>
            <w:rFonts w:hint="eastAsia"/>
          </w:rPr>
          <w:t>DHT11会把PA15电平状态拉低50us。</w:t>
        </w:r>
      </w:ins>
      <w:ins w:id="6540" w:author="◉‿◉" w:date="2020-05-05T17:04:00Z">
        <w:r>
          <w:rPr>
            <w:rFonts w:hint="eastAsia"/>
          </w:rPr>
          <w:t>随后释放总线，总线重新进入空闲状态。</w:t>
        </w:r>
      </w:ins>
    </w:p>
    <w:p>
      <w:pPr>
        <w:jc w:val="center"/>
        <w:rPr>
          <w:ins w:id="6541" w:author="◉‿◉" w:date="2020-04-29T22:31:00Z"/>
          <w:rFonts w:ascii="宋体" w:hAnsi="宋体"/>
          <w:sz w:val="18"/>
          <w:szCs w:val="18"/>
        </w:rPr>
      </w:pPr>
      <w:ins w:id="6542" w:author="◉‿◉" w:date="2020-04-29T22:31:00Z">
        <w:r>
          <w:rPr/>
          <w:drawing>
            <wp:inline distT="0" distB="0" distL="114300" distR="114300">
              <wp:extent cx="3108325" cy="1685290"/>
              <wp:effectExtent l="0" t="0" r="63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8"/>
                      <a:stretch>
                        <a:fillRect/>
                      </a:stretch>
                    </pic:blipFill>
                    <pic:spPr>
                      <a:xfrm>
                        <a:off x="0" y="0"/>
                        <a:ext cx="3108325" cy="1685290"/>
                      </a:xfrm>
                      <a:prstGeom prst="rect">
                        <a:avLst/>
                      </a:prstGeom>
                      <a:noFill/>
                      <a:ln>
                        <a:noFill/>
                      </a:ln>
                    </pic:spPr>
                  </pic:pic>
                </a:graphicData>
              </a:graphic>
            </wp:inline>
          </w:drawing>
        </w:r>
      </w:ins>
    </w:p>
    <w:p>
      <w:pPr>
        <w:pStyle w:val="60"/>
        <w:rPr>
          <w:ins w:id="6544" w:author="◉‿◉" w:date="2020-04-29T22:31:00Z"/>
        </w:rPr>
      </w:pPr>
      <w:ins w:id="6545" w:author="◉‿◉" w:date="2020-04-29T22:31:00Z">
        <w:bookmarkStart w:id="335" w:name="_Toc3637"/>
        <w:bookmarkStart w:id="336" w:name="_Toc20719"/>
        <w:bookmarkStart w:id="337" w:name="_Toc13579"/>
        <w:bookmarkStart w:id="338" w:name="_Toc21514"/>
        <w:bookmarkStart w:id="339" w:name="_Toc28022"/>
        <w:bookmarkStart w:id="340" w:name="_Toc2231"/>
        <w:bookmarkStart w:id="341" w:name="_Toc21554"/>
        <w:bookmarkStart w:id="342" w:name="_Toc195"/>
        <w:r>
          <w:rPr>
            <w:rFonts w:hint="eastAsia"/>
          </w:rPr>
          <w:t xml:space="preserve">图4-4 </w:t>
        </w:r>
      </w:ins>
      <w:ins w:id="6546" w:author="◉‿◉" w:date="2020-05-05T20:48:00Z">
        <w:r>
          <w:rPr>
            <w:rFonts w:hint="eastAsia"/>
          </w:rPr>
          <w:t>数据</w:t>
        </w:r>
      </w:ins>
      <w:ins w:id="6547" w:author="◉‿◉" w:date="2020-04-29T22:31:00Z">
        <w:r>
          <w:rPr>
            <w:rFonts w:hint="eastAsia"/>
          </w:rPr>
          <w:t>0</w:t>
        </w:r>
        <w:bookmarkEnd w:id="335"/>
        <w:bookmarkEnd w:id="336"/>
        <w:bookmarkEnd w:id="337"/>
        <w:bookmarkEnd w:id="338"/>
      </w:ins>
      <w:ins w:id="6548" w:author="◉‿◉" w:date="2020-05-05T20:47:00Z">
        <w:r>
          <w:rPr>
            <w:rFonts w:hint="eastAsia"/>
          </w:rPr>
          <w:t>传输时序</w:t>
        </w:r>
        <w:bookmarkEnd w:id="339"/>
        <w:bookmarkEnd w:id="340"/>
        <w:bookmarkEnd w:id="341"/>
        <w:bookmarkEnd w:id="342"/>
      </w:ins>
    </w:p>
    <w:p>
      <w:pPr>
        <w:jc w:val="center"/>
        <w:rPr>
          <w:ins w:id="6549" w:author="◉‿◉" w:date="2020-04-29T22:31:00Z"/>
          <w:rFonts w:ascii="宋体" w:hAnsi="宋体"/>
          <w:sz w:val="18"/>
          <w:szCs w:val="18"/>
        </w:rPr>
      </w:pPr>
      <w:ins w:id="6550" w:author="◉‿◉" w:date="2020-04-29T22:31:00Z">
        <w:r>
          <w:rPr/>
          <w:drawing>
            <wp:inline distT="0" distB="0" distL="114300" distR="114300">
              <wp:extent cx="3255645" cy="1586230"/>
              <wp:effectExtent l="0" t="0" r="5715" b="139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9"/>
                      <a:stretch>
                        <a:fillRect/>
                      </a:stretch>
                    </pic:blipFill>
                    <pic:spPr>
                      <a:xfrm>
                        <a:off x="0" y="0"/>
                        <a:ext cx="3255645" cy="1586230"/>
                      </a:xfrm>
                      <a:prstGeom prst="rect">
                        <a:avLst/>
                      </a:prstGeom>
                      <a:noFill/>
                      <a:ln>
                        <a:noFill/>
                      </a:ln>
                    </pic:spPr>
                  </pic:pic>
                </a:graphicData>
              </a:graphic>
            </wp:inline>
          </w:drawing>
        </w:r>
      </w:ins>
    </w:p>
    <w:p>
      <w:pPr>
        <w:pStyle w:val="60"/>
        <w:rPr>
          <w:ins w:id="6552" w:author="◉‿◉" w:date="2020-04-29T22:31:00Z"/>
        </w:rPr>
      </w:pPr>
      <w:ins w:id="6553" w:author="◉‿◉" w:date="2020-04-29T22:31:00Z">
        <w:bookmarkStart w:id="343" w:name="_Toc2072"/>
        <w:bookmarkStart w:id="344" w:name="_Toc17014"/>
        <w:bookmarkStart w:id="345" w:name="_Toc214"/>
        <w:bookmarkStart w:id="346" w:name="_Toc14798"/>
        <w:bookmarkStart w:id="347" w:name="_Toc24060"/>
        <w:bookmarkStart w:id="348" w:name="_Toc6231"/>
        <w:bookmarkStart w:id="349" w:name="_Toc20279"/>
        <w:bookmarkStart w:id="350" w:name="_Toc14167"/>
        <w:r>
          <w:rPr>
            <w:rFonts w:hint="eastAsia"/>
          </w:rPr>
          <w:t xml:space="preserve">图4-5 </w:t>
        </w:r>
      </w:ins>
      <w:ins w:id="6554" w:author="◉‿◉" w:date="2020-05-05T20:48:00Z">
        <w:r>
          <w:rPr>
            <w:rFonts w:hint="eastAsia"/>
          </w:rPr>
          <w:t>数据</w:t>
        </w:r>
      </w:ins>
      <w:ins w:id="6555" w:author="◉‿◉" w:date="2020-04-29T22:31:00Z">
        <w:r>
          <w:rPr>
            <w:rFonts w:hint="eastAsia"/>
          </w:rPr>
          <w:t>1</w:t>
        </w:r>
        <w:bookmarkEnd w:id="343"/>
        <w:bookmarkEnd w:id="344"/>
        <w:bookmarkEnd w:id="345"/>
        <w:bookmarkEnd w:id="346"/>
      </w:ins>
      <w:ins w:id="6556" w:author="◉‿◉" w:date="2020-05-05T20:47:00Z">
        <w:r>
          <w:rPr>
            <w:rFonts w:hint="eastAsia"/>
          </w:rPr>
          <w:t>传输</w:t>
        </w:r>
      </w:ins>
      <w:ins w:id="6557" w:author="◉‿◉" w:date="2020-05-05T20:48:00Z">
        <w:r>
          <w:rPr>
            <w:rFonts w:hint="eastAsia"/>
          </w:rPr>
          <w:t>时序</w:t>
        </w:r>
        <w:bookmarkEnd w:id="347"/>
        <w:bookmarkEnd w:id="348"/>
        <w:bookmarkEnd w:id="349"/>
        <w:bookmarkEnd w:id="350"/>
      </w:ins>
    </w:p>
    <w:p>
      <w:pPr>
        <w:pStyle w:val="58"/>
        <w:rPr>
          <w:ins w:id="6558" w:author="◉‿◉" w:date="2020-04-29T22:31:00Z"/>
        </w:rPr>
      </w:pPr>
      <w:ins w:id="6559" w:author="◉‿◉" w:date="2020-04-29T22:31:00Z">
        <w:bookmarkStart w:id="351" w:name="_Toc24264"/>
        <w:bookmarkStart w:id="352" w:name="_Toc18443"/>
        <w:bookmarkStart w:id="353" w:name="_Toc9699"/>
        <w:bookmarkStart w:id="354" w:name="_Toc7965"/>
        <w:bookmarkStart w:id="355" w:name="_Toc24066"/>
        <w:bookmarkStart w:id="356" w:name="_Toc26923"/>
        <w:bookmarkStart w:id="357" w:name="_Toc15304"/>
        <w:r>
          <w:rPr>
            <w:rFonts w:hint="eastAsia"/>
          </w:rPr>
          <w:t>4.2.2 光敏传感器</w:t>
        </w:r>
        <w:bookmarkEnd w:id="351"/>
        <w:bookmarkEnd w:id="352"/>
        <w:bookmarkEnd w:id="353"/>
        <w:bookmarkEnd w:id="354"/>
        <w:bookmarkEnd w:id="355"/>
        <w:bookmarkEnd w:id="356"/>
        <w:bookmarkEnd w:id="357"/>
      </w:ins>
    </w:p>
    <w:p>
      <w:pPr>
        <w:pStyle w:val="6"/>
        <w:rPr>
          <w:ins w:id="6560" w:author="◉‿◉" w:date="2020-04-29T22:31:00Z"/>
        </w:rPr>
      </w:pPr>
      <w:ins w:id="6561" w:author="◉‿◉" w:date="2020-04-29T22:31:00Z">
        <w:r>
          <w:rPr>
            <w:rFonts w:hint="eastAsia"/>
          </w:rPr>
          <w:t>光敏传感器的AO模拟量输出引脚</w:t>
        </w:r>
      </w:ins>
      <w:ins w:id="6562" w:author="◉‿◉" w:date="2020-05-05T14:18:00Z">
        <w:r>
          <w:rPr>
            <w:rFonts w:hint="eastAsia"/>
          </w:rPr>
          <w:t>连接</w:t>
        </w:r>
      </w:ins>
      <w:ins w:id="6563" w:author="◉‿◉" w:date="2020-04-29T22:31:00Z">
        <w:r>
          <w:rPr>
            <w:rFonts w:hint="eastAsia"/>
          </w:rPr>
          <w:t>STM32的PF3</w:t>
        </w:r>
      </w:ins>
      <w:ins w:id="6564" w:author="◉‿◉" w:date="2020-05-05T14:18:00Z">
        <w:r>
          <w:rPr>
            <w:rFonts w:hint="eastAsia"/>
          </w:rPr>
          <w:t>引脚，ADC3通道</w:t>
        </w:r>
      </w:ins>
      <w:ins w:id="6565" w:author="◉‿◉" w:date="2020-05-05T14:19:00Z">
        <w:r>
          <w:rPr>
            <w:rFonts w:hint="eastAsia"/>
          </w:rPr>
          <w:t>9在该引脚上。</w:t>
        </w:r>
      </w:ins>
      <w:ins w:id="6566" w:author="◉‿◉" w:date="2020-04-29T22:31:00Z">
        <w:r>
          <w:rPr>
            <w:rFonts w:hint="eastAsia"/>
          </w:rPr>
          <w:t>先使能GPIOF</w:t>
        </w:r>
      </w:ins>
      <w:ins w:id="6567" w:author="◉‿◉" w:date="2020-05-07T08:38:00Z">
        <w:r>
          <w:rPr>
            <w:rFonts w:hint="eastAsia"/>
          </w:rPr>
          <w:t>、</w:t>
        </w:r>
      </w:ins>
      <w:ins w:id="6568" w:author="◉‿◉" w:date="2020-05-05T14:23:00Z">
        <w:r>
          <w:rPr>
            <w:rFonts w:hint="eastAsia"/>
          </w:rPr>
          <w:t>ADC3时钟</w:t>
        </w:r>
      </w:ins>
      <w:ins w:id="6569" w:author="◉‿◉" w:date="2020-04-29T22:31:00Z">
        <w:r>
          <w:rPr>
            <w:rFonts w:hint="eastAsia"/>
          </w:rPr>
          <w:t>，</w:t>
        </w:r>
      </w:ins>
      <w:ins w:id="6570" w:author="◉‿◉" w:date="2020-05-05T14:30:00Z">
        <w:r>
          <w:rPr>
            <w:rFonts w:hint="eastAsia"/>
          </w:rPr>
          <w:t>初始化配置</w:t>
        </w:r>
      </w:ins>
      <w:ins w:id="6571" w:author="◉‿◉" w:date="2020-04-29T22:31:00Z">
        <w:r>
          <w:rPr>
            <w:rFonts w:hint="eastAsia"/>
          </w:rPr>
          <w:t>PF3为模拟输入</w:t>
        </w:r>
      </w:ins>
      <w:ins w:id="6572" w:author="◉‿◉" w:date="2020-05-05T14:30:00Z">
        <w:r>
          <w:rPr>
            <w:rFonts w:hint="eastAsia"/>
          </w:rPr>
          <w:t>模式</w:t>
        </w:r>
      </w:ins>
      <w:ins w:id="6573" w:author="◉‿◉" w:date="2020-04-29T22:31:00Z">
        <w:r>
          <w:rPr>
            <w:rFonts w:hint="eastAsia"/>
          </w:rPr>
          <w:t>。</w:t>
        </w:r>
      </w:ins>
      <w:ins w:id="6574" w:author="◉‿◉" w:date="2020-05-05T14:34:00Z">
        <w:r>
          <w:rPr>
            <w:rFonts w:hint="eastAsia"/>
          </w:rPr>
          <w:t>设置</w:t>
        </w:r>
      </w:ins>
      <w:ins w:id="6575" w:author="◉‿◉" w:date="2020-04-29T22:31:00Z">
        <w:r>
          <w:rPr>
            <w:rFonts w:hint="eastAsia"/>
          </w:rPr>
          <w:t>ADC3</w:t>
        </w:r>
      </w:ins>
      <w:ins w:id="6576" w:author="◉‿◉" w:date="2020-05-05T14:34:00Z">
        <w:r>
          <w:rPr>
            <w:rFonts w:hint="eastAsia"/>
          </w:rPr>
          <w:t>的配置</w:t>
        </w:r>
      </w:ins>
      <w:ins w:id="6577" w:author="◉‿◉" w:date="2020-04-29T22:31:00Z">
        <w:r>
          <w:rPr>
            <w:rFonts w:hint="eastAsia"/>
          </w:rPr>
          <w:t>，设置ADC3</w:t>
        </w:r>
      </w:ins>
      <w:ins w:id="6578" w:author="◉‿◉" w:date="2020-05-05T14:36:00Z">
        <w:r>
          <w:rPr>
            <w:rFonts w:hint="eastAsia"/>
          </w:rPr>
          <w:t>为12位分辨率</w:t>
        </w:r>
      </w:ins>
      <w:ins w:id="6579" w:author="◉‿◉" w:date="2020-04-29T22:31:00Z">
        <w:r>
          <w:rPr>
            <w:rFonts w:hint="eastAsia"/>
          </w:rPr>
          <w:t>，</w:t>
        </w:r>
      </w:ins>
      <w:ins w:id="6580" w:author="◉‿◉" w:date="2020-05-05T14:37:00Z">
        <w:r>
          <w:rPr>
            <w:rFonts w:hint="eastAsia"/>
          </w:rPr>
          <w:t>开启单次转换并关闭连续扫描模式</w:t>
        </w:r>
      </w:ins>
      <w:ins w:id="6581" w:author="◉‿◉" w:date="2020-04-29T22:31:00Z">
        <w:r>
          <w:rPr>
            <w:rFonts w:hint="eastAsia"/>
          </w:rPr>
          <w:t>，</w:t>
        </w:r>
      </w:ins>
      <w:ins w:id="6582" w:author="◉‿◉" w:date="2020-05-05T14:38:00Z">
        <w:r>
          <w:rPr>
            <w:rFonts w:hint="eastAsia"/>
          </w:rPr>
          <w:t>采用数据右对齐</w:t>
        </w:r>
      </w:ins>
      <w:ins w:id="6583" w:author="◉‿◉" w:date="2020-04-29T22:31:00Z">
        <w:r>
          <w:rPr>
            <w:rFonts w:hint="eastAsia"/>
          </w:rPr>
          <w:t>，</w:t>
        </w:r>
      </w:ins>
      <w:ins w:id="6584" w:author="◉‿◉" w:date="2020-05-05T14:39:00Z">
        <w:r>
          <w:rPr>
            <w:rFonts w:hint="eastAsia"/>
          </w:rPr>
          <w:t>1个转换在</w:t>
        </w:r>
      </w:ins>
      <w:ins w:id="6585" w:author="◉‿◉" w:date="2020-04-29T22:31:00Z">
        <w:r>
          <w:rPr>
            <w:rFonts w:hint="eastAsia"/>
          </w:rPr>
          <w:t>规则序列</w:t>
        </w:r>
      </w:ins>
      <w:ins w:id="6586" w:author="◉‿◉" w:date="2020-05-05T14:39:00Z">
        <w:r>
          <w:rPr>
            <w:rFonts w:hint="eastAsia"/>
          </w:rPr>
          <w:t>中</w:t>
        </w:r>
      </w:ins>
      <w:ins w:id="6587" w:author="◉‿◉" w:date="2020-05-05T14:40:00Z">
        <w:r>
          <w:rPr>
            <w:rFonts w:hint="eastAsia"/>
          </w:rPr>
          <w:t>以及不需要外部触发</w:t>
        </w:r>
      </w:ins>
      <w:ins w:id="6588" w:author="◉‿◉" w:date="2020-04-29T22:31:00Z">
        <w:r>
          <w:rPr>
            <w:rFonts w:hint="eastAsia"/>
          </w:rPr>
          <w:t>。</w:t>
        </w:r>
      </w:ins>
      <w:ins w:id="6589" w:author="◉‿◉" w:date="2020-05-05T14:43:00Z">
        <w:r>
          <w:rPr>
            <w:rFonts w:hint="eastAsia"/>
          </w:rPr>
          <w:t>随后通过ADC_Cmd(ADC3，ENABLE)</w:t>
        </w:r>
      </w:ins>
      <w:ins w:id="6590" w:author="◉‿◉" w:date="2020-05-05T14:44:00Z">
        <w:r>
          <w:rPr>
            <w:rFonts w:hint="eastAsia"/>
          </w:rPr>
          <w:t>使能</w:t>
        </w:r>
      </w:ins>
      <w:ins w:id="6591" w:author="◉‿◉" w:date="2020-05-05T14:43:00Z">
        <w:r>
          <w:rPr>
            <w:rFonts w:hint="eastAsia"/>
          </w:rPr>
          <w:t xml:space="preserve"> AD</w:t>
        </w:r>
      </w:ins>
      <w:ins w:id="6592" w:author="◉‿◉" w:date="2020-05-05T14:44:00Z">
        <w:r>
          <w:rPr>
            <w:rFonts w:hint="eastAsia"/>
          </w:rPr>
          <w:t>C3</w:t>
        </w:r>
      </w:ins>
      <w:ins w:id="6593" w:author="◉‿◉" w:date="2020-05-05T14:43:00Z">
        <w:r>
          <w:rPr>
            <w:rFonts w:hint="eastAsia"/>
          </w:rPr>
          <w:t>转换</w:t>
        </w:r>
      </w:ins>
      <w:ins w:id="6594" w:author="◉‿◉" w:date="2020-04-29T22:31:00Z">
        <w:r>
          <w:rPr>
            <w:rFonts w:hint="eastAsia"/>
          </w:rPr>
          <w:t>。多次读取ADC3通道9的转换结果，取其平均值</w:t>
        </w:r>
      </w:ins>
      <w:ins w:id="6595" w:author="◉‿◉" w:date="2020-05-05T14:47:00Z">
        <w:r>
          <w:rPr>
            <w:rFonts w:hint="eastAsia"/>
          </w:rPr>
          <w:t>，避免临界值的干扰，提高准确性</w:t>
        </w:r>
      </w:ins>
      <w:ins w:id="6596" w:author="◉‿◉" w:date="2020-04-29T22:31:00Z">
        <w:r>
          <w:rPr>
            <w:rFonts w:hint="eastAsia"/>
          </w:rPr>
          <w:t>。其整体流程如图4-6。</w:t>
        </w:r>
      </w:ins>
    </w:p>
    <w:p>
      <w:pPr>
        <w:pStyle w:val="6"/>
        <w:rPr>
          <w:ins w:id="6597" w:author="◉‿◉" w:date="2020-04-29T22:31:00Z"/>
        </w:rPr>
      </w:pPr>
      <w:ins w:id="6598" w:author="◉‿◉" w:date="2020-04-29T22:31:00Z">
        <w:r>
          <w:rPr>
            <w:rFonts w:hint="eastAsia"/>
          </w:rPr>
          <w:t>经过简单量化后，转换成0~100的光强值。0对应最暗</w:t>
        </w:r>
      </w:ins>
      <w:ins w:id="6599" w:author="◉‿◉" w:date="2020-04-29T23:53:00Z">
        <w:r>
          <w:rPr>
            <w:rFonts w:hint="eastAsia"/>
          </w:rPr>
          <w:t>，</w:t>
        </w:r>
      </w:ins>
      <w:ins w:id="6600" w:author="◉‿◉" w:date="2020-04-29T22:31:00Z">
        <w:r>
          <w:rPr>
            <w:rFonts w:hint="eastAsia"/>
          </w:rPr>
          <w:t>10</w:t>
        </w:r>
      </w:ins>
      <w:ins w:id="6601" w:author="◉‿◉" w:date="2020-04-29T23:53:00Z">
        <w:r>
          <w:rPr>
            <w:rFonts w:hint="eastAsia"/>
          </w:rPr>
          <w:t>0</w:t>
        </w:r>
      </w:ins>
      <w:ins w:id="6602" w:author="◉‿◉" w:date="2020-04-29T22:31:00Z">
        <w:r>
          <w:rPr>
            <w:rFonts w:hint="eastAsia"/>
          </w:rPr>
          <w:t>对应最亮。读取量化后的值，从而得到环境光线的变化，并将得到的光线强度，显示在TFTLCD上面。</w:t>
        </w:r>
      </w:ins>
    </w:p>
    <w:p>
      <w:pPr>
        <w:jc w:val="center"/>
        <w:rPr>
          <w:ins w:id="6603" w:author="◉‿◉" w:date="2020-04-29T22:31:00Z"/>
          <w:rFonts w:ascii="宋体" w:hAnsi="宋体"/>
          <w:sz w:val="18"/>
          <w:szCs w:val="18"/>
        </w:rPr>
      </w:pPr>
      <w:ins w:id="6604" w:author="◉‿◉" w:date="2020-04-29T22:31:00Z">
        <w:r>
          <w:rPr/>
          <w:drawing>
            <wp:inline distT="0" distB="0" distL="114300" distR="114300">
              <wp:extent cx="1759585" cy="2978150"/>
              <wp:effectExtent l="0" t="0" r="12700" b="0"/>
              <wp:docPr id="42"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3" descr="qt_temp"/>
                      <pic:cNvPicPr>
                        <a:picLocks noChangeAspect="1"/>
                      </pic:cNvPicPr>
                    </pic:nvPicPr>
                    <pic:blipFill>
                      <a:blip r:embed="rId40"/>
                      <a:srcRect l="9743" t="7646" r="29344" b="10517"/>
                      <a:stretch>
                        <a:fillRect/>
                      </a:stretch>
                    </pic:blipFill>
                    <pic:spPr>
                      <a:xfrm>
                        <a:off x="0" y="0"/>
                        <a:ext cx="1759585" cy="2978150"/>
                      </a:xfrm>
                      <a:prstGeom prst="rect">
                        <a:avLst/>
                      </a:prstGeom>
                    </pic:spPr>
                  </pic:pic>
                </a:graphicData>
              </a:graphic>
            </wp:inline>
          </w:drawing>
        </w:r>
      </w:ins>
    </w:p>
    <w:p>
      <w:pPr>
        <w:pStyle w:val="60"/>
        <w:rPr>
          <w:ins w:id="6606" w:author="◉‿◉" w:date="2020-04-29T22:31:00Z"/>
        </w:rPr>
      </w:pPr>
      <w:ins w:id="6607" w:author="◉‿◉" w:date="2020-04-29T22:31:00Z">
        <w:bookmarkStart w:id="358" w:name="_Toc29741"/>
        <w:bookmarkStart w:id="359" w:name="_Toc9861"/>
        <w:bookmarkStart w:id="360" w:name="_Toc5290"/>
        <w:bookmarkStart w:id="361" w:name="_Toc28187"/>
        <w:bookmarkStart w:id="362" w:name="_Toc7646"/>
        <w:bookmarkStart w:id="363" w:name="_Toc26178"/>
        <w:bookmarkStart w:id="364" w:name="_Toc18016"/>
        <w:bookmarkStart w:id="365" w:name="_Toc14244"/>
        <w:r>
          <w:rPr>
            <w:rFonts w:hint="eastAsia"/>
          </w:rPr>
          <w:t>图4-6 传感器采集数据流程</w:t>
        </w:r>
        <w:bookmarkEnd w:id="358"/>
        <w:bookmarkEnd w:id="359"/>
        <w:bookmarkEnd w:id="360"/>
        <w:bookmarkEnd w:id="361"/>
        <w:bookmarkEnd w:id="362"/>
        <w:bookmarkEnd w:id="363"/>
        <w:bookmarkEnd w:id="364"/>
        <w:bookmarkEnd w:id="365"/>
      </w:ins>
    </w:p>
    <w:p>
      <w:pPr>
        <w:pStyle w:val="58"/>
        <w:rPr>
          <w:ins w:id="6608" w:author="◉‿◉" w:date="2020-04-29T22:31:00Z"/>
        </w:rPr>
      </w:pPr>
      <w:ins w:id="6609" w:author="◉‿◉" w:date="2020-04-29T22:31:00Z">
        <w:bookmarkStart w:id="366" w:name="_Toc12393"/>
        <w:bookmarkStart w:id="367" w:name="_Toc14093"/>
        <w:bookmarkStart w:id="368" w:name="_Toc25282"/>
        <w:bookmarkStart w:id="369" w:name="_Toc25636"/>
        <w:bookmarkStart w:id="370" w:name="_Toc8992"/>
        <w:bookmarkStart w:id="371" w:name="_Toc24468"/>
        <w:bookmarkStart w:id="372" w:name="_Toc8624"/>
        <w:r>
          <w:rPr>
            <w:rFonts w:hint="eastAsia"/>
          </w:rPr>
          <w:t>4.2.3 TFTLCD液晶屏显示模块</w:t>
        </w:r>
        <w:bookmarkEnd w:id="366"/>
        <w:bookmarkEnd w:id="367"/>
        <w:bookmarkEnd w:id="368"/>
        <w:bookmarkEnd w:id="369"/>
        <w:bookmarkEnd w:id="370"/>
        <w:bookmarkEnd w:id="371"/>
        <w:bookmarkEnd w:id="372"/>
      </w:ins>
    </w:p>
    <w:p>
      <w:pPr>
        <w:pStyle w:val="6"/>
        <w:rPr>
          <w:ins w:id="6610" w:author="◉‿◉" w:date="2020-04-29T22:31:00Z"/>
        </w:rPr>
      </w:pPr>
      <w:ins w:id="6611" w:author="◉‿◉" w:date="2020-04-29T22:31:00Z">
        <w:r>
          <w:rPr>
            <w:rFonts w:hint="eastAsia"/>
          </w:rPr>
          <w:t>采用2.8寸TFTLCD</w:t>
        </w:r>
      </w:ins>
      <w:ins w:id="6612" w:author="◉‿◉" w:date="2020-05-05T13:52:00Z">
        <w:r>
          <w:rPr>
            <w:rFonts w:hint="eastAsia"/>
          </w:rPr>
          <w:t>液晶屏</w:t>
        </w:r>
      </w:ins>
      <w:ins w:id="6613" w:author="◉‿◉" w:date="2020-04-29T22:31:00Z">
        <w:r>
          <w:rPr>
            <w:rFonts w:hint="eastAsia"/>
          </w:rPr>
          <w:t>作为主控端的显示模块，</w:t>
        </w:r>
      </w:ins>
      <w:ins w:id="6614" w:author="◉‿◉" w:date="2020-05-05T13:52:00Z">
        <w:r>
          <w:rPr>
            <w:rFonts w:hint="eastAsia"/>
          </w:rPr>
          <w:t>其</w:t>
        </w:r>
      </w:ins>
      <w:ins w:id="6615" w:author="◉‿◉" w:date="2020-04-29T22:31:00Z">
        <w:r>
          <w:rPr>
            <w:rFonts w:hint="eastAsia"/>
          </w:rPr>
          <w:t>具有UI界面美观的优点，</w:t>
        </w:r>
      </w:ins>
      <w:ins w:id="6616" w:author="◉‿◉" w:date="2020-05-03T18:58:00Z">
        <w:r>
          <w:rPr>
            <w:rFonts w:hint="eastAsia"/>
          </w:rPr>
          <w:t>用于</w:t>
        </w:r>
      </w:ins>
      <w:ins w:id="6617" w:author="◉‿◉" w:date="2020-04-29T22:31:00Z">
        <w:r>
          <w:rPr>
            <w:rFonts w:hint="eastAsia"/>
          </w:rPr>
          <w:t>显示光</w:t>
        </w:r>
      </w:ins>
      <w:ins w:id="6618" w:author="◉‿◉" w:date="2020-05-03T18:51:00Z">
        <w:r>
          <w:rPr>
            <w:rFonts w:hint="eastAsia"/>
          </w:rPr>
          <w:t>照强度</w:t>
        </w:r>
      </w:ins>
      <w:ins w:id="6619" w:author="◉‿◉" w:date="2020-05-05T13:54:00Z">
        <w:r>
          <w:rPr>
            <w:rFonts w:hint="eastAsia"/>
          </w:rPr>
          <w:t>、窗帘当前状态</w:t>
        </w:r>
      </w:ins>
      <w:ins w:id="6620" w:author="◉‿◉" w:date="2020-04-29T22:31:00Z">
        <w:r>
          <w:rPr>
            <w:rFonts w:hint="eastAsia"/>
          </w:rPr>
          <w:t>、</w:t>
        </w:r>
      </w:ins>
      <w:ins w:id="6621" w:author="◉‿◉" w:date="2020-05-05T13:55:00Z">
        <w:r>
          <w:rPr>
            <w:rFonts w:hint="eastAsia"/>
          </w:rPr>
          <w:t>用户设置</w:t>
        </w:r>
      </w:ins>
      <w:ins w:id="6622" w:author="◉‿◉" w:date="2020-04-29T22:31:00Z">
        <w:r>
          <w:rPr>
            <w:rFonts w:hint="eastAsia"/>
          </w:rPr>
          <w:t>的光</w:t>
        </w:r>
      </w:ins>
      <w:ins w:id="6623" w:author="◉‿◉" w:date="2020-05-05T13:54:00Z">
        <w:r>
          <w:rPr>
            <w:rFonts w:hint="eastAsia"/>
          </w:rPr>
          <w:t>照</w:t>
        </w:r>
      </w:ins>
      <w:ins w:id="6624" w:author="◉‿◉" w:date="2020-04-29T22:31:00Z">
        <w:r>
          <w:rPr>
            <w:rFonts w:hint="eastAsia"/>
          </w:rPr>
          <w:t>阈值、温湿度、时间日期等等，且自带触摸屏功能。</w:t>
        </w:r>
      </w:ins>
    </w:p>
    <w:p>
      <w:pPr>
        <w:pStyle w:val="6"/>
        <w:rPr>
          <w:ins w:id="6625" w:author="◉‿◉" w:date="2020-04-29T22:31:00Z"/>
        </w:rPr>
      </w:pPr>
      <w:ins w:id="6626" w:author="◉‿◉" w:date="2020-04-29T22:31:00Z">
        <w:r>
          <w:rPr>
            <w:rFonts w:hint="eastAsia"/>
          </w:rPr>
          <w:t>先将TFTLCD模块</w:t>
        </w:r>
      </w:ins>
      <w:ins w:id="6627" w:author="◉‿◉" w:date="2020-05-07T08:34:00Z">
        <w:r>
          <w:rPr>
            <w:rFonts w:hint="eastAsia"/>
          </w:rPr>
          <w:t>所用到</w:t>
        </w:r>
      </w:ins>
      <w:ins w:id="6628" w:author="◉‿◉" w:date="2020-04-29T22:31:00Z">
        <w:r>
          <w:rPr>
            <w:rFonts w:hint="eastAsia"/>
          </w:rPr>
          <w:t>的</w:t>
        </w:r>
      </w:ins>
      <w:ins w:id="6629" w:author="◉‿◉" w:date="2020-05-07T08:35:00Z">
        <w:r>
          <w:rPr>
            <w:rFonts w:hint="eastAsia"/>
          </w:rPr>
          <w:t>引脚</w:t>
        </w:r>
      </w:ins>
      <w:ins w:id="6630" w:author="◉‿◉" w:date="2020-05-07T08:37:00Z">
        <w:r>
          <w:rPr>
            <w:rFonts w:hint="eastAsia"/>
          </w:rPr>
          <w:t>通过库函数实现</w:t>
        </w:r>
      </w:ins>
      <w:ins w:id="6631" w:author="◉‿◉" w:date="2020-05-07T08:35:00Z">
        <w:r>
          <w:rPr>
            <w:rFonts w:hint="eastAsia"/>
          </w:rPr>
          <w:t>对应配置</w:t>
        </w:r>
      </w:ins>
      <w:ins w:id="6632" w:author="◉‿◉" w:date="2020-04-29T22:31:00Z">
        <w:r>
          <w:rPr>
            <w:rFonts w:hint="eastAsia"/>
          </w:rPr>
          <w:t>，</w:t>
        </w:r>
      </w:ins>
      <w:ins w:id="6633" w:author="◉‿◉" w:date="2020-04-30T09:07:00Z">
        <w:r>
          <w:rPr>
            <w:rFonts w:hint="eastAsia"/>
          </w:rPr>
          <w:t>其驱动芯片为ILI9341液晶控制器，</w:t>
        </w:r>
      </w:ins>
      <w:ins w:id="6634" w:author="◉‿◉" w:date="2020-05-03T18:59:00Z">
        <w:r>
          <w:rPr>
            <w:rFonts w:hint="eastAsia"/>
          </w:rPr>
          <w:t>用于</w:t>
        </w:r>
      </w:ins>
      <w:ins w:id="6635" w:author="◉‿◉" w:date="2020-05-07T08:33:00Z">
        <w:r>
          <w:rPr>
            <w:rFonts w:hint="eastAsia"/>
          </w:rPr>
          <w:t>使</w:t>
        </w:r>
      </w:ins>
      <w:ins w:id="6636" w:author="◉‿◉" w:date="2020-04-29T22:31:00Z">
        <w:r>
          <w:rPr>
            <w:rFonts w:hint="eastAsia"/>
          </w:rPr>
          <w:t>LCD</w:t>
        </w:r>
      </w:ins>
      <w:ins w:id="6637" w:author="◉‿◉" w:date="2020-05-07T08:33:00Z">
        <w:r>
          <w:rPr>
            <w:rFonts w:hint="eastAsia"/>
          </w:rPr>
          <w:t>进行正常</w:t>
        </w:r>
      </w:ins>
      <w:ins w:id="6638" w:author="◉‿◉" w:date="2020-05-07T08:34:00Z">
        <w:r>
          <w:rPr>
            <w:rFonts w:hint="eastAsia"/>
          </w:rPr>
          <w:t>工作</w:t>
        </w:r>
      </w:ins>
      <w:ins w:id="6639" w:author="◉‿◉" w:date="2020-04-29T22:31:00Z">
        <w:r>
          <w:rPr>
            <w:rFonts w:hint="eastAsia"/>
          </w:rPr>
          <w:t>。LCD的硬复位和初始化序列，只需要执行一次即可。</w:t>
        </w:r>
      </w:ins>
      <w:ins w:id="6640" w:author="◉‿◉" w:date="2020-05-07T08:33:00Z">
        <w:r>
          <w:rPr>
            <w:rFonts w:hint="eastAsia"/>
          </w:rPr>
          <w:t>其</w:t>
        </w:r>
      </w:ins>
      <w:ins w:id="6641" w:author="◉‿◉" w:date="2020-05-03T19:00:00Z">
        <w:r>
          <w:rPr>
            <w:rFonts w:hint="eastAsia"/>
          </w:rPr>
          <w:t>初始化</w:t>
        </w:r>
      </w:ins>
      <w:ins w:id="6642" w:author="◉‿◉" w:date="2020-05-03T22:28:00Z">
        <w:r>
          <w:rPr>
            <w:rFonts w:hint="eastAsia"/>
          </w:rPr>
          <w:t>流程</w:t>
        </w:r>
      </w:ins>
      <w:ins w:id="6643" w:author="◉‿◉" w:date="2020-04-29T22:31:00Z">
        <w:r>
          <w:rPr>
            <w:rFonts w:hint="eastAsia"/>
          </w:rPr>
          <w:t>如图4-7。</w:t>
        </w:r>
      </w:ins>
    </w:p>
    <w:p>
      <w:pPr>
        <w:jc w:val="center"/>
        <w:rPr>
          <w:ins w:id="6644" w:author="◉‿◉" w:date="2020-04-29T22:31:00Z"/>
          <w:rFonts w:ascii="宋体" w:hAnsi="宋体"/>
          <w:sz w:val="18"/>
          <w:szCs w:val="18"/>
        </w:rPr>
      </w:pPr>
      <w:ins w:id="6645" w:author="◉‿◉" w:date="2020-04-29T22:31:00Z">
        <w:r>
          <w:rPr/>
          <w:drawing>
            <wp:inline distT="0" distB="0" distL="114300" distR="114300">
              <wp:extent cx="2085975" cy="2436495"/>
              <wp:effectExtent l="0" t="0" r="0" b="0"/>
              <wp:docPr id="43"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B019B1-382A-4266-B25C-5B523AA43C14-4" descr="qt_temp"/>
                      <pic:cNvPicPr>
                        <a:picLocks noChangeAspect="1"/>
                      </pic:cNvPicPr>
                    </pic:nvPicPr>
                    <pic:blipFill>
                      <a:blip r:embed="rId41"/>
                      <a:srcRect l="5467" t="7672" r="13333" b="10326"/>
                      <a:stretch>
                        <a:fillRect/>
                      </a:stretch>
                    </pic:blipFill>
                    <pic:spPr>
                      <a:xfrm>
                        <a:off x="0" y="0"/>
                        <a:ext cx="2085975" cy="2436495"/>
                      </a:xfrm>
                      <a:prstGeom prst="rect">
                        <a:avLst/>
                      </a:prstGeom>
                    </pic:spPr>
                  </pic:pic>
                </a:graphicData>
              </a:graphic>
            </wp:inline>
          </w:drawing>
        </w:r>
      </w:ins>
    </w:p>
    <w:p>
      <w:pPr>
        <w:pStyle w:val="60"/>
        <w:rPr>
          <w:ins w:id="6647" w:author="◉‿◉" w:date="2020-04-29T22:31:00Z"/>
        </w:rPr>
      </w:pPr>
      <w:ins w:id="6648" w:author="◉‿◉" w:date="2020-04-29T22:31:00Z">
        <w:bookmarkStart w:id="373" w:name="_Toc3895"/>
        <w:bookmarkStart w:id="374" w:name="_Toc24213"/>
        <w:bookmarkStart w:id="375" w:name="_Toc23797"/>
        <w:bookmarkStart w:id="376" w:name="_Toc26590"/>
        <w:bookmarkStart w:id="377" w:name="_Toc15607"/>
        <w:bookmarkStart w:id="378" w:name="_Toc2829"/>
        <w:bookmarkStart w:id="379" w:name="_Toc4659"/>
        <w:bookmarkStart w:id="380" w:name="_Toc9927"/>
        <w:r>
          <w:rPr>
            <w:rFonts w:hint="eastAsia"/>
          </w:rPr>
          <w:t>图4-7 LCD初始化流程</w:t>
        </w:r>
        <w:bookmarkEnd w:id="373"/>
        <w:bookmarkEnd w:id="374"/>
        <w:bookmarkEnd w:id="375"/>
        <w:bookmarkEnd w:id="376"/>
        <w:bookmarkEnd w:id="377"/>
        <w:bookmarkEnd w:id="378"/>
        <w:bookmarkEnd w:id="379"/>
        <w:bookmarkEnd w:id="380"/>
      </w:ins>
    </w:p>
    <w:p>
      <w:pPr>
        <w:pStyle w:val="6"/>
        <w:rPr>
          <w:ins w:id="6649" w:author="◉‿◉" w:date="2020-04-30T08:34:00Z"/>
        </w:rPr>
      </w:pPr>
      <w:ins w:id="6650" w:author="◉‿◉" w:date="2020-04-29T22:31:00Z">
        <w:r>
          <w:rPr>
            <w:rFonts w:hint="eastAsia"/>
          </w:rPr>
          <w:t>显示字符/数字，就需要多次使用画点函数，</w:t>
        </w:r>
      </w:ins>
      <w:ins w:id="6651" w:author="◉‿◉" w:date="2020-05-03T19:01:00Z">
        <w:r>
          <w:rPr>
            <w:rFonts w:hint="eastAsia"/>
          </w:rPr>
          <w:t>需要</w:t>
        </w:r>
      </w:ins>
      <w:ins w:id="6652" w:author="◉‿◉" w:date="2020-05-07T08:30:00Z">
        <w:r>
          <w:rPr>
            <w:rFonts w:hint="eastAsia"/>
          </w:rPr>
          <w:t>选定</w:t>
        </w:r>
      </w:ins>
      <w:ins w:id="6653" w:author="◉‿◉" w:date="2020-04-29T22:31:00Z">
        <w:r>
          <w:rPr>
            <w:rFonts w:hint="eastAsia"/>
          </w:rPr>
          <w:t>坐标</w:t>
        </w:r>
      </w:ins>
      <w:ins w:id="6654" w:author="◉‿◉" w:date="2020-05-07T08:30:00Z">
        <w:r>
          <w:rPr>
            <w:rFonts w:hint="eastAsia"/>
          </w:rPr>
          <w:t>位置</w:t>
        </w:r>
      </w:ins>
      <w:ins w:id="6655" w:author="◉‿◉" w:date="2020-04-29T22:31:00Z">
        <w:r>
          <w:rPr>
            <w:rFonts w:hint="eastAsia"/>
          </w:rPr>
          <w:t>，然后往</w:t>
        </w:r>
      </w:ins>
      <w:ins w:id="6656" w:author="◉‿◉" w:date="2020-05-03T19:05:00Z">
        <w:r>
          <w:rPr>
            <w:rFonts w:hint="eastAsia"/>
          </w:rPr>
          <w:t>对应</w:t>
        </w:r>
      </w:ins>
      <w:ins w:id="6657" w:author="◉‿◉" w:date="2020-04-29T22:31:00Z">
        <w:r>
          <w:rPr>
            <w:rFonts w:hint="eastAsia"/>
          </w:rPr>
          <w:t>坐标</w:t>
        </w:r>
      </w:ins>
      <w:ins w:id="6658" w:author="◉‿◉" w:date="2020-05-03T19:01:00Z">
        <w:r>
          <w:rPr>
            <w:rFonts w:hint="eastAsia"/>
          </w:rPr>
          <w:t>像素点</w:t>
        </w:r>
      </w:ins>
      <w:ins w:id="6659" w:author="◉‿◉" w:date="2020-04-29T22:31:00Z">
        <w:r>
          <w:rPr>
            <w:rFonts w:hint="eastAsia"/>
          </w:rPr>
          <w:t>写</w:t>
        </w:r>
      </w:ins>
      <w:ins w:id="6660" w:author="◉‿◉" w:date="2020-05-03T19:05:00Z">
        <w:r>
          <w:rPr>
            <w:rFonts w:hint="eastAsia"/>
          </w:rPr>
          <w:t>入</w:t>
        </w:r>
      </w:ins>
      <w:ins w:id="6661" w:author="◉‿◉" w:date="2020-04-29T22:31:00Z">
        <w:r>
          <w:rPr>
            <w:rFonts w:hint="eastAsia"/>
          </w:rPr>
          <w:t>颜色</w:t>
        </w:r>
      </w:ins>
      <w:ins w:id="6662" w:author="◉‿◉" w:date="2020-05-03T19:05:00Z">
        <w:r>
          <w:rPr>
            <w:rFonts w:hint="eastAsia"/>
          </w:rPr>
          <w:t>值</w:t>
        </w:r>
      </w:ins>
      <w:ins w:id="6663" w:author="◉‿◉" w:date="2020-04-29T22:31:00Z">
        <w:r>
          <w:rPr>
            <w:rFonts w:hint="eastAsia"/>
          </w:rPr>
          <w:t>。同时定义一个全局变量，用于存放画笔颜色</w:t>
        </w:r>
      </w:ins>
      <w:ins w:id="6664" w:author="◉‿◉" w:date="2020-05-03T19:05:00Z">
        <w:r>
          <w:rPr>
            <w:rFonts w:hint="eastAsia"/>
          </w:rPr>
          <w:t>值</w:t>
        </w:r>
      </w:ins>
      <w:ins w:id="6665" w:author="◉‿◉" w:date="2020-04-29T22:31:00Z">
        <w:r>
          <w:rPr>
            <w:rFonts w:hint="eastAsia"/>
          </w:rPr>
          <w:t>。LCD_DrawPoint 函数虽然简单，但是至关重要，其他几乎所有上层函数，都是通过调用这个函数实现的。该函数的实现如下：</w:t>
        </w:r>
      </w:ins>
    </w:p>
    <w:p>
      <w:pPr>
        <w:pStyle w:val="6"/>
        <w:rPr>
          <w:ins w:id="6666" w:author="◉‿◉" w:date="2020-04-30T08:35:00Z"/>
        </w:rPr>
      </w:pPr>
      <w:ins w:id="6667" w:author="◉‿◉" w:date="2020-04-30T08:35:00Z">
        <w:r>
          <w:rPr>
            <w:rFonts w:ascii="宋体" w:hAnsi="宋体"/>
            <w:rPrChange w:id="6670" w:author="Unknown" w:date="">
              <w:rPr/>
            </w:rPrChange>
          </w:rPr>
          <mc:AlternateContent>
            <mc:Choice Requires="wps">
              <w:drawing>
                <wp:inline distT="0" distB="0" distL="0" distR="0">
                  <wp:extent cx="5324475" cy="3528695"/>
                  <wp:effectExtent l="4445" t="4445" r="5080" b="17780"/>
                  <wp:docPr id="38" name="文本框 38"/>
                  <wp:cNvGraphicFramePr/>
                  <a:graphic xmlns:a="http://schemas.openxmlformats.org/drawingml/2006/main">
                    <a:graphicData uri="http://schemas.microsoft.com/office/word/2010/wordprocessingShape">
                      <wps:wsp>
                        <wps:cNvSpPr txBox="1"/>
                        <wps:spPr>
                          <a:xfrm>
                            <a:off x="0" y="0"/>
                            <a:ext cx="5324475" cy="3528695"/>
                          </a:xfrm>
                          <a:prstGeom prst="rect">
                            <a:avLst/>
                          </a:prstGeom>
                          <a:solidFill>
                            <a:schemeClr val="lt1"/>
                          </a:solidFill>
                          <a:ln w="6350">
                            <a:solidFill>
                              <a:prstClr val="black"/>
                            </a:solidFill>
                          </a:ln>
                        </wps:spPr>
                        <wps:txbx>
                          <w:txbxContent>
                            <w:p>
                              <w:pPr>
                                <w:rPr>
                                  <w:ins w:id="6671" w:author="◉‿◉" w:date="2020-04-30T08:36:00Z"/>
                                </w:rPr>
                              </w:pPr>
                              <w:ins w:id="6672" w:author="◉‿◉" w:date="2020-04-30T08:36:00Z">
                                <w:r>
                                  <w:rPr>
                                    <w:rFonts w:hint="eastAsia"/>
                                  </w:rPr>
                                  <w:t>void LCD_SetCursor(u16 X, u16 Y)</w:t>
                                </w:r>
                              </w:ins>
                            </w:p>
                            <w:p>
                              <w:pPr>
                                <w:rPr>
                                  <w:ins w:id="6673" w:author="◉‿◉" w:date="2020-04-30T08:36:00Z"/>
                                </w:rPr>
                              </w:pPr>
                              <w:ins w:id="6674" w:author="◉‿◉" w:date="2020-04-30T08:36:00Z">
                                <w:r>
                                  <w:rPr>
                                    <w:rFonts w:hint="eastAsia"/>
                                  </w:rPr>
                                  <w:t>{</w:t>
                                </w:r>
                              </w:ins>
                              <w:ins w:id="6675" w:author="◉‿◉" w:date="2020-04-30T08:36:00Z">
                                <w:r>
                                  <w:rPr>
                                    <w:rFonts w:hint="eastAsia"/>
                                  </w:rPr>
                                  <w:tab/>
                                </w:r>
                              </w:ins>
                              <w:ins w:id="6676" w:author="◉‿◉" w:date="2020-04-30T08:36:00Z">
                                <w:r>
                                  <w:rPr>
                                    <w:rFonts w:hint="eastAsia"/>
                                  </w:rPr>
                                  <w:t xml:space="preserve"> </w:t>
                                </w:r>
                              </w:ins>
                            </w:p>
                            <w:p>
                              <w:pPr>
                                <w:rPr>
                                  <w:ins w:id="6677" w:author="◉‿◉" w:date="2020-04-30T08:36:00Z"/>
                                </w:rPr>
                              </w:pPr>
                              <w:ins w:id="6678" w:author="◉‿◉" w:date="2020-04-30T08:36:00Z">
                                <w:r>
                                  <w:rPr>
                                    <w:rFonts w:hint="eastAsia"/>
                                  </w:rPr>
                                  <w:tab/>
                                </w:r>
                              </w:ins>
                              <w:ins w:id="6679" w:author="◉‿◉" w:date="2020-04-30T08:36:00Z">
                                <w:r>
                                  <w:rPr>
                                    <w:rFonts w:hint="eastAsia"/>
                                  </w:rPr>
                                  <w:tab/>
                                </w:r>
                              </w:ins>
                              <w:ins w:id="6680" w:author="◉‿◉" w:date="2020-04-30T08:36:00Z">
                                <w:r>
                                  <w:rPr>
                                    <w:rFonts w:hint="eastAsia"/>
                                  </w:rPr>
                                  <w:t xml:space="preserve">    LCD_CMD=0x2A; </w:t>
                                </w:r>
                              </w:ins>
                            </w:p>
                            <w:p>
                              <w:pPr>
                                <w:rPr>
                                  <w:ins w:id="6681" w:author="◉‿◉" w:date="2020-04-30T08:36:00Z"/>
                                </w:rPr>
                              </w:pPr>
                              <w:ins w:id="6682" w:author="◉‿◉" w:date="2020-04-30T08:36:00Z">
                                <w:r>
                                  <w:rPr>
                                    <w:rFonts w:hint="eastAsia"/>
                                  </w:rPr>
                                  <w:tab/>
                                </w:r>
                              </w:ins>
                              <w:ins w:id="6683" w:author="◉‿◉" w:date="2020-04-30T08:36:00Z">
                                <w:r>
                                  <w:rPr>
                                    <w:rFonts w:hint="eastAsia"/>
                                  </w:rPr>
                                  <w:tab/>
                                </w:r>
                              </w:ins>
                              <w:ins w:id="6684" w:author="◉‿◉" w:date="2020-04-30T08:36:00Z">
                                <w:r>
                                  <w:rPr>
                                    <w:rFonts w:hint="eastAsia"/>
                                  </w:rPr>
                                  <w:t xml:space="preserve">    LCD_DATA=(X</w:t>
                                </w:r>
                              </w:ins>
                              <w:ins w:id="6685" w:author="◉‿◉" w:date="2020-04-30T09:04:00Z">
                                <w:r>
                                  <w:rPr>
                                    <w:rFonts w:hint="eastAsia"/>
                                  </w:rPr>
                                  <w:t xml:space="preserve"> </w:t>
                                </w:r>
                              </w:ins>
                              <w:ins w:id="6686" w:author="◉‿◉" w:date="2020-04-30T08:36:00Z">
                                <w:r>
                                  <w:rPr>
                                    <w:rFonts w:hint="eastAsia"/>
                                  </w:rPr>
                                  <w:t>&gt;&gt;</w:t>
                                </w:r>
                              </w:ins>
                              <w:ins w:id="6687" w:author="◉‿◉" w:date="2020-04-30T09:04:00Z">
                                <w:r>
                                  <w:rPr>
                                    <w:rFonts w:hint="eastAsia"/>
                                  </w:rPr>
                                  <w:t xml:space="preserve"> </w:t>
                                </w:r>
                              </w:ins>
                              <w:ins w:id="6688" w:author="◉‿◉" w:date="2020-04-30T08:36:00Z">
                                <w:r>
                                  <w:rPr>
                                    <w:rFonts w:hint="eastAsia"/>
                                  </w:rPr>
                                  <w:t xml:space="preserve">8); </w:t>
                                </w:r>
                              </w:ins>
                            </w:p>
                            <w:p>
                              <w:pPr>
                                <w:rPr>
                                  <w:ins w:id="6689" w:author="◉‿◉" w:date="2020-04-30T08:36:00Z"/>
                                </w:rPr>
                              </w:pPr>
                              <w:ins w:id="6690" w:author="◉‿◉" w:date="2020-04-30T08:36:00Z">
                                <w:r>
                                  <w:rPr>
                                    <w:rFonts w:hint="eastAsia"/>
                                  </w:rPr>
                                  <w:tab/>
                                </w:r>
                              </w:ins>
                              <w:ins w:id="6691" w:author="◉‿◉" w:date="2020-04-30T08:36:00Z">
                                <w:r>
                                  <w:rPr>
                                    <w:rFonts w:hint="eastAsia"/>
                                  </w:rPr>
                                  <w:tab/>
                                </w:r>
                              </w:ins>
                              <w:ins w:id="6692" w:author="◉‿◉" w:date="2020-04-30T08:36:00Z">
                                <w:r>
                                  <w:rPr>
                                    <w:rFonts w:hint="eastAsia"/>
                                  </w:rPr>
                                  <w:tab/>
                                </w:r>
                              </w:ins>
                              <w:ins w:id="6693" w:author="◉‿◉" w:date="2020-04-30T08:36:00Z">
                                <w:r>
                                  <w:rPr>
                                    <w:rFonts w:hint="eastAsia"/>
                                  </w:rPr>
                                  <w:t xml:space="preserve">    LCD_DATA=(X</w:t>
                                </w:r>
                              </w:ins>
                              <w:ins w:id="6694" w:author="◉‿◉" w:date="2020-04-30T09:04:00Z">
                                <w:r>
                                  <w:rPr>
                                    <w:rFonts w:hint="eastAsia"/>
                                  </w:rPr>
                                  <w:t xml:space="preserve"> </w:t>
                                </w:r>
                              </w:ins>
                              <w:ins w:id="6695" w:author="◉‿◉" w:date="2020-04-30T08:36:00Z">
                                <w:r>
                                  <w:rPr>
                                    <w:rFonts w:hint="eastAsia"/>
                                  </w:rPr>
                                  <w:t>&amp;</w:t>
                                </w:r>
                              </w:ins>
                              <w:ins w:id="6696" w:author="◉‿◉" w:date="2020-04-30T09:04:00Z">
                                <w:r>
                                  <w:rPr>
                                    <w:rFonts w:hint="eastAsia"/>
                                  </w:rPr>
                                  <w:t xml:space="preserve"> </w:t>
                                </w:r>
                              </w:ins>
                              <w:ins w:id="6697" w:author="◉‿◉" w:date="2020-04-30T08:36:00Z">
                                <w:r>
                                  <w:rPr>
                                    <w:rFonts w:hint="eastAsia"/>
                                  </w:rPr>
                                  <w:t>0</w:t>
                                </w:r>
                              </w:ins>
                              <w:ins w:id="6698" w:author="◉‿◉" w:date="2020-04-30T09:04:00Z">
                                <w:r>
                                  <w:rPr>
                                    <w:rFonts w:hint="eastAsia"/>
                                  </w:rPr>
                                  <w:t>x</w:t>
                                </w:r>
                              </w:ins>
                              <w:ins w:id="6699" w:author="◉‿◉" w:date="2020-04-30T08:36:00Z">
                                <w:r>
                                  <w:rPr>
                                    <w:rFonts w:hint="eastAsia"/>
                                  </w:rPr>
                                  <w:t>FF);</w:t>
                                </w:r>
                              </w:ins>
                              <w:ins w:id="6700" w:author="◉‿◉" w:date="2020-04-30T08:36:00Z">
                                <w:r>
                                  <w:rPr>
                                    <w:rFonts w:hint="eastAsia"/>
                                  </w:rPr>
                                  <w:tab/>
                                </w:r>
                              </w:ins>
                              <w:ins w:id="6701" w:author="◉‿◉" w:date="2020-04-30T08:36:00Z">
                                <w:r>
                                  <w:rPr>
                                    <w:rFonts w:hint="eastAsia"/>
                                  </w:rPr>
                                  <w:t xml:space="preserve"> </w:t>
                                </w:r>
                              </w:ins>
                            </w:p>
                            <w:p>
                              <w:pPr>
                                <w:rPr>
                                  <w:ins w:id="6702" w:author="◉‿◉" w:date="2020-04-30T08:36:00Z"/>
                                </w:rPr>
                              </w:pPr>
                              <w:ins w:id="6703" w:author="◉‿◉" w:date="2020-04-30T08:36:00Z">
                                <w:r>
                                  <w:rPr>
                                    <w:rFonts w:hint="eastAsia"/>
                                  </w:rPr>
                                  <w:tab/>
                                </w:r>
                              </w:ins>
                              <w:ins w:id="6704" w:author="◉‿◉" w:date="2020-04-30T08:36:00Z">
                                <w:r>
                                  <w:rPr>
                                    <w:rFonts w:hint="eastAsia"/>
                                  </w:rPr>
                                  <w:tab/>
                                </w:r>
                              </w:ins>
                              <w:ins w:id="6705" w:author="◉‿◉" w:date="2020-04-30T08:36:00Z">
                                <w:r>
                                  <w:rPr>
                                    <w:rFonts w:hint="eastAsia"/>
                                  </w:rPr>
                                  <w:t xml:space="preserve">    LCD_CMD=0x2B; </w:t>
                                </w:r>
                              </w:ins>
                            </w:p>
                            <w:p>
                              <w:pPr>
                                <w:rPr>
                                  <w:ins w:id="6706" w:author="◉‿◉" w:date="2020-04-30T08:36:00Z"/>
                                </w:rPr>
                              </w:pPr>
                              <w:ins w:id="6707" w:author="◉‿◉" w:date="2020-04-30T08:36:00Z">
                                <w:r>
                                  <w:rPr>
                                    <w:rFonts w:hint="eastAsia"/>
                                  </w:rPr>
                                  <w:tab/>
                                </w:r>
                              </w:ins>
                              <w:ins w:id="6708" w:author="◉‿◉" w:date="2020-04-30T08:36:00Z">
                                <w:r>
                                  <w:rPr>
                                    <w:rFonts w:hint="eastAsia"/>
                                  </w:rPr>
                                  <w:tab/>
                                </w:r>
                              </w:ins>
                              <w:ins w:id="6709" w:author="◉‿◉" w:date="2020-04-30T08:36:00Z">
                                <w:r>
                                  <w:rPr>
                                    <w:rFonts w:hint="eastAsia"/>
                                  </w:rPr>
                                  <w:t xml:space="preserve">    LCD_DATA=(Y</w:t>
                                </w:r>
                              </w:ins>
                              <w:ins w:id="6710" w:author="◉‿◉" w:date="2020-04-30T09:04:00Z">
                                <w:r>
                                  <w:rPr>
                                    <w:rFonts w:hint="eastAsia"/>
                                  </w:rPr>
                                  <w:t xml:space="preserve"> </w:t>
                                </w:r>
                              </w:ins>
                              <w:ins w:id="6711" w:author="◉‿◉" w:date="2020-04-30T08:36:00Z">
                                <w:r>
                                  <w:rPr>
                                    <w:rFonts w:hint="eastAsia"/>
                                  </w:rPr>
                                  <w:t>&gt;&gt;</w:t>
                                </w:r>
                              </w:ins>
                              <w:ins w:id="6712" w:author="◉‿◉" w:date="2020-04-30T09:04:00Z">
                                <w:r>
                                  <w:rPr>
                                    <w:rFonts w:hint="eastAsia"/>
                                  </w:rPr>
                                  <w:t xml:space="preserve"> </w:t>
                                </w:r>
                              </w:ins>
                              <w:ins w:id="6713" w:author="◉‿◉" w:date="2020-04-30T08:36:00Z">
                                <w:r>
                                  <w:rPr>
                                    <w:rFonts w:hint="eastAsia"/>
                                  </w:rPr>
                                  <w:t xml:space="preserve">8); </w:t>
                                </w:r>
                              </w:ins>
                            </w:p>
                            <w:p>
                              <w:pPr>
                                <w:rPr>
                                  <w:ins w:id="6714" w:author="◉‿◉" w:date="2020-04-30T08:36:00Z"/>
                                </w:rPr>
                              </w:pPr>
                              <w:ins w:id="6715" w:author="◉‿◉" w:date="2020-04-30T08:36:00Z">
                                <w:r>
                                  <w:rPr>
                                    <w:rFonts w:hint="eastAsia"/>
                                  </w:rPr>
                                  <w:tab/>
                                </w:r>
                              </w:ins>
                              <w:ins w:id="6716" w:author="◉‿◉" w:date="2020-04-30T08:36:00Z">
                                <w:r>
                                  <w:rPr>
                                    <w:rFonts w:hint="eastAsia"/>
                                  </w:rPr>
                                  <w:tab/>
                                </w:r>
                              </w:ins>
                              <w:ins w:id="6717" w:author="◉‿◉" w:date="2020-04-30T08:37:00Z">
                                <w:r>
                                  <w:rPr>
                                    <w:rFonts w:hint="eastAsia"/>
                                  </w:rPr>
                                  <w:t xml:space="preserve">    </w:t>
                                </w:r>
                              </w:ins>
                              <w:ins w:id="6718" w:author="◉‿◉" w:date="2020-04-30T08:36:00Z">
                                <w:r>
                                  <w:rPr>
                                    <w:rFonts w:hint="eastAsia"/>
                                  </w:rPr>
                                  <w:t>LCD_DATA=(Y</w:t>
                                </w:r>
                              </w:ins>
                              <w:ins w:id="6719" w:author="◉‿◉" w:date="2020-04-30T09:04:00Z">
                                <w:r>
                                  <w:rPr>
                                    <w:rFonts w:hint="eastAsia"/>
                                  </w:rPr>
                                  <w:t xml:space="preserve"> </w:t>
                                </w:r>
                              </w:ins>
                              <w:ins w:id="6720" w:author="◉‿◉" w:date="2020-04-30T08:36:00Z">
                                <w:r>
                                  <w:rPr>
                                    <w:rFonts w:hint="eastAsia"/>
                                  </w:rPr>
                                  <w:t>&amp;</w:t>
                                </w:r>
                              </w:ins>
                              <w:ins w:id="6721" w:author="◉‿◉" w:date="2020-04-30T09:04:00Z">
                                <w:r>
                                  <w:rPr>
                                    <w:rFonts w:hint="eastAsia"/>
                                  </w:rPr>
                                  <w:t xml:space="preserve"> </w:t>
                                </w:r>
                              </w:ins>
                              <w:ins w:id="6722" w:author="◉‿◉" w:date="2020-04-30T08:36:00Z">
                                <w:r>
                                  <w:rPr>
                                    <w:rFonts w:hint="eastAsia"/>
                                  </w:rPr>
                                  <w:t>0</w:t>
                                </w:r>
                              </w:ins>
                              <w:ins w:id="6723" w:author="◉‿◉" w:date="2020-04-30T09:04:00Z">
                                <w:r>
                                  <w:rPr>
                                    <w:rFonts w:hint="eastAsia"/>
                                  </w:rPr>
                                  <w:t>x</w:t>
                                </w:r>
                              </w:ins>
                              <w:ins w:id="6724" w:author="◉‿◉" w:date="2020-04-30T08:36:00Z">
                                <w:r>
                                  <w:rPr>
                                    <w:rFonts w:hint="eastAsia"/>
                                  </w:rPr>
                                  <w:t>FF);</w:t>
                                </w:r>
                              </w:ins>
                            </w:p>
                            <w:p>
                              <w:pPr>
                                <w:rPr>
                                  <w:ins w:id="6725" w:author="◉‿◉" w:date="2020-04-30T08:36:00Z"/>
                                </w:rPr>
                              </w:pPr>
                              <w:ins w:id="6726" w:author="◉‿◉" w:date="2020-04-30T08:36:00Z">
                                <w:r>
                                  <w:rPr>
                                    <w:rFonts w:hint="eastAsia"/>
                                  </w:rPr>
                                  <w:t>}</w:t>
                                </w:r>
                              </w:ins>
                            </w:p>
                            <w:p>
                              <w:pPr>
                                <w:rPr>
                                  <w:ins w:id="6727" w:author="◉‿◉" w:date="2020-04-30T08:36:00Z"/>
                                </w:rPr>
                              </w:pPr>
                              <w:ins w:id="6728" w:author="◉‿◉" w:date="2020-04-30T08:36:00Z">
                                <w:r>
                                  <w:rPr>
                                    <w:rFonts w:hint="eastAsia"/>
                                  </w:rPr>
                                  <w:t>void LCD_WriteGRAM(void)</w:t>
                                </w:r>
                              </w:ins>
                              <w:ins w:id="6729" w:author="◉‿◉" w:date="2020-05-03T19:54:00Z">
                                <w:r>
                                  <w:rPr>
                                    <w:rFonts w:hint="eastAsia"/>
                                  </w:rPr>
                                  <w:t xml:space="preserve">  //开始写GRAM</w:t>
                                </w:r>
                              </w:ins>
                            </w:p>
                            <w:p>
                              <w:pPr>
                                <w:rPr>
                                  <w:ins w:id="6730" w:author="◉‿◉" w:date="2020-04-30T08:36:00Z"/>
                                </w:rPr>
                              </w:pPr>
                              <w:ins w:id="6731" w:author="◉‿◉" w:date="2020-04-30T08:36:00Z">
                                <w:r>
                                  <w:rPr>
                                    <w:rFonts w:hint="eastAsia"/>
                                  </w:rPr>
                                  <w:t>{</w:t>
                                </w:r>
                              </w:ins>
                            </w:p>
                            <w:p>
                              <w:pPr>
                                <w:rPr>
                                  <w:ins w:id="6732" w:author="◉‿◉" w:date="2020-04-30T08:36:00Z"/>
                                </w:rPr>
                              </w:pPr>
                              <w:ins w:id="6733" w:author="◉‿◉" w:date="2020-04-30T08:36:00Z">
                                <w:r>
                                  <w:rPr>
                                    <w:rFonts w:hint="eastAsia"/>
                                  </w:rPr>
                                  <w:t xml:space="preserve"> </w:t>
                                </w:r>
                              </w:ins>
                              <w:ins w:id="6734" w:author="◉‿◉" w:date="2020-04-30T08:36:00Z">
                                <w:r>
                                  <w:rPr>
                                    <w:rFonts w:hint="eastAsia"/>
                                  </w:rPr>
                                  <w:tab/>
                                </w:r>
                              </w:ins>
                              <w:ins w:id="6735" w:author="◉‿◉" w:date="2020-04-30T08:36:00Z">
                                <w:r>
                                  <w:rPr>
                                    <w:rFonts w:hint="eastAsia"/>
                                  </w:rPr>
                                  <w:t xml:space="preserve">   LCD_CMD=0x2C;</w:t>
                                </w:r>
                              </w:ins>
                              <w:ins w:id="6736" w:author="◉‿◉" w:date="2020-04-30T08:36:00Z">
                                <w:r>
                                  <w:rPr>
                                    <w:rFonts w:hint="eastAsia"/>
                                  </w:rPr>
                                  <w:tab/>
                                </w:r>
                              </w:ins>
                              <w:ins w:id="6737" w:author="◉‿◉" w:date="2020-04-30T08:36:00Z">
                                <w:r>
                                  <w:rPr>
                                    <w:rFonts w:hint="eastAsia"/>
                                  </w:rPr>
                                  <w:t xml:space="preserve">  </w:t>
                                </w:r>
                              </w:ins>
                            </w:p>
                            <w:p>
                              <w:pPr>
                                <w:rPr>
                                  <w:ins w:id="6738" w:author="◉‿◉" w:date="2020-04-30T08:36:00Z"/>
                                </w:rPr>
                              </w:pPr>
                              <w:ins w:id="6739" w:author="◉‿◉" w:date="2020-04-30T08:36:00Z">
                                <w:r>
                                  <w:rPr>
                                    <w:rFonts w:hint="eastAsia"/>
                                  </w:rPr>
                                  <w:t>}</w:t>
                                </w:r>
                              </w:ins>
                            </w:p>
                            <w:p>
                              <w:pPr>
                                <w:rPr>
                                  <w:ins w:id="6740" w:author="◉‿◉" w:date="2020-04-30T08:36:00Z"/>
                                </w:rPr>
                              </w:pPr>
                              <w:ins w:id="6741" w:author="◉‿◉" w:date="2020-04-30T08:36:00Z">
                                <w:r>
                                  <w:rPr>
                                    <w:rFonts w:hint="eastAsia"/>
                                  </w:rPr>
                                  <w:t>void LCD_DrawPoint(u16 x,u16 y)</w:t>
                                </w:r>
                              </w:ins>
                            </w:p>
                            <w:p>
                              <w:pPr>
                                <w:rPr>
                                  <w:ins w:id="6742" w:author="◉‿◉" w:date="2020-04-30T08:36:00Z"/>
                                </w:rPr>
                              </w:pPr>
                              <w:ins w:id="6743" w:author="◉‿◉" w:date="2020-04-30T08:36:00Z">
                                <w:r>
                                  <w:rPr>
                                    <w:rFonts w:hint="eastAsia"/>
                                  </w:rPr>
                                  <w:t>{</w:t>
                                </w:r>
                              </w:ins>
                            </w:p>
                            <w:p>
                              <w:pPr>
                                <w:rPr>
                                  <w:ins w:id="6744" w:author="◉‿◉" w:date="2020-04-30T08:36:00Z"/>
                                </w:rPr>
                              </w:pPr>
                              <w:ins w:id="6745" w:author="◉‿◉" w:date="2020-04-30T08:36:00Z">
                                <w:r>
                                  <w:rPr>
                                    <w:rFonts w:hint="eastAsia"/>
                                  </w:rPr>
                                  <w:tab/>
                                </w:r>
                              </w:ins>
                              <w:ins w:id="6746" w:author="◉‿◉" w:date="2020-04-30T08:37:00Z">
                                <w:r>
                                  <w:rPr>
                                    <w:rFonts w:hint="eastAsia"/>
                                  </w:rPr>
                                  <w:t xml:space="preserve">    </w:t>
                                </w:r>
                              </w:ins>
                              <w:ins w:id="6747" w:author="◉‿◉" w:date="2020-04-30T08:36:00Z">
                                <w:r>
                                  <w:rPr>
                                    <w:rFonts w:hint="eastAsia"/>
                                  </w:rPr>
                                  <w:t>LCD_SetCursor(x,y);</w:t>
                                </w:r>
                              </w:ins>
                              <w:ins w:id="6748" w:author="◉‿◉" w:date="2020-04-30T08:36:00Z">
                                <w:r>
                                  <w:rPr>
                                    <w:rFonts w:hint="eastAsia"/>
                                  </w:rPr>
                                  <w:tab/>
                                </w:r>
                              </w:ins>
                              <w:ins w:id="6749" w:author="◉‿◉" w:date="2020-04-30T08:36:00Z">
                                <w:r>
                                  <w:rPr>
                                    <w:rFonts w:hint="eastAsia"/>
                                  </w:rPr>
                                  <w:tab/>
                                </w:r>
                              </w:ins>
                              <w:ins w:id="6750" w:author="◉‿◉" w:date="2020-04-30T08:36:00Z">
                                <w:r>
                                  <w:rPr>
                                    <w:rFonts w:hint="eastAsia"/>
                                  </w:rPr>
                                  <w:t xml:space="preserve">    //设置光标位置 </w:t>
                                </w:r>
                              </w:ins>
                            </w:p>
                            <w:p>
                              <w:pPr>
                                <w:rPr>
                                  <w:ins w:id="6751" w:author="◉‿◉" w:date="2020-04-30T08:36:00Z"/>
                                </w:rPr>
                              </w:pPr>
                              <w:ins w:id="6752" w:author="◉‿◉" w:date="2020-04-30T08:36:00Z">
                                <w:r>
                                  <w:rPr>
                                    <w:rFonts w:hint="eastAsia"/>
                                  </w:rPr>
                                  <w:tab/>
                                </w:r>
                              </w:ins>
                              <w:ins w:id="6753" w:author="◉‿◉" w:date="2020-04-30T08:36:00Z">
                                <w:r>
                                  <w:rPr>
                                    <w:rFonts w:hint="eastAsia"/>
                                  </w:rPr>
                                  <w:t xml:space="preserve">    LCD_WriteGRAM();</w:t>
                                </w:r>
                              </w:ins>
                              <w:ins w:id="6754" w:author="◉‿◉" w:date="2020-04-30T08:36:00Z">
                                <w:r>
                                  <w:rPr>
                                    <w:rFonts w:hint="eastAsia"/>
                                  </w:rPr>
                                  <w:tab/>
                                </w:r>
                              </w:ins>
                              <w:ins w:id="6755" w:author="◉‿◉" w:date="2020-04-30T08:36:00Z">
                                <w:r>
                                  <w:rPr>
                                    <w:rFonts w:hint="eastAsia"/>
                                  </w:rPr>
                                  <w:t xml:space="preserve">   </w:t>
                                </w:r>
                              </w:ins>
                              <w:ins w:id="6756" w:author="◉‿◉" w:date="2020-04-30T09:44:00Z">
                                <w:r>
                                  <w:rPr>
                                    <w:rFonts w:hint="eastAsia"/>
                                  </w:rPr>
                                  <w:t xml:space="preserve"> </w:t>
                                </w:r>
                              </w:ins>
                              <w:ins w:id="6757" w:author="◉‿◉" w:date="2020-04-30T08:36:00Z">
                                <w:r>
                                  <w:rPr>
                                    <w:rFonts w:hint="eastAsia"/>
                                  </w:rPr>
                                  <w:t>//开始写入GRAM</w:t>
                                </w:r>
                              </w:ins>
                            </w:p>
                            <w:p>
                              <w:pPr>
                                <w:rPr>
                                  <w:ins w:id="6758" w:author="◉‿◉" w:date="2020-04-30T08:36:00Z"/>
                                </w:rPr>
                              </w:pPr>
                              <w:ins w:id="6759" w:author="◉‿◉" w:date="2020-04-30T08:36:00Z">
                                <w:r>
                                  <w:rPr>
                                    <w:rFonts w:hint="eastAsia"/>
                                  </w:rPr>
                                  <w:tab/>
                                </w:r>
                              </w:ins>
                              <w:ins w:id="6760" w:author="◉‿◉" w:date="2020-04-30T08:36:00Z">
                                <w:r>
                                  <w:rPr>
                                    <w:rFonts w:hint="eastAsia"/>
                                  </w:rPr>
                                  <w:t xml:space="preserve">    LCD_DATA=BRUSH_COLOR; </w:t>
                                </w:r>
                              </w:ins>
                            </w:p>
                            <w:p>
                              <w:pPr>
                                <w:rPr>
                                  <w:ins w:id="6761" w:author="◉‿◉" w:date="2020-04-30T08:35:00Z"/>
                                </w:rPr>
                              </w:pPr>
                              <w:ins w:id="6762" w:author="◉‿◉" w:date="2020-04-30T08:36:00Z">
                                <w:r>
                                  <w:rPr>
                                    <w:rFonts w:hint="eastAsia"/>
                                  </w:rPr>
                                  <w:t>}</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77.85pt;width:419.25pt;" fillcolor="#FFFFFF [3201]" filled="t" stroked="t" coordsize="21600,21600" o:gfxdata="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PmwbzUAAAABQEAAA8AAAAAAAAAAQAgAAAAIgAAAGRycy9k&#10;b3ducmV2LnhtbFBLAQIUABQAAAAIAIdO4kB69ThOPwIAAGwEAAAOAAAAAAAAAAEAIAAAACMBAABk&#10;cnMvZTJvRG9jLnhtbFBLBQYAAAAABgAGAFkBAADUBQAAAAA=&#10;">
                  <v:fill on="t" focussize="0,0"/>
                  <v:stroke weight="0.5pt" color="#000000" joinstyle="round"/>
                  <v:imagedata o:title=""/>
                  <o:lock v:ext="edit" aspectratio="f"/>
                  <v:textbox>
                    <w:txbxContent>
                      <w:p>
                        <w:pPr>
                          <w:rPr>
                            <w:ins w:id="6763" w:author="◉‿◉" w:date="2020-04-30T08:36:00Z"/>
                          </w:rPr>
                        </w:pPr>
                        <w:ins w:id="6764" w:author="◉‿◉" w:date="2020-04-30T08:36:00Z">
                          <w:r>
                            <w:rPr>
                              <w:rFonts w:hint="eastAsia"/>
                            </w:rPr>
                            <w:t>void LCD_SetCursor(u16 X, u16 Y)</w:t>
                          </w:r>
                        </w:ins>
                      </w:p>
                      <w:p>
                        <w:pPr>
                          <w:rPr>
                            <w:ins w:id="6765" w:author="◉‿◉" w:date="2020-04-30T08:36:00Z"/>
                          </w:rPr>
                        </w:pPr>
                        <w:ins w:id="6766" w:author="◉‿◉" w:date="2020-04-30T08:36:00Z">
                          <w:r>
                            <w:rPr>
                              <w:rFonts w:hint="eastAsia"/>
                            </w:rPr>
                            <w:t>{</w:t>
                          </w:r>
                        </w:ins>
                        <w:ins w:id="6767" w:author="◉‿◉" w:date="2020-04-30T08:36:00Z">
                          <w:r>
                            <w:rPr>
                              <w:rFonts w:hint="eastAsia"/>
                            </w:rPr>
                            <w:tab/>
                          </w:r>
                        </w:ins>
                        <w:ins w:id="6768" w:author="◉‿◉" w:date="2020-04-30T08:36:00Z">
                          <w:r>
                            <w:rPr>
                              <w:rFonts w:hint="eastAsia"/>
                            </w:rPr>
                            <w:t xml:space="preserve"> </w:t>
                          </w:r>
                        </w:ins>
                      </w:p>
                      <w:p>
                        <w:pPr>
                          <w:rPr>
                            <w:ins w:id="6769" w:author="◉‿◉" w:date="2020-04-30T08:36:00Z"/>
                          </w:rPr>
                        </w:pPr>
                        <w:ins w:id="6770" w:author="◉‿◉" w:date="2020-04-30T08:36:00Z">
                          <w:r>
                            <w:rPr>
                              <w:rFonts w:hint="eastAsia"/>
                            </w:rPr>
                            <w:tab/>
                          </w:r>
                        </w:ins>
                        <w:ins w:id="6771" w:author="◉‿◉" w:date="2020-04-30T08:36:00Z">
                          <w:r>
                            <w:rPr>
                              <w:rFonts w:hint="eastAsia"/>
                            </w:rPr>
                            <w:tab/>
                          </w:r>
                        </w:ins>
                        <w:ins w:id="6772" w:author="◉‿◉" w:date="2020-04-30T08:36:00Z">
                          <w:r>
                            <w:rPr>
                              <w:rFonts w:hint="eastAsia"/>
                            </w:rPr>
                            <w:t xml:space="preserve">    LCD_CMD=0x2A; </w:t>
                          </w:r>
                        </w:ins>
                      </w:p>
                      <w:p>
                        <w:pPr>
                          <w:rPr>
                            <w:ins w:id="6773" w:author="◉‿◉" w:date="2020-04-30T08:36:00Z"/>
                          </w:rPr>
                        </w:pPr>
                        <w:ins w:id="6774" w:author="◉‿◉" w:date="2020-04-30T08:36:00Z">
                          <w:r>
                            <w:rPr>
                              <w:rFonts w:hint="eastAsia"/>
                            </w:rPr>
                            <w:tab/>
                          </w:r>
                        </w:ins>
                        <w:ins w:id="6775" w:author="◉‿◉" w:date="2020-04-30T08:36:00Z">
                          <w:r>
                            <w:rPr>
                              <w:rFonts w:hint="eastAsia"/>
                            </w:rPr>
                            <w:tab/>
                          </w:r>
                        </w:ins>
                        <w:ins w:id="6776" w:author="◉‿◉" w:date="2020-04-30T08:36:00Z">
                          <w:r>
                            <w:rPr>
                              <w:rFonts w:hint="eastAsia"/>
                            </w:rPr>
                            <w:t xml:space="preserve">    LCD_DATA=(X</w:t>
                          </w:r>
                        </w:ins>
                        <w:ins w:id="6777" w:author="◉‿◉" w:date="2020-04-30T09:04:00Z">
                          <w:r>
                            <w:rPr>
                              <w:rFonts w:hint="eastAsia"/>
                            </w:rPr>
                            <w:t xml:space="preserve"> </w:t>
                          </w:r>
                        </w:ins>
                        <w:ins w:id="6778" w:author="◉‿◉" w:date="2020-04-30T08:36:00Z">
                          <w:r>
                            <w:rPr>
                              <w:rFonts w:hint="eastAsia"/>
                            </w:rPr>
                            <w:t>&gt;&gt;</w:t>
                          </w:r>
                        </w:ins>
                        <w:ins w:id="6779" w:author="◉‿◉" w:date="2020-04-30T09:04:00Z">
                          <w:r>
                            <w:rPr>
                              <w:rFonts w:hint="eastAsia"/>
                            </w:rPr>
                            <w:t xml:space="preserve"> </w:t>
                          </w:r>
                        </w:ins>
                        <w:ins w:id="6780" w:author="◉‿◉" w:date="2020-04-30T08:36:00Z">
                          <w:r>
                            <w:rPr>
                              <w:rFonts w:hint="eastAsia"/>
                            </w:rPr>
                            <w:t xml:space="preserve">8); </w:t>
                          </w:r>
                        </w:ins>
                      </w:p>
                      <w:p>
                        <w:pPr>
                          <w:rPr>
                            <w:ins w:id="6781" w:author="◉‿◉" w:date="2020-04-30T08:36:00Z"/>
                          </w:rPr>
                        </w:pPr>
                        <w:ins w:id="6782" w:author="◉‿◉" w:date="2020-04-30T08:36:00Z">
                          <w:r>
                            <w:rPr>
                              <w:rFonts w:hint="eastAsia"/>
                            </w:rPr>
                            <w:tab/>
                          </w:r>
                        </w:ins>
                        <w:ins w:id="6783" w:author="◉‿◉" w:date="2020-04-30T08:36:00Z">
                          <w:r>
                            <w:rPr>
                              <w:rFonts w:hint="eastAsia"/>
                            </w:rPr>
                            <w:tab/>
                          </w:r>
                        </w:ins>
                        <w:ins w:id="6784" w:author="◉‿◉" w:date="2020-04-30T08:36:00Z">
                          <w:r>
                            <w:rPr>
                              <w:rFonts w:hint="eastAsia"/>
                            </w:rPr>
                            <w:tab/>
                          </w:r>
                        </w:ins>
                        <w:ins w:id="6785" w:author="◉‿◉" w:date="2020-04-30T08:36:00Z">
                          <w:r>
                            <w:rPr>
                              <w:rFonts w:hint="eastAsia"/>
                            </w:rPr>
                            <w:t xml:space="preserve">    LCD_DATA=(X</w:t>
                          </w:r>
                        </w:ins>
                        <w:ins w:id="6786" w:author="◉‿◉" w:date="2020-04-30T09:04:00Z">
                          <w:r>
                            <w:rPr>
                              <w:rFonts w:hint="eastAsia"/>
                            </w:rPr>
                            <w:t xml:space="preserve"> </w:t>
                          </w:r>
                        </w:ins>
                        <w:ins w:id="6787" w:author="◉‿◉" w:date="2020-04-30T08:36:00Z">
                          <w:r>
                            <w:rPr>
                              <w:rFonts w:hint="eastAsia"/>
                            </w:rPr>
                            <w:t>&amp;</w:t>
                          </w:r>
                        </w:ins>
                        <w:ins w:id="6788" w:author="◉‿◉" w:date="2020-04-30T09:04:00Z">
                          <w:r>
                            <w:rPr>
                              <w:rFonts w:hint="eastAsia"/>
                            </w:rPr>
                            <w:t xml:space="preserve"> </w:t>
                          </w:r>
                        </w:ins>
                        <w:ins w:id="6789" w:author="◉‿◉" w:date="2020-04-30T08:36:00Z">
                          <w:r>
                            <w:rPr>
                              <w:rFonts w:hint="eastAsia"/>
                            </w:rPr>
                            <w:t>0</w:t>
                          </w:r>
                        </w:ins>
                        <w:ins w:id="6790" w:author="◉‿◉" w:date="2020-04-30T09:04:00Z">
                          <w:r>
                            <w:rPr>
                              <w:rFonts w:hint="eastAsia"/>
                            </w:rPr>
                            <w:t>x</w:t>
                          </w:r>
                        </w:ins>
                        <w:ins w:id="6791" w:author="◉‿◉" w:date="2020-04-30T08:36:00Z">
                          <w:r>
                            <w:rPr>
                              <w:rFonts w:hint="eastAsia"/>
                            </w:rPr>
                            <w:t>FF);</w:t>
                          </w:r>
                        </w:ins>
                        <w:ins w:id="6792" w:author="◉‿◉" w:date="2020-04-30T08:36:00Z">
                          <w:r>
                            <w:rPr>
                              <w:rFonts w:hint="eastAsia"/>
                            </w:rPr>
                            <w:tab/>
                          </w:r>
                        </w:ins>
                        <w:ins w:id="6793" w:author="◉‿◉" w:date="2020-04-30T08:36:00Z">
                          <w:r>
                            <w:rPr>
                              <w:rFonts w:hint="eastAsia"/>
                            </w:rPr>
                            <w:t xml:space="preserve"> </w:t>
                          </w:r>
                        </w:ins>
                      </w:p>
                      <w:p>
                        <w:pPr>
                          <w:rPr>
                            <w:ins w:id="6794" w:author="◉‿◉" w:date="2020-04-30T08:36:00Z"/>
                          </w:rPr>
                        </w:pPr>
                        <w:ins w:id="6795" w:author="◉‿◉" w:date="2020-04-30T08:36:00Z">
                          <w:r>
                            <w:rPr>
                              <w:rFonts w:hint="eastAsia"/>
                            </w:rPr>
                            <w:tab/>
                          </w:r>
                        </w:ins>
                        <w:ins w:id="6796" w:author="◉‿◉" w:date="2020-04-30T08:36:00Z">
                          <w:r>
                            <w:rPr>
                              <w:rFonts w:hint="eastAsia"/>
                            </w:rPr>
                            <w:tab/>
                          </w:r>
                        </w:ins>
                        <w:ins w:id="6797" w:author="◉‿◉" w:date="2020-04-30T08:36:00Z">
                          <w:r>
                            <w:rPr>
                              <w:rFonts w:hint="eastAsia"/>
                            </w:rPr>
                            <w:t xml:space="preserve">    LCD_CMD=0x2B; </w:t>
                          </w:r>
                        </w:ins>
                      </w:p>
                      <w:p>
                        <w:pPr>
                          <w:rPr>
                            <w:ins w:id="6798" w:author="◉‿◉" w:date="2020-04-30T08:36:00Z"/>
                          </w:rPr>
                        </w:pPr>
                        <w:ins w:id="6799" w:author="◉‿◉" w:date="2020-04-30T08:36:00Z">
                          <w:r>
                            <w:rPr>
                              <w:rFonts w:hint="eastAsia"/>
                            </w:rPr>
                            <w:tab/>
                          </w:r>
                        </w:ins>
                        <w:ins w:id="6800" w:author="◉‿◉" w:date="2020-04-30T08:36:00Z">
                          <w:r>
                            <w:rPr>
                              <w:rFonts w:hint="eastAsia"/>
                            </w:rPr>
                            <w:tab/>
                          </w:r>
                        </w:ins>
                        <w:ins w:id="6801" w:author="◉‿◉" w:date="2020-04-30T08:36:00Z">
                          <w:r>
                            <w:rPr>
                              <w:rFonts w:hint="eastAsia"/>
                            </w:rPr>
                            <w:t xml:space="preserve">    LCD_DATA=(Y</w:t>
                          </w:r>
                        </w:ins>
                        <w:ins w:id="6802" w:author="◉‿◉" w:date="2020-04-30T09:04:00Z">
                          <w:r>
                            <w:rPr>
                              <w:rFonts w:hint="eastAsia"/>
                            </w:rPr>
                            <w:t xml:space="preserve"> </w:t>
                          </w:r>
                        </w:ins>
                        <w:ins w:id="6803" w:author="◉‿◉" w:date="2020-04-30T08:36:00Z">
                          <w:r>
                            <w:rPr>
                              <w:rFonts w:hint="eastAsia"/>
                            </w:rPr>
                            <w:t>&gt;&gt;</w:t>
                          </w:r>
                        </w:ins>
                        <w:ins w:id="6804" w:author="◉‿◉" w:date="2020-04-30T09:04:00Z">
                          <w:r>
                            <w:rPr>
                              <w:rFonts w:hint="eastAsia"/>
                            </w:rPr>
                            <w:t xml:space="preserve"> </w:t>
                          </w:r>
                        </w:ins>
                        <w:ins w:id="6805" w:author="◉‿◉" w:date="2020-04-30T08:36:00Z">
                          <w:r>
                            <w:rPr>
                              <w:rFonts w:hint="eastAsia"/>
                            </w:rPr>
                            <w:t xml:space="preserve">8); </w:t>
                          </w:r>
                        </w:ins>
                      </w:p>
                      <w:p>
                        <w:pPr>
                          <w:rPr>
                            <w:ins w:id="6806" w:author="◉‿◉" w:date="2020-04-30T08:36:00Z"/>
                          </w:rPr>
                        </w:pPr>
                        <w:ins w:id="6807" w:author="◉‿◉" w:date="2020-04-30T08:36:00Z">
                          <w:r>
                            <w:rPr>
                              <w:rFonts w:hint="eastAsia"/>
                            </w:rPr>
                            <w:tab/>
                          </w:r>
                        </w:ins>
                        <w:ins w:id="6808" w:author="◉‿◉" w:date="2020-04-30T08:36:00Z">
                          <w:r>
                            <w:rPr>
                              <w:rFonts w:hint="eastAsia"/>
                            </w:rPr>
                            <w:tab/>
                          </w:r>
                        </w:ins>
                        <w:ins w:id="6809" w:author="◉‿◉" w:date="2020-04-30T08:37:00Z">
                          <w:r>
                            <w:rPr>
                              <w:rFonts w:hint="eastAsia"/>
                            </w:rPr>
                            <w:t xml:space="preserve">    </w:t>
                          </w:r>
                        </w:ins>
                        <w:ins w:id="6810" w:author="◉‿◉" w:date="2020-04-30T08:36:00Z">
                          <w:r>
                            <w:rPr>
                              <w:rFonts w:hint="eastAsia"/>
                            </w:rPr>
                            <w:t>LCD_DATA=(Y</w:t>
                          </w:r>
                        </w:ins>
                        <w:ins w:id="6811" w:author="◉‿◉" w:date="2020-04-30T09:04:00Z">
                          <w:r>
                            <w:rPr>
                              <w:rFonts w:hint="eastAsia"/>
                            </w:rPr>
                            <w:t xml:space="preserve"> </w:t>
                          </w:r>
                        </w:ins>
                        <w:ins w:id="6812" w:author="◉‿◉" w:date="2020-04-30T08:36:00Z">
                          <w:r>
                            <w:rPr>
                              <w:rFonts w:hint="eastAsia"/>
                            </w:rPr>
                            <w:t>&amp;</w:t>
                          </w:r>
                        </w:ins>
                        <w:ins w:id="6813" w:author="◉‿◉" w:date="2020-04-30T09:04:00Z">
                          <w:r>
                            <w:rPr>
                              <w:rFonts w:hint="eastAsia"/>
                            </w:rPr>
                            <w:t xml:space="preserve"> </w:t>
                          </w:r>
                        </w:ins>
                        <w:ins w:id="6814" w:author="◉‿◉" w:date="2020-04-30T08:36:00Z">
                          <w:r>
                            <w:rPr>
                              <w:rFonts w:hint="eastAsia"/>
                            </w:rPr>
                            <w:t>0</w:t>
                          </w:r>
                        </w:ins>
                        <w:ins w:id="6815" w:author="◉‿◉" w:date="2020-04-30T09:04:00Z">
                          <w:r>
                            <w:rPr>
                              <w:rFonts w:hint="eastAsia"/>
                            </w:rPr>
                            <w:t>x</w:t>
                          </w:r>
                        </w:ins>
                        <w:ins w:id="6816" w:author="◉‿◉" w:date="2020-04-30T08:36:00Z">
                          <w:r>
                            <w:rPr>
                              <w:rFonts w:hint="eastAsia"/>
                            </w:rPr>
                            <w:t>FF);</w:t>
                          </w:r>
                        </w:ins>
                      </w:p>
                      <w:p>
                        <w:pPr>
                          <w:rPr>
                            <w:ins w:id="6817" w:author="◉‿◉" w:date="2020-04-30T08:36:00Z"/>
                          </w:rPr>
                        </w:pPr>
                        <w:ins w:id="6818" w:author="◉‿◉" w:date="2020-04-30T08:36:00Z">
                          <w:r>
                            <w:rPr>
                              <w:rFonts w:hint="eastAsia"/>
                            </w:rPr>
                            <w:t>}</w:t>
                          </w:r>
                        </w:ins>
                      </w:p>
                      <w:p>
                        <w:pPr>
                          <w:rPr>
                            <w:ins w:id="6819" w:author="◉‿◉" w:date="2020-04-30T08:36:00Z"/>
                          </w:rPr>
                        </w:pPr>
                        <w:ins w:id="6820" w:author="◉‿◉" w:date="2020-04-30T08:36:00Z">
                          <w:r>
                            <w:rPr>
                              <w:rFonts w:hint="eastAsia"/>
                            </w:rPr>
                            <w:t>void LCD_WriteGRAM(void)</w:t>
                          </w:r>
                        </w:ins>
                        <w:ins w:id="6821" w:author="◉‿◉" w:date="2020-05-03T19:54:00Z">
                          <w:r>
                            <w:rPr>
                              <w:rFonts w:hint="eastAsia"/>
                            </w:rPr>
                            <w:t xml:space="preserve">  //开始写GRAM</w:t>
                          </w:r>
                        </w:ins>
                      </w:p>
                      <w:p>
                        <w:pPr>
                          <w:rPr>
                            <w:ins w:id="6822" w:author="◉‿◉" w:date="2020-04-30T08:36:00Z"/>
                          </w:rPr>
                        </w:pPr>
                        <w:ins w:id="6823" w:author="◉‿◉" w:date="2020-04-30T08:36:00Z">
                          <w:r>
                            <w:rPr>
                              <w:rFonts w:hint="eastAsia"/>
                            </w:rPr>
                            <w:t>{</w:t>
                          </w:r>
                        </w:ins>
                      </w:p>
                      <w:p>
                        <w:pPr>
                          <w:rPr>
                            <w:ins w:id="6824" w:author="◉‿◉" w:date="2020-04-30T08:36:00Z"/>
                          </w:rPr>
                        </w:pPr>
                        <w:ins w:id="6825" w:author="◉‿◉" w:date="2020-04-30T08:36:00Z">
                          <w:r>
                            <w:rPr>
                              <w:rFonts w:hint="eastAsia"/>
                            </w:rPr>
                            <w:t xml:space="preserve"> </w:t>
                          </w:r>
                        </w:ins>
                        <w:ins w:id="6826" w:author="◉‿◉" w:date="2020-04-30T08:36:00Z">
                          <w:r>
                            <w:rPr>
                              <w:rFonts w:hint="eastAsia"/>
                            </w:rPr>
                            <w:tab/>
                          </w:r>
                        </w:ins>
                        <w:ins w:id="6827" w:author="◉‿◉" w:date="2020-04-30T08:36:00Z">
                          <w:r>
                            <w:rPr>
                              <w:rFonts w:hint="eastAsia"/>
                            </w:rPr>
                            <w:t xml:space="preserve">   LCD_CMD=0x2C;</w:t>
                          </w:r>
                        </w:ins>
                        <w:ins w:id="6828" w:author="◉‿◉" w:date="2020-04-30T08:36:00Z">
                          <w:r>
                            <w:rPr>
                              <w:rFonts w:hint="eastAsia"/>
                            </w:rPr>
                            <w:tab/>
                          </w:r>
                        </w:ins>
                        <w:ins w:id="6829" w:author="◉‿◉" w:date="2020-04-30T08:36:00Z">
                          <w:r>
                            <w:rPr>
                              <w:rFonts w:hint="eastAsia"/>
                            </w:rPr>
                            <w:t xml:space="preserve">  </w:t>
                          </w:r>
                        </w:ins>
                      </w:p>
                      <w:p>
                        <w:pPr>
                          <w:rPr>
                            <w:ins w:id="6830" w:author="◉‿◉" w:date="2020-04-30T08:36:00Z"/>
                          </w:rPr>
                        </w:pPr>
                        <w:ins w:id="6831" w:author="◉‿◉" w:date="2020-04-30T08:36:00Z">
                          <w:r>
                            <w:rPr>
                              <w:rFonts w:hint="eastAsia"/>
                            </w:rPr>
                            <w:t>}</w:t>
                          </w:r>
                        </w:ins>
                      </w:p>
                      <w:p>
                        <w:pPr>
                          <w:rPr>
                            <w:ins w:id="6832" w:author="◉‿◉" w:date="2020-04-30T08:36:00Z"/>
                          </w:rPr>
                        </w:pPr>
                        <w:ins w:id="6833" w:author="◉‿◉" w:date="2020-04-30T08:36:00Z">
                          <w:r>
                            <w:rPr>
                              <w:rFonts w:hint="eastAsia"/>
                            </w:rPr>
                            <w:t>void LCD_DrawPoint(u16 x,u16 y)</w:t>
                          </w:r>
                        </w:ins>
                      </w:p>
                      <w:p>
                        <w:pPr>
                          <w:rPr>
                            <w:ins w:id="6834" w:author="◉‿◉" w:date="2020-04-30T08:36:00Z"/>
                          </w:rPr>
                        </w:pPr>
                        <w:ins w:id="6835" w:author="◉‿◉" w:date="2020-04-30T08:36:00Z">
                          <w:r>
                            <w:rPr>
                              <w:rFonts w:hint="eastAsia"/>
                            </w:rPr>
                            <w:t>{</w:t>
                          </w:r>
                        </w:ins>
                      </w:p>
                      <w:p>
                        <w:pPr>
                          <w:rPr>
                            <w:ins w:id="6836" w:author="◉‿◉" w:date="2020-04-30T08:36:00Z"/>
                          </w:rPr>
                        </w:pPr>
                        <w:ins w:id="6837" w:author="◉‿◉" w:date="2020-04-30T08:36:00Z">
                          <w:r>
                            <w:rPr>
                              <w:rFonts w:hint="eastAsia"/>
                            </w:rPr>
                            <w:tab/>
                          </w:r>
                        </w:ins>
                        <w:ins w:id="6838" w:author="◉‿◉" w:date="2020-04-30T08:37:00Z">
                          <w:r>
                            <w:rPr>
                              <w:rFonts w:hint="eastAsia"/>
                            </w:rPr>
                            <w:t xml:space="preserve">    </w:t>
                          </w:r>
                        </w:ins>
                        <w:ins w:id="6839" w:author="◉‿◉" w:date="2020-04-30T08:36:00Z">
                          <w:r>
                            <w:rPr>
                              <w:rFonts w:hint="eastAsia"/>
                            </w:rPr>
                            <w:t>LCD_SetCursor(x,y);</w:t>
                          </w:r>
                        </w:ins>
                        <w:ins w:id="6840" w:author="◉‿◉" w:date="2020-04-30T08:36:00Z">
                          <w:r>
                            <w:rPr>
                              <w:rFonts w:hint="eastAsia"/>
                            </w:rPr>
                            <w:tab/>
                          </w:r>
                        </w:ins>
                        <w:ins w:id="6841" w:author="◉‿◉" w:date="2020-04-30T08:36:00Z">
                          <w:r>
                            <w:rPr>
                              <w:rFonts w:hint="eastAsia"/>
                            </w:rPr>
                            <w:tab/>
                          </w:r>
                        </w:ins>
                        <w:ins w:id="6842" w:author="◉‿◉" w:date="2020-04-30T08:36:00Z">
                          <w:r>
                            <w:rPr>
                              <w:rFonts w:hint="eastAsia"/>
                            </w:rPr>
                            <w:t xml:space="preserve">    //设置光标位置 </w:t>
                          </w:r>
                        </w:ins>
                      </w:p>
                      <w:p>
                        <w:pPr>
                          <w:rPr>
                            <w:ins w:id="6843" w:author="◉‿◉" w:date="2020-04-30T08:36:00Z"/>
                          </w:rPr>
                        </w:pPr>
                        <w:ins w:id="6844" w:author="◉‿◉" w:date="2020-04-30T08:36:00Z">
                          <w:r>
                            <w:rPr>
                              <w:rFonts w:hint="eastAsia"/>
                            </w:rPr>
                            <w:tab/>
                          </w:r>
                        </w:ins>
                        <w:ins w:id="6845" w:author="◉‿◉" w:date="2020-04-30T08:36:00Z">
                          <w:r>
                            <w:rPr>
                              <w:rFonts w:hint="eastAsia"/>
                            </w:rPr>
                            <w:t xml:space="preserve">    LCD_WriteGRAM();</w:t>
                          </w:r>
                        </w:ins>
                        <w:ins w:id="6846" w:author="◉‿◉" w:date="2020-04-30T08:36:00Z">
                          <w:r>
                            <w:rPr>
                              <w:rFonts w:hint="eastAsia"/>
                            </w:rPr>
                            <w:tab/>
                          </w:r>
                        </w:ins>
                        <w:ins w:id="6847" w:author="◉‿◉" w:date="2020-04-30T08:36:00Z">
                          <w:r>
                            <w:rPr>
                              <w:rFonts w:hint="eastAsia"/>
                            </w:rPr>
                            <w:t xml:space="preserve">   </w:t>
                          </w:r>
                        </w:ins>
                        <w:ins w:id="6848" w:author="◉‿◉" w:date="2020-04-30T09:44:00Z">
                          <w:r>
                            <w:rPr>
                              <w:rFonts w:hint="eastAsia"/>
                            </w:rPr>
                            <w:t xml:space="preserve"> </w:t>
                          </w:r>
                        </w:ins>
                        <w:ins w:id="6849" w:author="◉‿◉" w:date="2020-04-30T08:36:00Z">
                          <w:r>
                            <w:rPr>
                              <w:rFonts w:hint="eastAsia"/>
                            </w:rPr>
                            <w:t>//开始写入GRAM</w:t>
                          </w:r>
                        </w:ins>
                      </w:p>
                      <w:p>
                        <w:pPr>
                          <w:rPr>
                            <w:ins w:id="6850" w:author="◉‿◉" w:date="2020-04-30T08:36:00Z"/>
                          </w:rPr>
                        </w:pPr>
                        <w:ins w:id="6851" w:author="◉‿◉" w:date="2020-04-30T08:36:00Z">
                          <w:r>
                            <w:rPr>
                              <w:rFonts w:hint="eastAsia"/>
                            </w:rPr>
                            <w:tab/>
                          </w:r>
                        </w:ins>
                        <w:ins w:id="6852" w:author="◉‿◉" w:date="2020-04-30T08:36:00Z">
                          <w:r>
                            <w:rPr>
                              <w:rFonts w:hint="eastAsia"/>
                            </w:rPr>
                            <w:t xml:space="preserve">    LCD_DATA=BRUSH_COLOR; </w:t>
                          </w:r>
                        </w:ins>
                      </w:p>
                      <w:p>
                        <w:pPr>
                          <w:rPr>
                            <w:ins w:id="6853" w:author="◉‿◉" w:date="2020-04-30T08:35:00Z"/>
                          </w:rPr>
                        </w:pPr>
                        <w:ins w:id="6854" w:author="◉‿◉" w:date="2020-04-30T08:36:00Z">
                          <w:r>
                            <w:rPr>
                              <w:rFonts w:hint="eastAsia"/>
                            </w:rPr>
                            <w:t>}</w:t>
                          </w:r>
                        </w:ins>
                      </w:p>
                    </w:txbxContent>
                  </v:textbox>
                  <w10:wrap type="none"/>
                  <w10:anchorlock/>
                </v:shape>
              </w:pict>
            </mc:Fallback>
          </mc:AlternateContent>
        </w:r>
      </w:ins>
    </w:p>
    <w:p>
      <w:pPr>
        <w:pStyle w:val="6"/>
        <w:rPr>
          <w:ins w:id="6855" w:author="◉‿◉" w:date="2020-04-29T22:31:00Z"/>
        </w:rPr>
      </w:pPr>
      <w:ins w:id="6856" w:author="◉‿◉" w:date="2020-04-29T22:31:00Z">
        <w:r>
          <w:rPr>
            <w:rFonts w:hint="eastAsia"/>
          </w:rPr>
          <w:t>ILI9341驱动器所有的指令都是8位的（高8位无效）</w:t>
        </w:r>
      </w:ins>
      <w:ins w:id="6857" w:author="◉‿◉" w:date="2020-05-03T19:10:00Z">
        <w:r>
          <w:rPr>
            <w:rFonts w:hint="eastAsia"/>
          </w:rPr>
          <w:t>，以下是</w:t>
        </w:r>
      </w:ins>
      <w:ins w:id="6858" w:author="◉‿◉" w:date="2020-05-03T19:11:00Z">
        <w:r>
          <w:rPr>
            <w:rFonts w:hint="eastAsia"/>
          </w:rPr>
          <w:t>对ILI9341中重要指令的介绍：</w:t>
        </w:r>
      </w:ins>
    </w:p>
    <w:p>
      <w:pPr>
        <w:pStyle w:val="6"/>
        <w:rPr>
          <w:ins w:id="6859" w:author="◉‿◉" w:date="2020-04-29T22:31:00Z"/>
        </w:rPr>
      </w:pPr>
      <w:ins w:id="6860" w:author="◉‿◉" w:date="2020-05-03T19:11:00Z">
        <w:r>
          <w:rPr>
            <w:rFonts w:hint="eastAsia"/>
          </w:rPr>
          <w:t>（1）</w:t>
        </w:r>
      </w:ins>
      <w:ins w:id="6861" w:author="◉‿◉" w:date="2020-04-29T22:31:00Z">
        <w:r>
          <w:rPr>
            <w:rFonts w:hint="eastAsia"/>
          </w:rPr>
          <w:t>0x2A，是列地址设置指令，指令用于设置x坐标，该指令带有4个参数，实际上是 2 个坐标值：SC和EC，即列地址的起始值和结束值，SC必须小于等于EC，且0≤SC/EC≤239；一般EC没有变化，只需要设置一次即可（在初始化ILI9341的时候设置），从而提高速度。</w:t>
        </w:r>
      </w:ins>
    </w:p>
    <w:p>
      <w:pPr>
        <w:pStyle w:val="6"/>
        <w:rPr>
          <w:ins w:id="6862" w:author="◉‿◉" w:date="2020-05-03T19:13:00Z"/>
        </w:rPr>
      </w:pPr>
      <w:ins w:id="6863" w:author="◉‿◉" w:date="2020-05-03T19:11:00Z">
        <w:r>
          <w:rPr>
            <w:rFonts w:hint="eastAsia"/>
          </w:rPr>
          <w:t>（</w:t>
        </w:r>
      </w:ins>
      <w:ins w:id="6864" w:author="◉‿◉" w:date="2020-05-03T19:12:00Z">
        <w:r>
          <w:rPr>
            <w:rFonts w:hint="eastAsia"/>
          </w:rPr>
          <w:t>2</w:t>
        </w:r>
      </w:ins>
      <w:ins w:id="6865" w:author="◉‿◉" w:date="2020-05-03T19:11:00Z">
        <w:r>
          <w:rPr>
            <w:rFonts w:hint="eastAsia"/>
          </w:rPr>
          <w:t>）</w:t>
        </w:r>
      </w:ins>
      <w:ins w:id="6866" w:author="◉‿◉" w:date="2020-04-29T22:31:00Z">
        <w:r>
          <w:rPr>
            <w:rFonts w:hint="eastAsia"/>
          </w:rPr>
          <w:t>0X2B，是页地址设置指令，该指令用于设置纵坐标（y坐标），其使用方法与0x2A类似，这里不再赘述。</w:t>
        </w:r>
      </w:ins>
    </w:p>
    <w:p>
      <w:pPr>
        <w:pStyle w:val="6"/>
        <w:rPr>
          <w:ins w:id="6867" w:author="◉‿◉" w:date="2020-04-29T22:31:00Z"/>
        </w:rPr>
      </w:pPr>
      <w:ins w:id="6868" w:author="◉‿◉" w:date="2020-05-03T19:13:00Z">
        <w:r>
          <w:rPr>
            <w:rFonts w:hint="eastAsia"/>
          </w:rPr>
          <w:t>（3）0X2C，该指令是写GRAM指令，在发送该指令之后，可以往LCD的GRAM里面写入颜色数据了，该指令支持连续写。设置好起始坐标（通过SC，SP设置）后，每写入一个颜色值，GRAM地址将会自动自增1（SC++），如果碰到EC，则回到SC，同时SP++，一直到坐标：EC，EP 结束，其间无需再次设置的坐标，从而大大提高写入速度。</w:t>
        </w:r>
      </w:ins>
    </w:p>
    <w:p>
      <w:pPr>
        <w:pStyle w:val="6"/>
        <w:rPr>
          <w:ins w:id="6869" w:author="◉‿◉" w:date="2020-04-29T22:31:00Z"/>
        </w:rPr>
      </w:pPr>
      <w:ins w:id="6870" w:author="◉‿◉" w:date="2020-04-29T22:31:00Z">
        <w:r>
          <w:rPr>
            <w:rFonts w:hint="eastAsia"/>
          </w:rPr>
          <w:t>显示字符，需要有字符的点阵数。ASCII常用的字符集总共有95个，从空格符开始，分别为：“0!"#$%&amp;'()*+,-0123456789......tuvwxy”。首先要</w:t>
        </w:r>
      </w:ins>
      <w:ins w:id="6871" w:author="◉‿◉" w:date="2020-05-03T19:14:00Z">
        <w:r>
          <w:rPr>
            <w:rFonts w:hint="eastAsia"/>
          </w:rPr>
          <w:t>获取</w:t>
        </w:r>
      </w:ins>
      <w:ins w:id="6872" w:author="◉‿◉" w:date="2020-04-29T22:31:00Z">
        <w:r>
          <w:rPr>
            <w:rFonts w:hint="eastAsia"/>
          </w:rPr>
          <w:t>这个字符集的点阵数据，通过一款字符提取软件：PCtoLCD2002完美版，如图4-8。该软件可以提供各种字符，包括汉字（字体和大小都可以自己设置）</w:t>
        </w:r>
      </w:ins>
      <w:ins w:id="6873" w:author="◉‿◉" w:date="2020-05-03T19:15:00Z">
        <w:r>
          <w:rPr>
            <w:rFonts w:hint="eastAsia"/>
          </w:rPr>
          <w:t>点</w:t>
        </w:r>
      </w:ins>
      <w:ins w:id="6874" w:author="◉‿◉" w:date="2020-04-29T22:31:00Z">
        <w:r>
          <w:rPr>
            <w:rFonts w:hint="eastAsia"/>
          </w:rPr>
          <w:t>阵提取，且取模方式可以设置好几种，常用的取模方式如图4-9，该软件都支持。其根据所字符生成对应点阵数据。</w:t>
        </w:r>
      </w:ins>
    </w:p>
    <w:p>
      <w:pPr>
        <w:jc w:val="center"/>
        <w:rPr>
          <w:ins w:id="6875" w:author="◉‿◉" w:date="2020-04-29T22:31:00Z"/>
          <w:rFonts w:ascii="宋体" w:hAnsi="宋体"/>
          <w:sz w:val="18"/>
          <w:szCs w:val="18"/>
        </w:rPr>
      </w:pPr>
      <w:ins w:id="6876" w:author="◉‿◉" w:date="2020-04-29T22:31:00Z">
        <w:r>
          <w:rPr/>
          <w:drawing>
            <wp:inline distT="0" distB="0" distL="114300" distR="114300">
              <wp:extent cx="3470910" cy="2059940"/>
              <wp:effectExtent l="0" t="0" r="3810" b="12700"/>
              <wp:docPr id="25"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1"/>
                      <pic:cNvPicPr>
                        <a:picLocks noChangeAspect="1"/>
                      </pic:cNvPicPr>
                    </pic:nvPicPr>
                    <pic:blipFill>
                      <a:blip r:embed="rId42"/>
                      <a:stretch>
                        <a:fillRect/>
                      </a:stretch>
                    </pic:blipFill>
                    <pic:spPr>
                      <a:xfrm>
                        <a:off x="0" y="0"/>
                        <a:ext cx="3470910" cy="2059940"/>
                      </a:xfrm>
                      <a:prstGeom prst="rect">
                        <a:avLst/>
                      </a:prstGeom>
                      <a:noFill/>
                      <a:ln>
                        <a:noFill/>
                      </a:ln>
                    </pic:spPr>
                  </pic:pic>
                </a:graphicData>
              </a:graphic>
            </wp:inline>
          </w:drawing>
        </w:r>
      </w:ins>
    </w:p>
    <w:p>
      <w:pPr>
        <w:pStyle w:val="60"/>
        <w:rPr>
          <w:ins w:id="6878" w:author="◉‿◉" w:date="2020-04-29T22:31:00Z"/>
        </w:rPr>
      </w:pPr>
      <w:ins w:id="6879" w:author="◉‿◉" w:date="2020-04-29T22:31:00Z">
        <w:bookmarkStart w:id="381" w:name="_Toc376"/>
        <w:bookmarkStart w:id="382" w:name="_Toc32271"/>
        <w:bookmarkStart w:id="383" w:name="_Toc1642"/>
        <w:bookmarkStart w:id="384" w:name="_Toc8236"/>
        <w:bookmarkStart w:id="385" w:name="_Toc12081"/>
        <w:bookmarkStart w:id="386" w:name="_Toc15132"/>
        <w:bookmarkStart w:id="387" w:name="_Toc14865"/>
        <w:bookmarkStart w:id="388" w:name="_Toc18957"/>
        <w:r>
          <w:rPr>
            <w:rFonts w:hint="eastAsia"/>
          </w:rPr>
          <w:t>图4-8 PCtoLCD2002 软件界面</w:t>
        </w:r>
        <w:bookmarkEnd w:id="381"/>
        <w:bookmarkEnd w:id="382"/>
        <w:bookmarkEnd w:id="383"/>
        <w:bookmarkEnd w:id="384"/>
        <w:bookmarkEnd w:id="385"/>
        <w:bookmarkEnd w:id="386"/>
        <w:bookmarkEnd w:id="387"/>
        <w:bookmarkEnd w:id="388"/>
      </w:ins>
    </w:p>
    <w:p>
      <w:pPr>
        <w:jc w:val="center"/>
        <w:rPr>
          <w:ins w:id="6880" w:author="◉‿◉" w:date="2020-04-29T22:31:00Z"/>
          <w:rFonts w:ascii="宋体" w:hAnsi="宋体"/>
          <w:sz w:val="18"/>
          <w:szCs w:val="18"/>
        </w:rPr>
      </w:pPr>
      <w:ins w:id="6881" w:author="◉‿◉" w:date="2020-04-29T22:31:00Z">
        <w:r>
          <w:rPr/>
          <w:drawing>
            <wp:inline distT="0" distB="0" distL="114300" distR="114300">
              <wp:extent cx="3397885" cy="1986280"/>
              <wp:effectExtent l="0" t="0" r="635" b="10160"/>
              <wp:docPr id="26" name="图片 21" descr="字库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字库制作"/>
                      <pic:cNvPicPr>
                        <a:picLocks noChangeAspect="1"/>
                      </pic:cNvPicPr>
                    </pic:nvPicPr>
                    <pic:blipFill>
                      <a:blip r:embed="rId43"/>
                      <a:stretch>
                        <a:fillRect/>
                      </a:stretch>
                    </pic:blipFill>
                    <pic:spPr>
                      <a:xfrm>
                        <a:off x="0" y="0"/>
                        <a:ext cx="3397885" cy="1986280"/>
                      </a:xfrm>
                      <a:prstGeom prst="rect">
                        <a:avLst/>
                      </a:prstGeom>
                      <a:noFill/>
                      <a:ln>
                        <a:noFill/>
                      </a:ln>
                    </pic:spPr>
                  </pic:pic>
                </a:graphicData>
              </a:graphic>
            </wp:inline>
          </w:drawing>
        </w:r>
      </w:ins>
    </w:p>
    <w:p>
      <w:pPr>
        <w:pStyle w:val="60"/>
        <w:rPr>
          <w:ins w:id="6883" w:author="◉‿◉" w:date="2020-04-29T22:31:00Z"/>
        </w:rPr>
      </w:pPr>
      <w:ins w:id="6884" w:author="◉‿◉" w:date="2020-04-29T22:31:00Z">
        <w:bookmarkStart w:id="389" w:name="_Toc8542"/>
        <w:bookmarkStart w:id="390" w:name="_Toc29553"/>
        <w:bookmarkStart w:id="391" w:name="_Toc634"/>
        <w:bookmarkStart w:id="392" w:name="_Toc29807"/>
        <w:bookmarkStart w:id="393" w:name="_Toc20751"/>
        <w:bookmarkStart w:id="394" w:name="_Toc25542"/>
        <w:bookmarkStart w:id="395" w:name="_Toc31439"/>
        <w:bookmarkStart w:id="396" w:name="_Toc30405"/>
        <w:r>
          <w:rPr>
            <w:rFonts w:hint="eastAsia"/>
          </w:rPr>
          <w:t xml:space="preserve">图4-9 </w:t>
        </w:r>
        <w:bookmarkEnd w:id="389"/>
        <w:bookmarkEnd w:id="390"/>
        <w:bookmarkEnd w:id="391"/>
        <w:bookmarkEnd w:id="392"/>
      </w:ins>
      <w:ins w:id="6885" w:author="◉‿◉" w:date="2020-05-06T19:39:00Z">
        <w:r>
          <w:rPr>
            <w:rFonts w:hint="eastAsia"/>
          </w:rPr>
          <w:t>配置字模选项</w:t>
        </w:r>
        <w:bookmarkEnd w:id="393"/>
        <w:bookmarkEnd w:id="394"/>
        <w:bookmarkEnd w:id="395"/>
        <w:bookmarkEnd w:id="396"/>
      </w:ins>
    </w:p>
    <w:p>
      <w:pPr>
        <w:pStyle w:val="6"/>
        <w:rPr>
          <w:ins w:id="6886" w:author="◉‿◉" w:date="2020-04-29T22:31:00Z"/>
        </w:rPr>
      </w:pPr>
      <w:ins w:id="6887" w:author="◉‿◉" w:date="2020-04-29T22:31:00Z">
        <w:r>
          <w:rPr>
            <w:rFonts w:hint="eastAsia"/>
          </w:rPr>
          <w:t>TFTLCD显示图片是通过</w:t>
        </w:r>
      </w:ins>
      <w:ins w:id="6888" w:author="◉‿◉" w:date="2020-05-06T19:40:00Z">
        <w:r>
          <w:rPr>
            <w:rFonts w:hint="eastAsia"/>
          </w:rPr>
          <w:t>将软件生成的图像颜色值数据存放在一个缓冲数组中，然后把数据写入到LCD上的每一个像素点中。由于数组是在STM32的内存中，图片浮现的速度会明显地加快。图像的颜色值通过工具软件读取出来</w:t>
        </w:r>
      </w:ins>
      <w:ins w:id="6889" w:author="◉‿◉" w:date="2020-04-29T22:31:00Z">
        <w:r>
          <w:rPr>
            <w:rFonts w:hint="eastAsia"/>
          </w:rPr>
          <w:t>（使用从上到下，从左到右的扫描方式），如图4-10</w:t>
        </w:r>
      </w:ins>
      <w:ins w:id="6890" w:author="◉‿◉" w:date="2020-05-06T23:44:00Z">
        <w:r>
          <w:rPr>
            <w:rFonts w:hint="eastAsia"/>
          </w:rPr>
          <w:t>。</w:t>
        </w:r>
      </w:ins>
      <w:ins w:id="6891" w:author="◉‿◉" w:date="2020-05-06T23:48:00Z">
        <w:r>
          <w:rPr>
            <w:rFonts w:hint="eastAsia"/>
          </w:rPr>
          <w:t>该软件能够把</w:t>
        </w:r>
      </w:ins>
      <w:ins w:id="6892" w:author="◉‿◉" w:date="2020-05-06T23:49:00Z">
        <w:r>
          <w:rPr>
            <w:rFonts w:hint="eastAsia"/>
          </w:rPr>
          <w:t>多种格式的图片通过选择输出类型、</w:t>
        </w:r>
      </w:ins>
      <w:ins w:id="6893" w:author="◉‿◉" w:date="2020-05-06T23:50:00Z">
        <w:r>
          <w:rPr>
            <w:rFonts w:hint="eastAsia"/>
          </w:rPr>
          <w:t>扫描方式、输出灰度</w:t>
        </w:r>
      </w:ins>
      <w:ins w:id="6894" w:author="◉‿◉" w:date="2020-05-06T23:52:00Z">
        <w:r>
          <w:rPr>
            <w:rFonts w:hint="eastAsia"/>
          </w:rPr>
          <w:t>、色彩</w:t>
        </w:r>
      </w:ins>
      <w:ins w:id="6895" w:author="◉‿◉" w:date="2020-05-06T23:53:00Z">
        <w:r>
          <w:rPr>
            <w:rFonts w:hint="eastAsia"/>
          </w:rPr>
          <w:t>的深度等等</w:t>
        </w:r>
      </w:ins>
      <w:ins w:id="6896" w:author="◉‿◉" w:date="2020-05-07T08:27:00Z">
        <w:r>
          <w:rPr>
            <w:rFonts w:hint="eastAsia"/>
          </w:rPr>
          <w:t>生成</w:t>
        </w:r>
      </w:ins>
      <w:ins w:id="6897" w:author="◉‿◉" w:date="2020-05-07T08:28:00Z">
        <w:r>
          <w:rPr>
            <w:rFonts w:hint="eastAsia"/>
          </w:rPr>
          <w:t>指定方式的二维数组，供用户直接使用。</w:t>
        </w:r>
      </w:ins>
      <w:ins w:id="6898" w:author="◉‿◉" w:date="2020-04-29T22:31:00Z">
        <w:r>
          <w:rPr>
            <w:rFonts w:hint="eastAsia"/>
          </w:rPr>
          <w:t>Image2Lcd保存的图像数据组织方式为：图像头数据-调色板数据-图像数据。程序会先去读取根据图像头数据信息，然后匹配LCD中的ILI9341存储器的读写方向、选用RGB565格式存储颜色数据，如不匹配，在显示图片时候会出现图片方向错误或颜色有误差等等，其图像头数据分析如下：</w:t>
        </w:r>
      </w:ins>
    </w:p>
    <w:p>
      <w:pPr>
        <w:pStyle w:val="6"/>
        <w:rPr>
          <w:ins w:id="6899" w:author="◉‿◉" w:date="2020-04-30T08:37:00Z"/>
        </w:rPr>
      </w:pPr>
      <w:ins w:id="6900" w:author="◉‿◉" w:date="2020-04-30T08:37:00Z">
        <w:r>
          <w:rPr>
            <w:rFonts w:ascii="宋体" w:hAnsi="宋体"/>
            <w:rPrChange w:id="6903" w:author="Unknown" w:date="">
              <w:rPr/>
            </w:rPrChange>
          </w:rPr>
          <mc:AlternateContent>
            <mc:Choice Requires="wps">
              <w:drawing>
                <wp:inline distT="0" distB="0" distL="0" distR="0">
                  <wp:extent cx="5257800" cy="2013585"/>
                  <wp:effectExtent l="4445" t="4445" r="14605" b="20320"/>
                  <wp:docPr id="48" name="文本框 48"/>
                  <wp:cNvGraphicFramePr/>
                  <a:graphic xmlns:a="http://schemas.openxmlformats.org/drawingml/2006/main">
                    <a:graphicData uri="http://schemas.microsoft.com/office/word/2010/wordprocessingShape">
                      <wps:wsp>
                        <wps:cNvSpPr txBox="1"/>
                        <wps:spPr>
                          <a:xfrm>
                            <a:off x="0" y="0"/>
                            <a:ext cx="5257800" cy="2013585"/>
                          </a:xfrm>
                          <a:prstGeom prst="rect">
                            <a:avLst/>
                          </a:prstGeom>
                          <a:solidFill>
                            <a:schemeClr val="lt1"/>
                          </a:solidFill>
                          <a:ln w="6350">
                            <a:solidFill>
                              <a:prstClr val="black"/>
                            </a:solidFill>
                          </a:ln>
                        </wps:spPr>
                        <wps:txbx>
                          <w:txbxContent>
                            <w:p>
                              <w:pPr>
                                <w:pStyle w:val="6"/>
                                <w:ind w:firstLine="0" w:firstLineChars="0"/>
                                <w:rPr>
                                  <w:ins w:id="6904" w:author="◉‿◉" w:date="2020-04-30T08:38:00Z"/>
                                </w:rPr>
                              </w:pPr>
                              <w:ins w:id="6905" w:author="◉‿◉" w:date="2020-04-30T08:38:00Z">
                                <w:r>
                                  <w:rPr>
                                    <w:rFonts w:hint="eastAsia"/>
                                  </w:rPr>
                                  <w:t>typedef struct _HEADCOLOR</w:t>
                                </w:r>
                              </w:ins>
                            </w:p>
                            <w:p>
                              <w:pPr>
                                <w:pStyle w:val="6"/>
                                <w:ind w:firstLine="0" w:firstLineChars="0"/>
                                <w:rPr>
                                  <w:ins w:id="6906" w:author="◉‿◉" w:date="2020-04-30T08:38:00Z"/>
                                </w:rPr>
                              </w:pPr>
                              <w:ins w:id="6907" w:author="◉‿◉" w:date="2020-04-30T08:38:00Z">
                                <w:r>
                                  <w:rPr>
                                    <w:rFonts w:hint="eastAsia"/>
                                  </w:rPr>
                                  <w:t>{</w:t>
                                </w:r>
                              </w:ins>
                            </w:p>
                            <w:p>
                              <w:pPr>
                                <w:pStyle w:val="6"/>
                                <w:ind w:firstLine="0" w:firstLineChars="0"/>
                                <w:rPr>
                                  <w:ins w:id="6908" w:author="◉‿◉" w:date="2020-04-30T08:38:00Z"/>
                                </w:rPr>
                              </w:pPr>
                              <w:ins w:id="6909" w:author="◉‿◉" w:date="2020-04-30T08:38:00Z">
                                <w:r>
                                  <w:rPr>
                                    <w:rFonts w:hint="eastAsia"/>
                                  </w:rPr>
                                  <w:t xml:space="preserve">   unsigned char scan;</w:t>
                                </w:r>
                              </w:ins>
                            </w:p>
                            <w:p>
                              <w:pPr>
                                <w:pStyle w:val="6"/>
                                <w:ind w:firstLine="0" w:firstLineChars="0"/>
                                <w:rPr>
                                  <w:ins w:id="6910" w:author="◉‿◉" w:date="2020-04-30T08:38:00Z"/>
                                </w:rPr>
                              </w:pPr>
                              <w:ins w:id="6911" w:author="◉‿◉" w:date="2020-04-30T08:38:00Z">
                                <w:r>
                                  <w:rPr>
                                    <w:rFonts w:hint="eastAsia"/>
                                  </w:rPr>
                                  <w:t xml:space="preserve">   unsigned char gray;</w:t>
                                </w:r>
                              </w:ins>
                            </w:p>
                            <w:p>
                              <w:pPr>
                                <w:pStyle w:val="6"/>
                                <w:ind w:firstLine="0" w:firstLineChars="0"/>
                                <w:rPr>
                                  <w:ins w:id="6912" w:author="◉‿◉" w:date="2020-04-30T08:38:00Z"/>
                                </w:rPr>
                              </w:pPr>
                              <w:ins w:id="6913" w:author="◉‿◉" w:date="2020-04-30T08:38:00Z">
                                <w:r>
                                  <w:rPr>
                                    <w:rFonts w:hint="eastAsia"/>
                                  </w:rPr>
                                  <w:t xml:space="preserve">   unsigned short w;</w:t>
                                </w:r>
                              </w:ins>
                            </w:p>
                            <w:p>
                              <w:pPr>
                                <w:pStyle w:val="6"/>
                                <w:ind w:firstLine="0" w:firstLineChars="0"/>
                                <w:rPr>
                                  <w:ins w:id="6914" w:author="◉‿◉" w:date="2020-04-30T08:38:00Z"/>
                                </w:rPr>
                              </w:pPr>
                              <w:ins w:id="6915" w:author="◉‿◉" w:date="2020-04-30T08:38:00Z">
                                <w:r>
                                  <w:rPr>
                                    <w:rFonts w:hint="eastAsia"/>
                                  </w:rPr>
                                  <w:t xml:space="preserve">   unsigned short h;</w:t>
                                </w:r>
                              </w:ins>
                            </w:p>
                            <w:p>
                              <w:pPr>
                                <w:pStyle w:val="6"/>
                                <w:ind w:firstLine="0" w:firstLineChars="0"/>
                                <w:rPr>
                                  <w:ins w:id="6916" w:author="◉‿◉" w:date="2020-04-30T08:38:00Z"/>
                                </w:rPr>
                              </w:pPr>
                              <w:ins w:id="6917" w:author="◉‿◉" w:date="2020-04-30T08:38:00Z">
                                <w:r>
                                  <w:rPr>
                                    <w:rFonts w:hint="eastAsia"/>
                                  </w:rPr>
                                  <w:t xml:space="preserve">   unsigned char is565;</w:t>
                                </w:r>
                              </w:ins>
                            </w:p>
                            <w:p>
                              <w:pPr>
                                <w:pStyle w:val="6"/>
                                <w:ind w:firstLine="0" w:firstLineChars="0"/>
                                <w:rPr>
                                  <w:ins w:id="6918" w:author="◉‿◉" w:date="2020-04-30T08:38:00Z"/>
                                </w:rPr>
                              </w:pPr>
                              <w:ins w:id="6919" w:author="◉‿◉" w:date="2020-04-30T08:38:00Z">
                                <w:r>
                                  <w:rPr>
                                    <w:rFonts w:hint="eastAsia"/>
                                  </w:rPr>
                                  <w:t xml:space="preserve">   unsigned char rgb;</w:t>
                                </w:r>
                              </w:ins>
                            </w:p>
                            <w:p>
                              <w:pPr>
                                <w:pStyle w:val="6"/>
                                <w:ind w:firstLine="0" w:firstLineChars="0"/>
                                <w:rPr>
                                  <w:ins w:id="6920" w:author="◉‿◉" w:date="2020-04-30T08:37:00Z"/>
                                  <w:rFonts w:ascii="宋体" w:hAnsi="宋体"/>
                                </w:rPr>
                              </w:pPr>
                              <w:ins w:id="6921" w:author="◉‿◉" w:date="2020-04-30T08:38:00Z">
                                <w:r>
                                  <w:rPr>
                                    <w:rFonts w:hint="eastAsia"/>
                                  </w:rPr>
                                  <w:t>}HEADCOLOR;</w:t>
                                </w:r>
                              </w:ins>
                            </w:p>
                            <w:p>
                              <w:pPr>
                                <w:rPr>
                                  <w:ins w:id="6922" w:author="◉‿◉" w:date="2020-04-30T08:37:00Z"/>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8.55pt;width:414pt;" fillcolor="#FFFFFF [3201]" filled="t" stroked="t" coordsize="21600,21600" o:gfxdata="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GL9mw0gAAAAUBAAAPAAAAAAAAAAEAIAAAACIAAABkcnMvZG93&#10;bnJldi54bWxQSwECFAAUAAAACACHTuJA89tDDT8CAABsBAAADgAAAAAAAAABACAAAAAhAQAAZHJz&#10;L2Uyb0RvYy54bWxQSwUGAAAAAAYABgBZAQAA0gUAAAAA&#10;">
                  <v:fill on="t" focussize="0,0"/>
                  <v:stroke weight="0.5pt" color="#000000" joinstyle="round"/>
                  <v:imagedata o:title=""/>
                  <o:lock v:ext="edit" aspectratio="f"/>
                  <v:textbox>
                    <w:txbxContent>
                      <w:p>
                        <w:pPr>
                          <w:pStyle w:val="6"/>
                          <w:ind w:firstLine="0" w:firstLineChars="0"/>
                          <w:rPr>
                            <w:ins w:id="6923" w:author="◉‿◉" w:date="2020-04-30T08:38:00Z"/>
                          </w:rPr>
                        </w:pPr>
                        <w:ins w:id="6924" w:author="◉‿◉" w:date="2020-04-30T08:38:00Z">
                          <w:r>
                            <w:rPr>
                              <w:rFonts w:hint="eastAsia"/>
                            </w:rPr>
                            <w:t>typedef struct _HEADCOLOR</w:t>
                          </w:r>
                        </w:ins>
                      </w:p>
                      <w:p>
                        <w:pPr>
                          <w:pStyle w:val="6"/>
                          <w:ind w:firstLine="0" w:firstLineChars="0"/>
                          <w:rPr>
                            <w:ins w:id="6925" w:author="◉‿◉" w:date="2020-04-30T08:38:00Z"/>
                          </w:rPr>
                        </w:pPr>
                        <w:ins w:id="6926" w:author="◉‿◉" w:date="2020-04-30T08:38:00Z">
                          <w:r>
                            <w:rPr>
                              <w:rFonts w:hint="eastAsia"/>
                            </w:rPr>
                            <w:t>{</w:t>
                          </w:r>
                        </w:ins>
                      </w:p>
                      <w:p>
                        <w:pPr>
                          <w:pStyle w:val="6"/>
                          <w:ind w:firstLine="0" w:firstLineChars="0"/>
                          <w:rPr>
                            <w:ins w:id="6927" w:author="◉‿◉" w:date="2020-04-30T08:38:00Z"/>
                          </w:rPr>
                        </w:pPr>
                        <w:ins w:id="6928" w:author="◉‿◉" w:date="2020-04-30T08:38:00Z">
                          <w:r>
                            <w:rPr>
                              <w:rFonts w:hint="eastAsia"/>
                            </w:rPr>
                            <w:t xml:space="preserve">   unsigned char scan;</w:t>
                          </w:r>
                        </w:ins>
                      </w:p>
                      <w:p>
                        <w:pPr>
                          <w:pStyle w:val="6"/>
                          <w:ind w:firstLine="0" w:firstLineChars="0"/>
                          <w:rPr>
                            <w:ins w:id="6929" w:author="◉‿◉" w:date="2020-04-30T08:38:00Z"/>
                          </w:rPr>
                        </w:pPr>
                        <w:ins w:id="6930" w:author="◉‿◉" w:date="2020-04-30T08:38:00Z">
                          <w:r>
                            <w:rPr>
                              <w:rFonts w:hint="eastAsia"/>
                            </w:rPr>
                            <w:t xml:space="preserve">   unsigned char gray;</w:t>
                          </w:r>
                        </w:ins>
                      </w:p>
                      <w:p>
                        <w:pPr>
                          <w:pStyle w:val="6"/>
                          <w:ind w:firstLine="0" w:firstLineChars="0"/>
                          <w:rPr>
                            <w:ins w:id="6931" w:author="◉‿◉" w:date="2020-04-30T08:38:00Z"/>
                          </w:rPr>
                        </w:pPr>
                        <w:ins w:id="6932" w:author="◉‿◉" w:date="2020-04-30T08:38:00Z">
                          <w:r>
                            <w:rPr>
                              <w:rFonts w:hint="eastAsia"/>
                            </w:rPr>
                            <w:t xml:space="preserve">   unsigned short w;</w:t>
                          </w:r>
                        </w:ins>
                      </w:p>
                      <w:p>
                        <w:pPr>
                          <w:pStyle w:val="6"/>
                          <w:ind w:firstLine="0" w:firstLineChars="0"/>
                          <w:rPr>
                            <w:ins w:id="6933" w:author="◉‿◉" w:date="2020-04-30T08:38:00Z"/>
                          </w:rPr>
                        </w:pPr>
                        <w:ins w:id="6934" w:author="◉‿◉" w:date="2020-04-30T08:38:00Z">
                          <w:r>
                            <w:rPr>
                              <w:rFonts w:hint="eastAsia"/>
                            </w:rPr>
                            <w:t xml:space="preserve">   unsigned short h;</w:t>
                          </w:r>
                        </w:ins>
                      </w:p>
                      <w:p>
                        <w:pPr>
                          <w:pStyle w:val="6"/>
                          <w:ind w:firstLine="0" w:firstLineChars="0"/>
                          <w:rPr>
                            <w:ins w:id="6935" w:author="◉‿◉" w:date="2020-04-30T08:38:00Z"/>
                          </w:rPr>
                        </w:pPr>
                        <w:ins w:id="6936" w:author="◉‿◉" w:date="2020-04-30T08:38:00Z">
                          <w:r>
                            <w:rPr>
                              <w:rFonts w:hint="eastAsia"/>
                            </w:rPr>
                            <w:t xml:space="preserve">   unsigned char is565;</w:t>
                          </w:r>
                        </w:ins>
                      </w:p>
                      <w:p>
                        <w:pPr>
                          <w:pStyle w:val="6"/>
                          <w:ind w:firstLine="0" w:firstLineChars="0"/>
                          <w:rPr>
                            <w:ins w:id="6937" w:author="◉‿◉" w:date="2020-04-30T08:38:00Z"/>
                          </w:rPr>
                        </w:pPr>
                        <w:ins w:id="6938" w:author="◉‿◉" w:date="2020-04-30T08:38:00Z">
                          <w:r>
                            <w:rPr>
                              <w:rFonts w:hint="eastAsia"/>
                            </w:rPr>
                            <w:t xml:space="preserve">   unsigned char rgb;</w:t>
                          </w:r>
                        </w:ins>
                      </w:p>
                      <w:p>
                        <w:pPr>
                          <w:pStyle w:val="6"/>
                          <w:ind w:firstLine="0" w:firstLineChars="0"/>
                          <w:rPr>
                            <w:ins w:id="6939" w:author="◉‿◉" w:date="2020-04-30T08:37:00Z"/>
                            <w:rFonts w:ascii="宋体" w:hAnsi="宋体"/>
                          </w:rPr>
                        </w:pPr>
                        <w:ins w:id="6940" w:author="◉‿◉" w:date="2020-04-30T08:38:00Z">
                          <w:r>
                            <w:rPr>
                              <w:rFonts w:hint="eastAsia"/>
                            </w:rPr>
                            <w:t>}HEADCOLOR;</w:t>
                          </w:r>
                        </w:ins>
                      </w:p>
                      <w:p>
                        <w:pPr>
                          <w:rPr>
                            <w:ins w:id="6941" w:author="◉‿◉" w:date="2020-04-30T08:37:00Z"/>
                          </w:rPr>
                        </w:pPr>
                      </w:p>
                    </w:txbxContent>
                  </v:textbox>
                  <w10:wrap type="none"/>
                  <w10:anchorlock/>
                </v:shape>
              </w:pict>
            </mc:Fallback>
          </mc:AlternateContent>
        </w:r>
      </w:ins>
    </w:p>
    <w:p>
      <w:pPr>
        <w:pStyle w:val="6"/>
        <w:rPr>
          <w:ins w:id="6942" w:author="◉‿◉" w:date="2020-04-29T22:31:00Z"/>
        </w:rPr>
      </w:pPr>
      <w:ins w:id="6943" w:author="◉‿◉" w:date="2020-04-29T22:31:00Z">
        <w:r>
          <w:rPr>
            <w:rFonts w:hint="eastAsia"/>
          </w:rPr>
          <w:t>其结构体数据说明如下：</w:t>
        </w:r>
      </w:ins>
    </w:p>
    <w:p>
      <w:pPr>
        <w:pStyle w:val="6"/>
        <w:rPr>
          <w:ins w:id="6944" w:author="◉‿◉" w:date="2020-05-06T19:41:00Z"/>
        </w:rPr>
      </w:pPr>
      <w:ins w:id="6945" w:author="◉‿◉" w:date="2020-05-06T19:41:00Z">
        <w:r>
          <w:rPr>
            <w:rFonts w:hint="eastAsia"/>
          </w:rPr>
          <w:t>scan：扫描模式</w:t>
        </w:r>
      </w:ins>
      <w:ins w:id="6946" w:author="admin" w:date="2020-05-08T19:56:00Z">
        <w:r>
          <w:rPr>
            <w:rFonts w:hint="eastAsia"/>
          </w:rPr>
          <w:t>。</w:t>
        </w:r>
      </w:ins>
    </w:p>
    <w:p>
      <w:pPr>
        <w:pStyle w:val="6"/>
        <w:rPr>
          <w:ins w:id="6947" w:author="◉‿◉" w:date="2020-05-06T19:41:00Z"/>
        </w:rPr>
      </w:pPr>
      <w:ins w:id="6948" w:author="◉‿◉" w:date="2020-05-06T19:41:00Z">
        <w:r>
          <w:rPr>
            <w:rFonts w:hint="eastAsia"/>
          </w:rPr>
          <w:t>第0、1个位：00代表水平；01代表垂直；10代表数据水平，字节垂直；</w:t>
        </w:r>
      </w:ins>
      <w:ins w:id="6949" w:author="◉‿◉" w:date="2020-05-06T19:42:00Z">
        <w:r>
          <w:rPr>
            <w:rFonts w:hint="eastAsia"/>
          </w:rPr>
          <w:t>11与10相反。</w:t>
        </w:r>
      </w:ins>
    </w:p>
    <w:p>
      <w:pPr>
        <w:pStyle w:val="6"/>
        <w:rPr>
          <w:ins w:id="6950" w:author="◉‿◉" w:date="2020-05-06T19:41:00Z"/>
        </w:rPr>
      </w:pPr>
      <w:ins w:id="6951" w:author="◉‿◉" w:date="2020-05-06T19:41:00Z">
        <w:r>
          <w:rPr>
            <w:rFonts w:hint="eastAsia"/>
          </w:rPr>
          <w:t>第2、3个位：作为保留位，无含义。</w:t>
        </w:r>
      </w:ins>
    </w:p>
    <w:p>
      <w:pPr>
        <w:pStyle w:val="6"/>
        <w:rPr>
          <w:ins w:id="6952" w:author="◉‿◉" w:date="2020-05-06T19:41:00Z"/>
        </w:rPr>
      </w:pPr>
      <w:ins w:id="6953" w:author="◉‿◉" w:date="2020-05-06T19:41:00Z">
        <w:r>
          <w:rPr>
            <w:rFonts w:hint="eastAsia"/>
          </w:rPr>
          <w:t>第4个位：0代表从数据字节的高低位依次与电脑相同；1代表与电脑不同。</w:t>
        </w:r>
      </w:ins>
    </w:p>
    <w:p>
      <w:pPr>
        <w:pStyle w:val="6"/>
        <w:rPr>
          <w:ins w:id="6954" w:author="◉‿◉" w:date="2020-05-06T19:41:00Z"/>
        </w:rPr>
      </w:pPr>
      <w:ins w:id="6955" w:author="◉‿◉" w:date="2020-05-06T19:41:00Z">
        <w:r>
          <w:rPr>
            <w:rFonts w:hint="eastAsia"/>
          </w:rPr>
          <w:t>第5个位：0代表字节内数据由高至低位排序；1代表字节内数据由低至高位排序。</w:t>
        </w:r>
      </w:ins>
    </w:p>
    <w:p>
      <w:pPr>
        <w:pStyle w:val="6"/>
        <w:rPr>
          <w:ins w:id="6956" w:author="◉‿◉" w:date="2020-05-06T19:41:00Z"/>
        </w:rPr>
      </w:pPr>
      <w:ins w:id="6957" w:author="◉‿◉" w:date="2020-05-06T19:41:00Z">
        <w:r>
          <w:rPr>
            <w:rFonts w:hint="eastAsia"/>
          </w:rPr>
          <w:t xml:space="preserve">第7个位：0代表从左到右；1代表从右到左。 </w:t>
        </w:r>
      </w:ins>
    </w:p>
    <w:p>
      <w:pPr>
        <w:pStyle w:val="6"/>
        <w:rPr>
          <w:ins w:id="6958" w:author="◉‿◉" w:date="2020-04-29T22:31:00Z"/>
        </w:rPr>
      </w:pPr>
      <w:ins w:id="6959" w:author="◉‿◉" w:date="2020-05-06T19:41:00Z">
        <w:r>
          <w:rPr>
            <w:rFonts w:hint="eastAsia"/>
          </w:rPr>
          <w:t>第6个位：0代表从顶到底；1代表从底到顶。</w:t>
        </w:r>
      </w:ins>
      <w:ins w:id="6960" w:author="◉‿◉" w:date="2020-04-29T22:31:00Z">
        <w:r>
          <w:rPr>
            <w:rFonts w:hint="eastAsia"/>
          </w:rPr>
          <w:t xml:space="preserve"> </w:t>
        </w:r>
      </w:ins>
    </w:p>
    <w:p>
      <w:pPr>
        <w:jc w:val="center"/>
        <w:rPr>
          <w:ins w:id="6961" w:author="◉‿◉" w:date="2020-04-29T22:31:00Z"/>
          <w:rFonts w:ascii="宋体" w:hAnsi="宋体"/>
          <w:sz w:val="18"/>
          <w:szCs w:val="18"/>
        </w:rPr>
      </w:pPr>
      <w:ins w:id="6962" w:author="◉‿◉" w:date="2020-04-29T22:31:00Z">
        <w:r>
          <w:rPr/>
          <w:drawing>
            <wp:inline distT="0" distB="0" distL="114300" distR="114300">
              <wp:extent cx="4055110" cy="2947670"/>
              <wp:effectExtent l="0" t="0" r="13970" b="8890"/>
              <wp:docPr id="27" name="图片 24" descr="Image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Image设置"/>
                      <pic:cNvPicPr>
                        <a:picLocks noChangeAspect="1"/>
                      </pic:cNvPicPr>
                    </pic:nvPicPr>
                    <pic:blipFill>
                      <a:blip r:embed="rId44"/>
                      <a:stretch>
                        <a:fillRect/>
                      </a:stretch>
                    </pic:blipFill>
                    <pic:spPr>
                      <a:xfrm>
                        <a:off x="0" y="0"/>
                        <a:ext cx="4055110" cy="2947670"/>
                      </a:xfrm>
                      <a:prstGeom prst="rect">
                        <a:avLst/>
                      </a:prstGeom>
                      <a:noFill/>
                      <a:ln>
                        <a:noFill/>
                      </a:ln>
                    </pic:spPr>
                  </pic:pic>
                </a:graphicData>
              </a:graphic>
            </wp:inline>
          </w:drawing>
        </w:r>
      </w:ins>
    </w:p>
    <w:p>
      <w:pPr>
        <w:pStyle w:val="60"/>
        <w:rPr>
          <w:ins w:id="6964" w:author="◉‿◉" w:date="2020-04-29T22:31:00Z"/>
        </w:rPr>
      </w:pPr>
      <w:ins w:id="6965" w:author="◉‿◉" w:date="2020-04-29T22:31:00Z">
        <w:bookmarkStart w:id="397" w:name="_Toc1235"/>
        <w:bookmarkStart w:id="398" w:name="_Toc32332"/>
        <w:bookmarkStart w:id="399" w:name="_Toc17636"/>
        <w:bookmarkStart w:id="400" w:name="_Toc1169"/>
        <w:bookmarkStart w:id="401" w:name="_Toc5066"/>
        <w:bookmarkStart w:id="402" w:name="_Toc26029"/>
        <w:bookmarkStart w:id="403" w:name="_Toc24850"/>
        <w:bookmarkStart w:id="404" w:name="_Toc17442"/>
        <w:r>
          <w:rPr>
            <w:rFonts w:hint="eastAsia"/>
          </w:rPr>
          <w:t xml:space="preserve">图4-10 image2lcd </w:t>
        </w:r>
      </w:ins>
      <w:ins w:id="6966" w:author="◉‿◉" w:date="2020-05-07T08:27:00Z">
        <w:r>
          <w:rPr>
            <w:rFonts w:hint="eastAsia"/>
          </w:rPr>
          <w:t>配置</w:t>
        </w:r>
      </w:ins>
      <w:ins w:id="6967" w:author="◉‿◉" w:date="2020-04-29T22:31:00Z">
        <w:r>
          <w:rPr>
            <w:rFonts w:hint="eastAsia"/>
          </w:rPr>
          <w:t>界面</w:t>
        </w:r>
        <w:bookmarkEnd w:id="397"/>
        <w:bookmarkEnd w:id="398"/>
        <w:bookmarkEnd w:id="399"/>
        <w:bookmarkEnd w:id="400"/>
        <w:bookmarkEnd w:id="401"/>
        <w:bookmarkEnd w:id="402"/>
        <w:bookmarkEnd w:id="403"/>
        <w:bookmarkEnd w:id="404"/>
      </w:ins>
    </w:p>
    <w:p>
      <w:pPr>
        <w:pStyle w:val="57"/>
        <w:rPr>
          <w:ins w:id="6968" w:author="◉‿◉" w:date="2020-04-29T22:31:00Z"/>
        </w:rPr>
      </w:pPr>
      <w:ins w:id="6969" w:author="◉‿◉" w:date="2020-04-29T22:31:00Z">
        <w:bookmarkStart w:id="405" w:name="_Toc8049"/>
        <w:bookmarkStart w:id="406" w:name="_Toc29860"/>
        <w:bookmarkStart w:id="407" w:name="_Toc23139"/>
        <w:bookmarkStart w:id="408" w:name="_Toc25087"/>
        <w:bookmarkStart w:id="409" w:name="_Toc27104"/>
        <w:bookmarkStart w:id="410" w:name="_Toc24056"/>
        <w:bookmarkStart w:id="411" w:name="_Toc26016"/>
        <w:r>
          <w:rPr>
            <w:rFonts w:hint="eastAsia"/>
          </w:rPr>
          <w:t>4.3 窗帘控制设计</w:t>
        </w:r>
        <w:bookmarkEnd w:id="405"/>
        <w:bookmarkEnd w:id="406"/>
        <w:bookmarkEnd w:id="407"/>
        <w:bookmarkEnd w:id="408"/>
        <w:bookmarkEnd w:id="409"/>
        <w:bookmarkEnd w:id="410"/>
        <w:bookmarkEnd w:id="411"/>
      </w:ins>
    </w:p>
    <w:p>
      <w:pPr>
        <w:pStyle w:val="6"/>
        <w:rPr>
          <w:ins w:id="6970" w:author="◉‿◉" w:date="2020-04-29T22:31:00Z"/>
        </w:rPr>
      </w:pPr>
      <w:ins w:id="6971" w:author="◉‿◉" w:date="2020-04-29T22:31:00Z">
        <w:r>
          <w:rPr>
            <w:rFonts w:hint="eastAsia"/>
          </w:rPr>
          <w:t>窗帘的控制主要由L298N模块、N20直流减速电机和同步带构成。电机转动带动同步带，同步带进而带动窗帘在滑轨上滑动，实现运行稳定，噪声小的目的。系统各个模块初始化完毕之后，提供两种系统模式给用户选择，两种模式均有防窗帘过卷功能，起到保护窗帘作用。窗帘开与关的逻辑控制流程图如4-11。</w:t>
        </w:r>
      </w:ins>
    </w:p>
    <w:p>
      <w:pPr>
        <w:jc w:val="center"/>
        <w:rPr>
          <w:ins w:id="6972" w:author="◉‿◉" w:date="2020-04-29T22:31:00Z"/>
          <w:rFonts w:ascii="宋体" w:hAnsi="宋体"/>
          <w:sz w:val="18"/>
          <w:szCs w:val="18"/>
        </w:rPr>
      </w:pPr>
      <w:ins w:id="6973" w:author="◉‿◉" w:date="2020-04-29T22:31:00Z">
        <w:r>
          <w:rPr/>
          <w:drawing>
            <wp:inline distT="0" distB="0" distL="114300" distR="114300">
              <wp:extent cx="3185795" cy="4796155"/>
              <wp:effectExtent l="0" t="0" r="0" b="0"/>
              <wp:docPr id="44" name="ECB019B1-382A-4266-B25C-5B523AA43C14-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B019B1-382A-4266-B25C-5B523AA43C14-5" descr="qt_temp"/>
                      <pic:cNvPicPr>
                        <a:picLocks noChangeAspect="1"/>
                      </pic:cNvPicPr>
                    </pic:nvPicPr>
                    <pic:blipFill>
                      <a:blip r:embed="rId45"/>
                      <a:srcRect l="8353" t="3488" r="7232" b="5309"/>
                      <a:stretch>
                        <a:fillRect/>
                      </a:stretch>
                    </pic:blipFill>
                    <pic:spPr>
                      <a:xfrm>
                        <a:off x="0" y="0"/>
                        <a:ext cx="3189752" cy="4802055"/>
                      </a:xfrm>
                      <a:prstGeom prst="rect">
                        <a:avLst/>
                      </a:prstGeom>
                    </pic:spPr>
                  </pic:pic>
                </a:graphicData>
              </a:graphic>
            </wp:inline>
          </w:drawing>
        </w:r>
      </w:ins>
    </w:p>
    <w:p>
      <w:pPr>
        <w:pStyle w:val="60"/>
        <w:rPr>
          <w:ins w:id="6975" w:author="◉‿◉" w:date="2020-04-29T22:31:00Z"/>
        </w:rPr>
      </w:pPr>
      <w:ins w:id="6976" w:author="◉‿◉" w:date="2020-04-29T22:31:00Z">
        <w:bookmarkStart w:id="412" w:name="_Toc9650"/>
        <w:bookmarkStart w:id="413" w:name="_Toc14732"/>
        <w:bookmarkStart w:id="414" w:name="_Toc28847"/>
        <w:bookmarkStart w:id="415" w:name="_Toc5947"/>
        <w:bookmarkStart w:id="416" w:name="_Toc281"/>
        <w:bookmarkStart w:id="417" w:name="_Toc3751"/>
        <w:bookmarkStart w:id="418" w:name="_Toc22434"/>
        <w:bookmarkStart w:id="419" w:name="_Toc9259"/>
        <w:r>
          <w:rPr>
            <w:rFonts w:hint="eastAsia"/>
          </w:rPr>
          <w:t>图4-11 智能窗帘控制流程</w:t>
        </w:r>
        <w:bookmarkEnd w:id="412"/>
        <w:bookmarkEnd w:id="413"/>
        <w:bookmarkEnd w:id="414"/>
        <w:bookmarkEnd w:id="415"/>
        <w:bookmarkEnd w:id="416"/>
        <w:bookmarkEnd w:id="417"/>
        <w:bookmarkEnd w:id="418"/>
        <w:bookmarkEnd w:id="419"/>
      </w:ins>
    </w:p>
    <w:p>
      <w:pPr>
        <w:pStyle w:val="58"/>
        <w:rPr>
          <w:ins w:id="6977" w:author="◉‿◉" w:date="2020-04-29T22:31:00Z"/>
        </w:rPr>
      </w:pPr>
      <w:ins w:id="6978" w:author="◉‿◉" w:date="2020-04-29T22:31:00Z">
        <w:bookmarkStart w:id="420" w:name="_Toc15059"/>
        <w:bookmarkStart w:id="421" w:name="_Toc3337"/>
        <w:bookmarkStart w:id="422" w:name="_Toc8188"/>
        <w:bookmarkStart w:id="423" w:name="_Toc32432"/>
        <w:bookmarkStart w:id="424" w:name="_Toc25422"/>
        <w:bookmarkStart w:id="425" w:name="_Toc1555"/>
        <w:bookmarkStart w:id="426" w:name="_Toc25924"/>
        <w:r>
          <w:rPr>
            <w:rFonts w:hint="eastAsia"/>
          </w:rPr>
          <w:t>4.3.1 电机驱动设计</w:t>
        </w:r>
        <w:bookmarkEnd w:id="420"/>
        <w:bookmarkEnd w:id="421"/>
        <w:bookmarkEnd w:id="422"/>
        <w:bookmarkEnd w:id="423"/>
        <w:bookmarkEnd w:id="424"/>
        <w:bookmarkEnd w:id="425"/>
        <w:bookmarkEnd w:id="426"/>
      </w:ins>
    </w:p>
    <w:p>
      <w:pPr>
        <w:pStyle w:val="6"/>
        <w:rPr>
          <w:ins w:id="6979" w:author="◉‿◉" w:date="2020-05-05T13:49:00Z"/>
        </w:rPr>
      </w:pPr>
      <w:ins w:id="6980" w:author="◉‿◉" w:date="2020-04-29T22:31:00Z">
        <w:r>
          <w:rPr>
            <w:rFonts w:hint="eastAsia"/>
          </w:rPr>
          <w:t>L298N模块有IN1、IN2等共四条控制信号引脚，OUT1、OUT2等四个输出信号引脚，ENA、ENB两路使能信号引脚</w:t>
        </w:r>
      </w:ins>
      <w:ins w:id="6981" w:author="◉‿◉" w:date="2020-05-05T13:48:00Z">
        <w:r>
          <w:rPr>
            <w:rFonts w:hint="eastAsia"/>
          </w:rPr>
          <w:t>，其引脚控制方式如表4-1</w:t>
        </w:r>
      </w:ins>
      <w:ins w:id="6982" w:author="◉‿◉" w:date="2020-05-04T13:01:00Z">
        <w:r>
          <w:rPr>
            <w:rFonts w:hint="eastAsia"/>
          </w:rPr>
          <w:t>。</w:t>
        </w:r>
      </w:ins>
      <w:ins w:id="6983" w:author="◉‿◉" w:date="2020-04-29T22:31:00Z">
        <w:r>
          <w:rPr>
            <w:rFonts w:hint="eastAsia"/>
          </w:rPr>
          <w:t>当ENA为高电平，IN1、INT2分别为低高电平时，电机正转；为高低电平时，电机反转。通过控制ENA、IN1、IN2三条信号线的高低电平就可以实现对窗帘的打开、关闭以及停止的控制。由系统硬件设计可知STM32的PB4、PB3、PB5分别接到L298N的IN1、IN2、ENA上。只需将IO口配置为普通输出模式、速度为100M、推挽输出、上拉。</w:t>
        </w:r>
      </w:ins>
    </w:p>
    <w:p>
      <w:pPr>
        <w:pStyle w:val="61"/>
        <w:rPr>
          <w:ins w:id="6984" w:author="◉‿◉" w:date="2020-05-05T13:49:00Z"/>
        </w:rPr>
      </w:pPr>
      <w:ins w:id="6985" w:author="◉‿◉" w:date="2020-05-05T13:49:00Z">
        <w:bookmarkStart w:id="427" w:name="_Toc16047"/>
        <w:bookmarkStart w:id="428" w:name="_Toc17461"/>
        <w:bookmarkStart w:id="429" w:name="_Toc30489"/>
        <w:bookmarkStart w:id="430" w:name="_Toc2842"/>
        <w:r>
          <w:rPr>
            <w:rFonts w:hint="eastAsia"/>
          </w:rPr>
          <w:t xml:space="preserve">表4-1 </w:t>
        </w:r>
      </w:ins>
      <w:ins w:id="6986" w:author="◉‿◉" w:date="2020-05-05T13:50:00Z">
        <w:r>
          <w:rPr>
            <w:rFonts w:hint="eastAsia"/>
          </w:rPr>
          <w:t>直流减速电机控制</w:t>
        </w:r>
      </w:ins>
      <w:ins w:id="6987" w:author="◉‿◉" w:date="2020-05-05T13:49:00Z">
        <w:r>
          <w:rPr>
            <w:rFonts w:hint="eastAsia"/>
          </w:rPr>
          <w:t>表</w:t>
        </w:r>
        <w:bookmarkEnd w:id="427"/>
        <w:bookmarkEnd w:id="428"/>
        <w:bookmarkEnd w:id="429"/>
        <w:bookmarkEnd w:id="430"/>
      </w:ins>
    </w:p>
    <w:tbl>
      <w:tblPr>
        <w:tblStyle w:val="28"/>
        <w:tblW w:w="6566"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525"/>
        <w:gridCol w:w="1670"/>
        <w:gridCol w:w="1630"/>
        <w:gridCol w:w="174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988" w:author="◉‿◉" w:date="2020-05-05T13:49:00Z"/>
        </w:trPr>
        <w:tc>
          <w:tcPr>
            <w:tcW w:w="1525" w:type="dxa"/>
            <w:vAlign w:val="center"/>
          </w:tcPr>
          <w:p>
            <w:pPr>
              <w:rPr>
                <w:ins w:id="6989" w:author="◉‿◉" w:date="2020-05-05T13:49:00Z"/>
                <w:rFonts w:ascii="宋体" w:hAnsi="宋体"/>
                <w:b/>
                <w:sz w:val="18"/>
                <w:szCs w:val="18"/>
              </w:rPr>
            </w:pPr>
            <w:ins w:id="6990" w:author="◉‿◉" w:date="2020-05-05T13:49:00Z">
              <w:r>
                <w:rPr>
                  <w:rFonts w:hint="eastAsia" w:ascii="宋体" w:hAnsi="宋体"/>
                  <w:bCs/>
                  <w:sz w:val="18"/>
                  <w:szCs w:val="18"/>
                </w:rPr>
                <w:t>ENA</w:t>
              </w:r>
            </w:ins>
          </w:p>
        </w:tc>
        <w:tc>
          <w:tcPr>
            <w:tcW w:w="1670" w:type="dxa"/>
            <w:vAlign w:val="center"/>
          </w:tcPr>
          <w:p>
            <w:pPr>
              <w:rPr>
                <w:ins w:id="6991" w:author="◉‿◉" w:date="2020-05-05T13:49:00Z"/>
                <w:rFonts w:ascii="宋体" w:hAnsi="宋体"/>
                <w:sz w:val="18"/>
                <w:szCs w:val="18"/>
              </w:rPr>
            </w:pPr>
            <w:ins w:id="6992" w:author="◉‿◉" w:date="2020-05-05T13:49:00Z">
              <w:r>
                <w:rPr>
                  <w:rFonts w:hint="eastAsia" w:ascii="宋体" w:hAnsi="宋体"/>
                  <w:sz w:val="18"/>
                  <w:szCs w:val="18"/>
                </w:rPr>
                <w:t>IN1</w:t>
              </w:r>
            </w:ins>
          </w:p>
        </w:tc>
        <w:tc>
          <w:tcPr>
            <w:tcW w:w="1630" w:type="dxa"/>
            <w:vAlign w:val="center"/>
          </w:tcPr>
          <w:p>
            <w:pPr>
              <w:rPr>
                <w:ins w:id="6993" w:author="◉‿◉" w:date="2020-05-05T13:49:00Z"/>
                <w:rFonts w:ascii="宋体" w:hAnsi="宋体"/>
                <w:sz w:val="18"/>
                <w:szCs w:val="18"/>
              </w:rPr>
            </w:pPr>
            <w:ins w:id="6994" w:author="◉‿◉" w:date="2020-05-05T13:49:00Z">
              <w:r>
                <w:rPr>
                  <w:rFonts w:hint="eastAsia" w:ascii="宋体" w:hAnsi="宋体"/>
                  <w:sz w:val="18"/>
                  <w:szCs w:val="18"/>
                </w:rPr>
                <w:t>IN2</w:t>
              </w:r>
            </w:ins>
          </w:p>
        </w:tc>
        <w:tc>
          <w:tcPr>
            <w:tcW w:w="1741" w:type="dxa"/>
            <w:vAlign w:val="center"/>
          </w:tcPr>
          <w:p>
            <w:pPr>
              <w:rPr>
                <w:ins w:id="6995" w:author="◉‿◉" w:date="2020-05-05T13:49:00Z"/>
                <w:rFonts w:ascii="宋体" w:hAnsi="宋体"/>
                <w:sz w:val="18"/>
                <w:szCs w:val="18"/>
              </w:rPr>
            </w:pPr>
            <w:ins w:id="6996" w:author="◉‿◉" w:date="2020-05-05T13:49:00Z">
              <w:r>
                <w:rPr>
                  <w:rFonts w:hint="eastAsia" w:ascii="宋体" w:hAnsi="宋体"/>
                  <w:sz w:val="18"/>
                  <w:szCs w:val="18"/>
                </w:rPr>
                <w:t>直流电机状态</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6997" w:author="◉‿◉" w:date="2020-05-05T13:49:00Z"/>
        </w:trPr>
        <w:tc>
          <w:tcPr>
            <w:tcW w:w="1525" w:type="dxa"/>
            <w:tcBorders>
              <w:bottom w:val="single" w:color="auto" w:sz="4" w:space="0"/>
            </w:tcBorders>
            <w:vAlign w:val="center"/>
          </w:tcPr>
          <w:p>
            <w:pPr>
              <w:rPr>
                <w:ins w:id="6998" w:author="◉‿◉" w:date="2020-05-05T13:49:00Z"/>
                <w:rFonts w:ascii="宋体" w:hAnsi="宋体"/>
                <w:sz w:val="18"/>
                <w:szCs w:val="18"/>
              </w:rPr>
            </w:pPr>
            <w:ins w:id="6999" w:author="◉‿◉" w:date="2020-05-05T13:49:00Z">
              <w:r>
                <w:rPr>
                  <w:rFonts w:hint="eastAsia" w:ascii="宋体" w:hAnsi="宋体"/>
                  <w:sz w:val="18"/>
                  <w:szCs w:val="18"/>
                </w:rPr>
                <w:t>0</w:t>
              </w:r>
            </w:ins>
          </w:p>
        </w:tc>
        <w:tc>
          <w:tcPr>
            <w:tcW w:w="1670" w:type="dxa"/>
            <w:tcBorders>
              <w:bottom w:val="single" w:color="auto" w:sz="4" w:space="0"/>
            </w:tcBorders>
            <w:vAlign w:val="center"/>
          </w:tcPr>
          <w:p>
            <w:pPr>
              <w:rPr>
                <w:ins w:id="7000" w:author="◉‿◉" w:date="2020-05-05T13:49:00Z"/>
                <w:rFonts w:ascii="宋体" w:hAnsi="宋体"/>
                <w:sz w:val="18"/>
                <w:szCs w:val="18"/>
              </w:rPr>
            </w:pPr>
            <w:ins w:id="7001" w:author="◉‿◉" w:date="2020-05-05T13:49:00Z">
              <w:r>
                <w:rPr>
                  <w:rFonts w:hint="eastAsia" w:ascii="宋体" w:hAnsi="宋体"/>
                  <w:sz w:val="18"/>
                  <w:szCs w:val="18"/>
                </w:rPr>
                <w:t>X</w:t>
              </w:r>
            </w:ins>
          </w:p>
        </w:tc>
        <w:tc>
          <w:tcPr>
            <w:tcW w:w="1630" w:type="dxa"/>
            <w:tcBorders>
              <w:bottom w:val="single" w:color="auto" w:sz="4" w:space="0"/>
            </w:tcBorders>
            <w:vAlign w:val="center"/>
          </w:tcPr>
          <w:p>
            <w:pPr>
              <w:rPr>
                <w:ins w:id="7002" w:author="◉‿◉" w:date="2020-05-05T13:49:00Z"/>
                <w:rFonts w:ascii="宋体" w:hAnsi="宋体"/>
                <w:sz w:val="18"/>
                <w:szCs w:val="18"/>
              </w:rPr>
            </w:pPr>
            <w:ins w:id="7003" w:author="◉‿◉" w:date="2020-05-05T13:49:00Z">
              <w:r>
                <w:rPr>
                  <w:rFonts w:hint="eastAsia" w:ascii="宋体" w:cs="宋体"/>
                  <w:color w:val="000000"/>
                  <w:kern w:val="0"/>
                  <w:sz w:val="18"/>
                  <w:szCs w:val="18"/>
                </w:rPr>
                <w:t>X</w:t>
              </w:r>
            </w:ins>
          </w:p>
        </w:tc>
        <w:tc>
          <w:tcPr>
            <w:tcW w:w="1741" w:type="dxa"/>
            <w:tcBorders>
              <w:bottom w:val="single" w:color="auto" w:sz="4" w:space="0"/>
            </w:tcBorders>
            <w:vAlign w:val="center"/>
          </w:tcPr>
          <w:p>
            <w:pPr>
              <w:rPr>
                <w:ins w:id="7004" w:author="◉‿◉" w:date="2020-05-05T13:49:00Z"/>
                <w:rFonts w:ascii="宋体" w:cs="宋体"/>
                <w:color w:val="000000"/>
                <w:kern w:val="0"/>
                <w:sz w:val="18"/>
                <w:szCs w:val="18"/>
              </w:rPr>
            </w:pPr>
            <w:ins w:id="7005" w:author="◉‿◉" w:date="2020-05-05T13:49:00Z">
              <w:r>
                <w:rPr>
                  <w:rFonts w:hint="eastAsia" w:ascii="宋体" w:cs="宋体"/>
                  <w:color w:val="000000"/>
                  <w:kern w:val="0"/>
                  <w:sz w:val="18"/>
                  <w:szCs w:val="18"/>
                </w:rPr>
                <w:t>停止</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006" w:author="◉‿◉" w:date="2020-05-05T13:49:00Z"/>
        </w:trPr>
        <w:tc>
          <w:tcPr>
            <w:tcW w:w="1525" w:type="dxa"/>
            <w:tcBorders>
              <w:top w:val="single" w:color="auto" w:sz="4" w:space="0"/>
              <w:bottom w:val="single" w:color="auto" w:sz="4" w:space="0"/>
            </w:tcBorders>
            <w:vAlign w:val="center"/>
          </w:tcPr>
          <w:p>
            <w:pPr>
              <w:rPr>
                <w:ins w:id="7007" w:author="◉‿◉" w:date="2020-05-05T13:49:00Z"/>
                <w:rFonts w:ascii="宋体" w:hAnsi="宋体"/>
                <w:sz w:val="18"/>
                <w:szCs w:val="18"/>
              </w:rPr>
            </w:pPr>
            <w:ins w:id="7008" w:author="◉‿◉" w:date="2020-05-05T13:49:00Z">
              <w:r>
                <w:rPr>
                  <w:rFonts w:hint="eastAsia" w:ascii="宋体" w:hAnsi="宋体"/>
                  <w:sz w:val="18"/>
                  <w:szCs w:val="18"/>
                </w:rPr>
                <w:t>1</w:t>
              </w:r>
            </w:ins>
          </w:p>
        </w:tc>
        <w:tc>
          <w:tcPr>
            <w:tcW w:w="1670" w:type="dxa"/>
            <w:tcBorders>
              <w:top w:val="single" w:color="auto" w:sz="4" w:space="0"/>
              <w:bottom w:val="single" w:color="auto" w:sz="4" w:space="0"/>
            </w:tcBorders>
            <w:vAlign w:val="center"/>
          </w:tcPr>
          <w:p>
            <w:pPr>
              <w:rPr>
                <w:ins w:id="7009" w:author="◉‿◉" w:date="2020-05-05T13:49:00Z"/>
                <w:rFonts w:ascii="宋体" w:hAnsi="宋体"/>
                <w:sz w:val="18"/>
                <w:szCs w:val="18"/>
              </w:rPr>
            </w:pPr>
            <w:ins w:id="7010" w:author="◉‿◉" w:date="2020-05-05T13:49:00Z">
              <w:r>
                <w:rPr>
                  <w:rFonts w:hint="eastAsia" w:ascii="宋体" w:hAnsi="宋体"/>
                  <w:sz w:val="18"/>
                  <w:szCs w:val="18"/>
                </w:rPr>
                <w:t>0</w:t>
              </w:r>
            </w:ins>
          </w:p>
        </w:tc>
        <w:tc>
          <w:tcPr>
            <w:tcW w:w="1630" w:type="dxa"/>
            <w:tcBorders>
              <w:top w:val="single" w:color="auto" w:sz="4" w:space="0"/>
              <w:bottom w:val="single" w:color="auto" w:sz="4" w:space="0"/>
            </w:tcBorders>
            <w:vAlign w:val="center"/>
          </w:tcPr>
          <w:p>
            <w:pPr>
              <w:rPr>
                <w:ins w:id="7011" w:author="◉‿◉" w:date="2020-05-05T13:49:00Z"/>
                <w:rFonts w:ascii="宋体" w:hAnsi="宋体"/>
                <w:sz w:val="18"/>
                <w:szCs w:val="18"/>
              </w:rPr>
            </w:pPr>
            <w:ins w:id="7012" w:author="◉‿◉" w:date="2020-05-05T13:49:00Z">
              <w:r>
                <w:rPr>
                  <w:rFonts w:hint="eastAsia" w:ascii="宋体" w:hAnsi="宋体"/>
                  <w:sz w:val="18"/>
                  <w:szCs w:val="18"/>
                </w:rPr>
                <w:t>0</w:t>
              </w:r>
            </w:ins>
          </w:p>
        </w:tc>
        <w:tc>
          <w:tcPr>
            <w:tcW w:w="1741" w:type="dxa"/>
            <w:tcBorders>
              <w:top w:val="single" w:color="auto" w:sz="4" w:space="0"/>
              <w:bottom w:val="single" w:color="auto" w:sz="4" w:space="0"/>
            </w:tcBorders>
            <w:vAlign w:val="center"/>
          </w:tcPr>
          <w:p>
            <w:pPr>
              <w:rPr>
                <w:ins w:id="7013" w:author="◉‿◉" w:date="2020-05-05T13:49:00Z"/>
                <w:rFonts w:ascii="宋体" w:hAnsi="宋体"/>
                <w:sz w:val="18"/>
                <w:szCs w:val="18"/>
              </w:rPr>
            </w:pPr>
            <w:ins w:id="7014" w:author="◉‿◉" w:date="2020-05-05T13:49:00Z">
              <w:r>
                <w:rPr>
                  <w:rFonts w:hint="eastAsia" w:ascii="宋体" w:hAnsi="宋体"/>
                  <w:sz w:val="18"/>
                  <w:szCs w:val="18"/>
                </w:rPr>
                <w:t>制动</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015" w:author="◉‿◉" w:date="2020-05-05T13:49:00Z"/>
        </w:trPr>
        <w:tc>
          <w:tcPr>
            <w:tcW w:w="1525" w:type="dxa"/>
            <w:tcBorders>
              <w:top w:val="single" w:color="auto" w:sz="4" w:space="0"/>
              <w:bottom w:val="single" w:color="auto" w:sz="4" w:space="0"/>
            </w:tcBorders>
            <w:vAlign w:val="center"/>
          </w:tcPr>
          <w:p>
            <w:pPr>
              <w:rPr>
                <w:ins w:id="7016" w:author="◉‿◉" w:date="2020-05-05T13:49:00Z"/>
                <w:rFonts w:ascii="宋体" w:hAnsi="宋体"/>
                <w:sz w:val="18"/>
                <w:szCs w:val="18"/>
              </w:rPr>
            </w:pPr>
            <w:ins w:id="7017" w:author="◉‿◉" w:date="2020-05-05T13:49:00Z">
              <w:r>
                <w:rPr>
                  <w:rFonts w:hint="eastAsia" w:ascii="宋体" w:hAnsi="宋体"/>
                  <w:sz w:val="18"/>
                  <w:szCs w:val="18"/>
                </w:rPr>
                <w:t>1</w:t>
              </w:r>
            </w:ins>
          </w:p>
        </w:tc>
        <w:tc>
          <w:tcPr>
            <w:tcW w:w="1670" w:type="dxa"/>
            <w:tcBorders>
              <w:top w:val="single" w:color="auto" w:sz="4" w:space="0"/>
              <w:bottom w:val="single" w:color="auto" w:sz="4" w:space="0"/>
            </w:tcBorders>
            <w:vAlign w:val="center"/>
          </w:tcPr>
          <w:p>
            <w:pPr>
              <w:rPr>
                <w:ins w:id="7018" w:author="◉‿◉" w:date="2020-05-05T13:49:00Z"/>
                <w:rFonts w:ascii="宋体" w:hAnsi="宋体"/>
                <w:sz w:val="18"/>
                <w:szCs w:val="18"/>
              </w:rPr>
            </w:pPr>
            <w:ins w:id="7019" w:author="◉‿◉" w:date="2020-05-05T13:49:00Z">
              <w:r>
                <w:rPr>
                  <w:rFonts w:hint="eastAsia" w:ascii="宋体" w:hAnsi="宋体"/>
                  <w:sz w:val="18"/>
                  <w:szCs w:val="18"/>
                </w:rPr>
                <w:t>0</w:t>
              </w:r>
            </w:ins>
          </w:p>
        </w:tc>
        <w:tc>
          <w:tcPr>
            <w:tcW w:w="1630" w:type="dxa"/>
            <w:tcBorders>
              <w:top w:val="single" w:color="auto" w:sz="4" w:space="0"/>
              <w:bottom w:val="single" w:color="auto" w:sz="4" w:space="0"/>
            </w:tcBorders>
            <w:vAlign w:val="center"/>
          </w:tcPr>
          <w:p>
            <w:pPr>
              <w:rPr>
                <w:ins w:id="7020" w:author="◉‿◉" w:date="2020-05-05T13:49:00Z"/>
                <w:rFonts w:ascii="宋体" w:hAnsi="宋体"/>
                <w:sz w:val="18"/>
                <w:szCs w:val="18"/>
              </w:rPr>
            </w:pPr>
            <w:ins w:id="7021" w:author="◉‿◉" w:date="2020-05-05T13:49:00Z">
              <w:r>
                <w:rPr>
                  <w:rFonts w:hint="eastAsia" w:ascii="宋体" w:hAnsi="宋体"/>
                  <w:sz w:val="18"/>
                  <w:szCs w:val="18"/>
                </w:rPr>
                <w:t>1</w:t>
              </w:r>
            </w:ins>
          </w:p>
        </w:tc>
        <w:tc>
          <w:tcPr>
            <w:tcW w:w="1741" w:type="dxa"/>
            <w:tcBorders>
              <w:top w:val="single" w:color="auto" w:sz="4" w:space="0"/>
              <w:bottom w:val="single" w:color="auto" w:sz="4" w:space="0"/>
            </w:tcBorders>
            <w:vAlign w:val="center"/>
          </w:tcPr>
          <w:p>
            <w:pPr>
              <w:rPr>
                <w:ins w:id="7022" w:author="◉‿◉" w:date="2020-05-05T13:49:00Z"/>
                <w:rFonts w:ascii="宋体" w:hAnsi="宋体"/>
                <w:sz w:val="18"/>
                <w:szCs w:val="18"/>
              </w:rPr>
            </w:pPr>
            <w:ins w:id="7023" w:author="◉‿◉" w:date="2020-05-05T13:49:00Z">
              <w:r>
                <w:rPr>
                  <w:rFonts w:hint="eastAsia" w:ascii="宋体" w:hAnsi="宋体"/>
                  <w:sz w:val="18"/>
                  <w:szCs w:val="18"/>
                </w:rPr>
                <w:t>正转</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024" w:author="◉‿◉" w:date="2020-05-05T13:49:00Z"/>
        </w:trPr>
        <w:tc>
          <w:tcPr>
            <w:tcW w:w="1525" w:type="dxa"/>
            <w:tcBorders>
              <w:top w:val="single" w:color="auto" w:sz="4" w:space="0"/>
              <w:bottom w:val="single" w:color="auto" w:sz="4" w:space="0"/>
            </w:tcBorders>
            <w:vAlign w:val="center"/>
          </w:tcPr>
          <w:p>
            <w:pPr>
              <w:rPr>
                <w:ins w:id="7025" w:author="◉‿◉" w:date="2020-05-05T13:49:00Z"/>
                <w:rFonts w:ascii="宋体" w:hAnsi="宋体"/>
                <w:sz w:val="18"/>
                <w:szCs w:val="18"/>
              </w:rPr>
            </w:pPr>
            <w:ins w:id="7026" w:author="◉‿◉" w:date="2020-05-05T13:49:00Z">
              <w:r>
                <w:rPr>
                  <w:rFonts w:hint="eastAsia" w:ascii="宋体" w:hAnsi="宋体"/>
                  <w:sz w:val="18"/>
                  <w:szCs w:val="18"/>
                </w:rPr>
                <w:t>1</w:t>
              </w:r>
            </w:ins>
          </w:p>
        </w:tc>
        <w:tc>
          <w:tcPr>
            <w:tcW w:w="1670" w:type="dxa"/>
            <w:tcBorders>
              <w:top w:val="single" w:color="auto" w:sz="4" w:space="0"/>
              <w:bottom w:val="single" w:color="auto" w:sz="4" w:space="0"/>
            </w:tcBorders>
            <w:vAlign w:val="center"/>
          </w:tcPr>
          <w:p>
            <w:pPr>
              <w:rPr>
                <w:ins w:id="7027" w:author="◉‿◉" w:date="2020-05-05T13:49:00Z"/>
                <w:rFonts w:ascii="宋体" w:hAnsi="宋体"/>
                <w:sz w:val="18"/>
                <w:szCs w:val="18"/>
              </w:rPr>
            </w:pPr>
            <w:ins w:id="7028" w:author="◉‿◉" w:date="2020-05-05T13:49:00Z">
              <w:r>
                <w:rPr>
                  <w:rFonts w:hint="eastAsia" w:ascii="宋体" w:hAnsi="宋体"/>
                  <w:sz w:val="18"/>
                  <w:szCs w:val="18"/>
                </w:rPr>
                <w:t>1</w:t>
              </w:r>
            </w:ins>
          </w:p>
        </w:tc>
        <w:tc>
          <w:tcPr>
            <w:tcW w:w="1630" w:type="dxa"/>
            <w:tcBorders>
              <w:top w:val="single" w:color="auto" w:sz="4" w:space="0"/>
              <w:bottom w:val="single" w:color="auto" w:sz="4" w:space="0"/>
            </w:tcBorders>
            <w:vAlign w:val="center"/>
          </w:tcPr>
          <w:p>
            <w:pPr>
              <w:rPr>
                <w:ins w:id="7029" w:author="◉‿◉" w:date="2020-05-05T13:49:00Z"/>
                <w:rFonts w:ascii="宋体" w:hAnsi="宋体"/>
                <w:sz w:val="18"/>
                <w:szCs w:val="18"/>
              </w:rPr>
            </w:pPr>
            <w:ins w:id="7030" w:author="◉‿◉" w:date="2020-05-05T13:49:00Z">
              <w:r>
                <w:rPr>
                  <w:rFonts w:hint="eastAsia" w:ascii="宋体" w:hAnsi="宋体"/>
                  <w:sz w:val="18"/>
                  <w:szCs w:val="18"/>
                </w:rPr>
                <w:t>0</w:t>
              </w:r>
            </w:ins>
          </w:p>
        </w:tc>
        <w:tc>
          <w:tcPr>
            <w:tcW w:w="1741" w:type="dxa"/>
            <w:tcBorders>
              <w:top w:val="single" w:color="auto" w:sz="4" w:space="0"/>
              <w:bottom w:val="single" w:color="auto" w:sz="4" w:space="0"/>
            </w:tcBorders>
            <w:vAlign w:val="center"/>
          </w:tcPr>
          <w:p>
            <w:pPr>
              <w:rPr>
                <w:ins w:id="7031" w:author="◉‿◉" w:date="2020-05-05T13:49:00Z"/>
                <w:rFonts w:ascii="宋体" w:hAnsi="宋体"/>
                <w:sz w:val="18"/>
                <w:szCs w:val="18"/>
              </w:rPr>
            </w:pPr>
            <w:ins w:id="7032" w:author="◉‿◉" w:date="2020-05-05T13:49:00Z">
              <w:r>
                <w:rPr>
                  <w:rFonts w:hint="eastAsia" w:ascii="宋体" w:hAnsi="宋体"/>
                  <w:sz w:val="18"/>
                  <w:szCs w:val="18"/>
                </w:rPr>
                <w:t>反转</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033" w:author="◉‿◉" w:date="2020-05-05T13:49:00Z"/>
        </w:trPr>
        <w:tc>
          <w:tcPr>
            <w:tcW w:w="1525" w:type="dxa"/>
            <w:tcBorders>
              <w:top w:val="single" w:color="auto" w:sz="4" w:space="0"/>
            </w:tcBorders>
            <w:vAlign w:val="center"/>
          </w:tcPr>
          <w:p>
            <w:pPr>
              <w:rPr>
                <w:ins w:id="7034" w:author="◉‿◉" w:date="2020-05-05T13:49:00Z"/>
                <w:rFonts w:ascii="宋体" w:hAnsi="宋体"/>
                <w:sz w:val="18"/>
                <w:szCs w:val="18"/>
              </w:rPr>
            </w:pPr>
            <w:ins w:id="7035" w:author="◉‿◉" w:date="2020-05-05T13:49:00Z">
              <w:r>
                <w:rPr>
                  <w:rFonts w:hint="eastAsia" w:ascii="宋体" w:hAnsi="宋体"/>
                  <w:sz w:val="18"/>
                  <w:szCs w:val="18"/>
                </w:rPr>
                <w:t>1</w:t>
              </w:r>
            </w:ins>
          </w:p>
        </w:tc>
        <w:tc>
          <w:tcPr>
            <w:tcW w:w="1670" w:type="dxa"/>
            <w:tcBorders>
              <w:top w:val="single" w:color="auto" w:sz="4" w:space="0"/>
            </w:tcBorders>
            <w:vAlign w:val="center"/>
          </w:tcPr>
          <w:p>
            <w:pPr>
              <w:rPr>
                <w:ins w:id="7036" w:author="◉‿◉" w:date="2020-05-05T13:49:00Z"/>
                <w:rFonts w:ascii="宋体" w:hAnsi="宋体"/>
                <w:sz w:val="18"/>
                <w:szCs w:val="18"/>
              </w:rPr>
            </w:pPr>
            <w:ins w:id="7037" w:author="◉‿◉" w:date="2020-05-05T13:49:00Z">
              <w:r>
                <w:rPr>
                  <w:rFonts w:hint="eastAsia" w:ascii="宋体" w:hAnsi="宋体"/>
                  <w:sz w:val="18"/>
                  <w:szCs w:val="18"/>
                </w:rPr>
                <w:t>1</w:t>
              </w:r>
            </w:ins>
          </w:p>
        </w:tc>
        <w:tc>
          <w:tcPr>
            <w:tcW w:w="1630" w:type="dxa"/>
            <w:tcBorders>
              <w:top w:val="single" w:color="auto" w:sz="4" w:space="0"/>
            </w:tcBorders>
            <w:vAlign w:val="center"/>
          </w:tcPr>
          <w:p>
            <w:pPr>
              <w:rPr>
                <w:ins w:id="7038" w:author="◉‿◉" w:date="2020-05-05T13:49:00Z"/>
                <w:rFonts w:ascii="宋体" w:hAnsi="宋体"/>
                <w:sz w:val="18"/>
                <w:szCs w:val="18"/>
              </w:rPr>
            </w:pPr>
            <w:ins w:id="7039" w:author="◉‿◉" w:date="2020-05-05T13:49:00Z">
              <w:r>
                <w:rPr>
                  <w:rFonts w:hint="eastAsia" w:ascii="宋体" w:hAnsi="宋体"/>
                  <w:sz w:val="18"/>
                  <w:szCs w:val="18"/>
                </w:rPr>
                <w:t>1</w:t>
              </w:r>
            </w:ins>
          </w:p>
        </w:tc>
        <w:tc>
          <w:tcPr>
            <w:tcW w:w="1741" w:type="dxa"/>
            <w:tcBorders>
              <w:top w:val="single" w:color="auto" w:sz="4" w:space="0"/>
            </w:tcBorders>
            <w:vAlign w:val="center"/>
          </w:tcPr>
          <w:p>
            <w:pPr>
              <w:rPr>
                <w:ins w:id="7040" w:author="◉‿◉" w:date="2020-05-05T13:49:00Z"/>
                <w:rFonts w:ascii="宋体" w:hAnsi="宋体"/>
                <w:sz w:val="18"/>
                <w:szCs w:val="18"/>
              </w:rPr>
            </w:pPr>
            <w:ins w:id="7041" w:author="◉‿◉" w:date="2020-05-05T13:49:00Z">
              <w:r>
                <w:rPr>
                  <w:rFonts w:hint="eastAsia" w:ascii="宋体" w:hAnsi="宋体"/>
                  <w:sz w:val="18"/>
                  <w:szCs w:val="18"/>
                </w:rPr>
                <w:t>制动</w:t>
              </w:r>
            </w:ins>
          </w:p>
        </w:tc>
      </w:tr>
    </w:tbl>
    <w:p>
      <w:pPr>
        <w:pStyle w:val="6"/>
        <w:rPr>
          <w:ins w:id="7042" w:author="◉‿◉" w:date="2020-04-29T22:31:00Z"/>
        </w:rPr>
      </w:pPr>
    </w:p>
    <w:p>
      <w:pPr>
        <w:pStyle w:val="6"/>
        <w:rPr>
          <w:ins w:id="7043" w:author="◉‿◉" w:date="2020-04-29T22:31:00Z"/>
        </w:rPr>
      </w:pPr>
      <w:ins w:id="7044" w:author="◉‿◉" w:date="2020-04-29T22:31:00Z">
        <w:r>
          <w:rPr>
            <w:rFonts w:hint="eastAsia"/>
          </w:rPr>
          <w:t>在控制电机转动时，需要一直去检测窗帘当前是否到达关闭的临界点或者窗帘滑轨边缘，防止窗帘过卷损坏。在这两个位置安装光敏传感器。当窗帘到达指定位置时，会遮挡住光敏传感器，会使得光线亮度</w:t>
        </w:r>
      </w:ins>
      <w:ins w:id="7045" w:author="◉‿◉" w:date="2020-05-06T23:31:00Z">
        <w:r>
          <w:rPr>
            <w:rFonts w:hint="eastAsia"/>
          </w:rPr>
          <w:t>产生</w:t>
        </w:r>
      </w:ins>
      <w:ins w:id="7046" w:author="◉‿◉" w:date="2020-04-29T22:31:00Z">
        <w:r>
          <w:rPr>
            <w:rFonts w:hint="eastAsia"/>
          </w:rPr>
          <w:t>变化</w:t>
        </w:r>
      </w:ins>
      <w:ins w:id="7047" w:author="◉‿◉" w:date="2020-05-05T13:27:00Z">
        <w:r>
          <w:rPr>
            <w:rFonts w:hint="eastAsia"/>
          </w:rPr>
          <w:t>，DO端会输出不同</w:t>
        </w:r>
      </w:ins>
      <w:ins w:id="7048" w:author="◉‿◉" w:date="2020-05-06T23:32:00Z">
        <w:r>
          <w:rPr>
            <w:rFonts w:hint="eastAsia"/>
          </w:rPr>
          <w:t>状态</w:t>
        </w:r>
      </w:ins>
      <w:ins w:id="7049" w:author="◉‿◉" w:date="2020-05-05T13:27:00Z">
        <w:r>
          <w:rPr>
            <w:rFonts w:hint="eastAsia"/>
          </w:rPr>
          <w:t>的电平</w:t>
        </w:r>
      </w:ins>
      <w:ins w:id="7050" w:author="◉‿◉" w:date="2020-04-29T22:31:00Z">
        <w:r>
          <w:rPr>
            <w:rFonts w:hint="eastAsia"/>
          </w:rPr>
          <w:t>，因此两个光敏传感器可以组成光控开关。通过对两个DO开关量输出（0和1）的判断，就能获取到当前窗帘的状态，光控开关能较好的保证在用户多次控制窗帘开合过程中，不会导致系统的功能混乱。其设计流程如图4-12。</w:t>
        </w:r>
      </w:ins>
    </w:p>
    <w:p>
      <w:pPr>
        <w:jc w:val="center"/>
        <w:rPr>
          <w:ins w:id="7051" w:author="◉‿◉" w:date="2020-04-29T22:31:00Z"/>
          <w:rFonts w:ascii="宋体" w:hAnsi="宋体"/>
          <w:sz w:val="18"/>
          <w:szCs w:val="18"/>
        </w:rPr>
      </w:pPr>
      <w:ins w:id="7052" w:author="◉‿◉" w:date="2020-04-29T22:31:00Z">
        <w:r>
          <w:rPr/>
          <w:drawing>
            <wp:inline distT="0" distB="0" distL="114300" distR="114300">
              <wp:extent cx="2887980" cy="3074670"/>
              <wp:effectExtent l="0" t="0" r="7620" b="0"/>
              <wp:docPr id="28" name="ECB019B1-382A-4266-B25C-5B523AA43C14-6"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B019B1-382A-4266-B25C-5B523AA43C14-6" descr="qt_temp"/>
                      <pic:cNvPicPr>
                        <a:picLocks noChangeAspect="1"/>
                      </pic:cNvPicPr>
                    </pic:nvPicPr>
                    <pic:blipFill>
                      <a:blip r:embed="rId46"/>
                      <a:srcRect l="14323" t="5252" r="14175" b="8735"/>
                      <a:stretch>
                        <a:fillRect/>
                      </a:stretch>
                    </pic:blipFill>
                    <pic:spPr>
                      <a:xfrm>
                        <a:off x="0" y="0"/>
                        <a:ext cx="2887980" cy="3074670"/>
                      </a:xfrm>
                      <a:prstGeom prst="rect">
                        <a:avLst/>
                      </a:prstGeom>
                    </pic:spPr>
                  </pic:pic>
                </a:graphicData>
              </a:graphic>
            </wp:inline>
          </w:drawing>
        </w:r>
      </w:ins>
    </w:p>
    <w:p>
      <w:pPr>
        <w:pStyle w:val="60"/>
        <w:rPr>
          <w:ins w:id="7054" w:author="◉‿◉" w:date="2020-04-29T22:31:00Z"/>
        </w:rPr>
      </w:pPr>
      <w:ins w:id="7055" w:author="◉‿◉" w:date="2020-04-29T22:31:00Z">
        <w:bookmarkStart w:id="431" w:name="_Toc19108"/>
        <w:bookmarkStart w:id="432" w:name="_Toc8682"/>
        <w:bookmarkStart w:id="433" w:name="_Toc23914"/>
        <w:bookmarkStart w:id="434" w:name="_Toc5094"/>
        <w:bookmarkStart w:id="435" w:name="_Toc29117"/>
        <w:bookmarkStart w:id="436" w:name="_Toc30749"/>
        <w:bookmarkStart w:id="437" w:name="_Toc3460"/>
        <w:bookmarkStart w:id="438" w:name="_Toc15275"/>
        <w:r>
          <w:rPr>
            <w:rFonts w:hint="eastAsia"/>
          </w:rPr>
          <w:t>图4-12 窗帘防过卷功能设计流程</w:t>
        </w:r>
        <w:bookmarkEnd w:id="431"/>
        <w:bookmarkEnd w:id="432"/>
        <w:bookmarkEnd w:id="433"/>
        <w:bookmarkEnd w:id="434"/>
        <w:bookmarkEnd w:id="435"/>
        <w:bookmarkEnd w:id="436"/>
        <w:bookmarkEnd w:id="437"/>
        <w:bookmarkEnd w:id="438"/>
      </w:ins>
    </w:p>
    <w:p>
      <w:pPr>
        <w:pStyle w:val="58"/>
        <w:rPr>
          <w:ins w:id="7056" w:author="◉‿◉" w:date="2020-04-29T22:31:00Z"/>
        </w:rPr>
      </w:pPr>
      <w:ins w:id="7057" w:author="◉‿◉" w:date="2020-04-29T22:31:00Z">
        <w:bookmarkStart w:id="439" w:name="_Toc852"/>
        <w:bookmarkStart w:id="440" w:name="_Toc16434"/>
        <w:bookmarkStart w:id="441" w:name="_Toc3795"/>
        <w:bookmarkStart w:id="442" w:name="_Toc16329"/>
        <w:bookmarkStart w:id="443" w:name="_Toc14817"/>
        <w:bookmarkStart w:id="444" w:name="_Toc2893"/>
        <w:bookmarkStart w:id="445" w:name="_Toc5023"/>
        <w:r>
          <w:rPr>
            <w:rFonts w:hint="eastAsia"/>
          </w:rPr>
          <w:t>4</w:t>
        </w:r>
      </w:ins>
      <w:ins w:id="7058" w:author="◉‿◉" w:date="2020-04-29T22:31:00Z">
        <w:r>
          <w:rPr/>
          <w:t>.</w:t>
        </w:r>
      </w:ins>
      <w:ins w:id="7059" w:author="◉‿◉" w:date="2020-04-29T22:31:00Z">
        <w:r>
          <w:rPr>
            <w:rFonts w:hint="eastAsia"/>
          </w:rPr>
          <w:t>3</w:t>
        </w:r>
      </w:ins>
      <w:ins w:id="7060" w:author="◉‿◉" w:date="2020-04-29T22:31:00Z">
        <w:r>
          <w:rPr/>
          <w:t>.</w:t>
        </w:r>
      </w:ins>
      <w:ins w:id="7061" w:author="◉‿◉" w:date="2020-04-29T22:31:00Z">
        <w:r>
          <w:rPr>
            <w:rFonts w:hint="eastAsia"/>
          </w:rPr>
          <w:t>2 智能模式设计</w:t>
        </w:r>
        <w:bookmarkEnd w:id="439"/>
        <w:bookmarkEnd w:id="440"/>
        <w:bookmarkEnd w:id="441"/>
        <w:bookmarkEnd w:id="442"/>
        <w:bookmarkEnd w:id="443"/>
        <w:bookmarkEnd w:id="444"/>
        <w:bookmarkEnd w:id="445"/>
      </w:ins>
    </w:p>
    <w:p>
      <w:pPr>
        <w:pStyle w:val="6"/>
        <w:rPr>
          <w:ins w:id="7062" w:author="◉‿◉" w:date="2020-04-29T22:31:00Z"/>
        </w:rPr>
      </w:pPr>
      <w:ins w:id="7063" w:author="◉‿◉" w:date="2020-04-29T22:31:00Z">
        <w:r>
          <w:rPr>
            <w:rFonts w:hint="eastAsia"/>
          </w:rPr>
          <w:t>当系统处于智能模式下时，用户可以根据自身需求设置光照阈值，在LCD上</w:t>
        </w:r>
      </w:ins>
      <w:ins w:id="7064" w:author="◉‿◉" w:date="2020-05-04T13:07:00Z">
        <w:r>
          <w:rPr>
            <w:rFonts w:hint="eastAsia"/>
          </w:rPr>
          <w:t>提供</w:t>
        </w:r>
      </w:ins>
      <w:ins w:id="7065" w:author="◉‿◉" w:date="2020-04-29T22:31:00Z">
        <w:r>
          <w:rPr>
            <w:rFonts w:hint="eastAsia"/>
          </w:rPr>
          <w:t>两个直观的加减按键图标，通过检测LCD模块自带触摸屏上的触摸点，判断触摸位置是否在图标范围内。如果是，则更改当前的光照阈值，并通过IIC总线将值写入AT24C02中，防止掉电丢失</w:t>
        </w:r>
      </w:ins>
      <w:ins w:id="7066" w:author="◉‿◉" w:date="2020-05-04T13:27:00Z">
        <w:r>
          <w:rPr>
            <w:rFonts w:hint="eastAsia"/>
          </w:rPr>
          <w:t>。即使</w:t>
        </w:r>
      </w:ins>
      <w:ins w:id="7067" w:author="◉‿◉" w:date="2020-04-29T22:31:00Z">
        <w:r>
          <w:rPr>
            <w:rFonts w:hint="eastAsia"/>
          </w:rPr>
          <w:t>系统重新上电后，也能恢复之前的设置，而不必重新设置。光敏传感器每10s采集一次光照强度，并与设定的阈值进行比较。当未达到阈值时，窗帘处于打开状态。当达到或超过阈值时，窗帘将会自动关闭，</w:t>
        </w:r>
      </w:ins>
      <w:ins w:id="7068" w:author="◉‿◉" w:date="2020-05-04T13:28:00Z">
        <w:r>
          <w:rPr>
            <w:rFonts w:hint="eastAsia"/>
          </w:rPr>
          <w:t>其控制流程</w:t>
        </w:r>
      </w:ins>
      <w:ins w:id="7069" w:author="◉‿◉" w:date="2020-04-29T22:31:00Z">
        <w:r>
          <w:rPr>
            <w:rFonts w:hint="eastAsia"/>
          </w:rPr>
          <w:t>如图4-13。</w:t>
        </w:r>
      </w:ins>
    </w:p>
    <w:p>
      <w:pPr>
        <w:jc w:val="center"/>
        <w:rPr>
          <w:ins w:id="7070" w:author="◉‿◉" w:date="2020-04-29T22:31:00Z"/>
          <w:rFonts w:ascii="宋体" w:hAnsi="宋体"/>
          <w:sz w:val="18"/>
          <w:szCs w:val="18"/>
        </w:rPr>
      </w:pPr>
      <w:ins w:id="7071" w:author="◉‿◉" w:date="2020-04-29T22:31:00Z">
        <w:r>
          <w:rPr>
            <w:rFonts w:ascii="宋体" w:hAnsi="宋体"/>
            <w:sz w:val="18"/>
            <w:szCs w:val="18"/>
            <w:rPrChange w:id="7074" w:author="Unknown" w:date="">
              <w:rPr/>
            </w:rPrChange>
          </w:rPr>
          <w:drawing>
            <wp:inline distT="0" distB="0" distL="114300" distR="114300">
              <wp:extent cx="1852930" cy="3068955"/>
              <wp:effectExtent l="0" t="0" r="0" b="0"/>
              <wp:docPr id="19" name="ECB019B1-382A-4266-B25C-5B523AA43C14-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CB019B1-382A-4266-B25C-5B523AA43C14-7" descr="qt_temp"/>
                      <pic:cNvPicPr>
                        <a:picLocks noChangeAspect="1"/>
                      </pic:cNvPicPr>
                    </pic:nvPicPr>
                    <pic:blipFill>
                      <a:blip r:embed="rId47"/>
                      <a:srcRect l="13450" t="6600" r="15763" b="9261"/>
                      <a:stretch>
                        <a:fillRect/>
                      </a:stretch>
                    </pic:blipFill>
                    <pic:spPr>
                      <a:xfrm>
                        <a:off x="0" y="0"/>
                        <a:ext cx="1852930" cy="3068955"/>
                      </a:xfrm>
                      <a:prstGeom prst="rect">
                        <a:avLst/>
                      </a:prstGeom>
                    </pic:spPr>
                  </pic:pic>
                </a:graphicData>
              </a:graphic>
            </wp:inline>
          </w:drawing>
        </w:r>
      </w:ins>
    </w:p>
    <w:p>
      <w:pPr>
        <w:pStyle w:val="60"/>
        <w:rPr>
          <w:ins w:id="7075" w:author="◉‿◉" w:date="2020-04-29T22:31:00Z"/>
        </w:rPr>
      </w:pPr>
      <w:ins w:id="7076" w:author="◉‿◉" w:date="2020-04-29T22:31:00Z">
        <w:bookmarkStart w:id="446" w:name="_Toc21125"/>
        <w:bookmarkStart w:id="447" w:name="_Toc25548"/>
        <w:bookmarkStart w:id="448" w:name="_Toc1119"/>
        <w:bookmarkStart w:id="449" w:name="_Toc44"/>
        <w:bookmarkStart w:id="450" w:name="_Toc19645"/>
        <w:bookmarkStart w:id="451" w:name="_Toc4241"/>
        <w:bookmarkStart w:id="452" w:name="_Toc7726"/>
        <w:bookmarkStart w:id="453" w:name="_Toc31553"/>
        <w:r>
          <w:rPr>
            <w:rFonts w:hint="eastAsia"/>
          </w:rPr>
          <w:t>图4-13 智能控制程序流程</w:t>
        </w:r>
        <w:bookmarkEnd w:id="446"/>
        <w:bookmarkEnd w:id="447"/>
        <w:bookmarkEnd w:id="448"/>
        <w:bookmarkEnd w:id="449"/>
        <w:bookmarkEnd w:id="450"/>
        <w:bookmarkEnd w:id="451"/>
        <w:bookmarkEnd w:id="452"/>
        <w:bookmarkEnd w:id="453"/>
      </w:ins>
    </w:p>
    <w:p>
      <w:pPr>
        <w:pStyle w:val="58"/>
        <w:rPr>
          <w:ins w:id="7077" w:author="◉‿◉" w:date="2020-04-29T22:31:00Z"/>
        </w:rPr>
      </w:pPr>
      <w:ins w:id="7078" w:author="◉‿◉" w:date="2020-04-29T22:31:00Z">
        <w:bookmarkStart w:id="454" w:name="_Toc24079"/>
        <w:bookmarkStart w:id="455" w:name="_Toc2407"/>
        <w:bookmarkStart w:id="456" w:name="_Toc26300"/>
        <w:bookmarkStart w:id="457" w:name="_Toc27770"/>
        <w:bookmarkStart w:id="458" w:name="_Toc22551"/>
        <w:bookmarkStart w:id="459" w:name="_Toc18494"/>
        <w:bookmarkStart w:id="460" w:name="_Toc2759"/>
        <w:r>
          <w:rPr>
            <w:rFonts w:hint="eastAsia"/>
          </w:rPr>
          <w:t>4</w:t>
        </w:r>
      </w:ins>
      <w:ins w:id="7079" w:author="◉‿◉" w:date="2020-04-29T22:31:00Z">
        <w:r>
          <w:rPr/>
          <w:t>.</w:t>
        </w:r>
      </w:ins>
      <w:ins w:id="7080" w:author="◉‿◉" w:date="2020-04-29T22:31:00Z">
        <w:r>
          <w:rPr>
            <w:rFonts w:hint="eastAsia"/>
          </w:rPr>
          <w:t>3</w:t>
        </w:r>
      </w:ins>
      <w:ins w:id="7081" w:author="◉‿◉" w:date="2020-04-29T22:31:00Z">
        <w:r>
          <w:rPr/>
          <w:t>.</w:t>
        </w:r>
      </w:ins>
      <w:ins w:id="7082" w:author="◉‿◉" w:date="2020-04-29T22:31:00Z">
        <w:r>
          <w:rPr>
            <w:rFonts w:hint="eastAsia"/>
          </w:rPr>
          <w:t>3 手动模式设计</w:t>
        </w:r>
        <w:bookmarkEnd w:id="454"/>
        <w:bookmarkEnd w:id="455"/>
        <w:bookmarkEnd w:id="456"/>
        <w:bookmarkEnd w:id="457"/>
        <w:bookmarkEnd w:id="458"/>
        <w:bookmarkEnd w:id="459"/>
        <w:bookmarkEnd w:id="460"/>
      </w:ins>
    </w:p>
    <w:p>
      <w:pPr>
        <w:pStyle w:val="6"/>
        <w:rPr>
          <w:ins w:id="7083" w:author="◉‿◉" w:date="2020-04-29T22:31:00Z"/>
        </w:rPr>
      </w:pPr>
      <w:ins w:id="7084" w:author="◉‿◉" w:date="2020-04-29T22:31:00Z">
        <w:r>
          <w:rPr>
            <w:rFonts w:hint="eastAsia"/>
          </w:rPr>
          <w:t>当系统处于手动模式下时，需要人为去点击触摸屏中的窗帘开关。在窗帘闭合与边缘处各有一个光电开关，通过对遮挡的判断获取窗帘当前的开合状态，并反馈给STM32,防止用户多次点击而造成系统功能紊乱。同时系统还具备定时开关的功能，进入简洁的设置界面后，用户根据简要的说明进行操作，可以设置年、月、日、时、分、秒以及选择窗帘开与关。当某个设置选项被选中时，会闪烁显示用于区分，在这过程中系统也考虑到其设置的正确性，如2月份不会出现30号。</w:t>
        </w:r>
      </w:ins>
    </w:p>
    <w:p>
      <w:pPr>
        <w:pStyle w:val="6"/>
        <w:rPr>
          <w:ins w:id="7085" w:author="◉‿◉" w:date="2020-04-29T22:31:00Z"/>
        </w:rPr>
      </w:pPr>
      <w:ins w:id="7086" w:author="◉‿◉" w:date="2020-04-29T22:31:00Z">
        <w:r>
          <w:rPr>
            <w:rFonts w:hint="eastAsia"/>
          </w:rPr>
          <w:t>系统会对所设置的时间的合理性进行判断，将其与STM32内RTC时间进行比较，如果设置的时间已经过去了，系统会给与对应的错误信息，并清空设置。当设置的时间符合条件时，系统将设置的时间以及窗帘开关状态通过IIC总线写入AT24C02中，防止掉电丢失。</w:t>
        </w:r>
      </w:ins>
      <w:ins w:id="7087" w:author="◉‿◉" w:date="2020-05-04T13:31:00Z">
        <w:r>
          <w:rPr>
            <w:rFonts w:hint="eastAsia"/>
          </w:rPr>
          <w:t>定时功能的实现流程</w:t>
        </w:r>
      </w:ins>
      <w:ins w:id="7088" w:author="◉‿◉" w:date="2020-04-29T22:31:00Z">
        <w:r>
          <w:rPr>
            <w:rFonts w:hint="eastAsia"/>
          </w:rPr>
          <w:t>如图4-14。</w:t>
        </w:r>
      </w:ins>
    </w:p>
    <w:p>
      <w:pPr>
        <w:jc w:val="center"/>
        <w:rPr>
          <w:ins w:id="7089" w:author="◉‿◉" w:date="2020-04-29T22:31:00Z"/>
          <w:rFonts w:ascii="宋体" w:hAnsi="宋体"/>
          <w:sz w:val="18"/>
          <w:szCs w:val="18"/>
        </w:rPr>
      </w:pPr>
      <w:ins w:id="7090" w:author="◉‿◉" w:date="2020-04-29T22:31:00Z">
        <w:r>
          <w:rPr/>
          <w:drawing>
            <wp:inline distT="0" distB="0" distL="114300" distR="114300">
              <wp:extent cx="3184525" cy="3426460"/>
              <wp:effectExtent l="0" t="0" r="0" b="0"/>
              <wp:docPr id="46" name="ECB019B1-382A-4266-B25C-5B523AA43C14-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CB019B1-382A-4266-B25C-5B523AA43C14-8" descr="qt_temp"/>
                      <pic:cNvPicPr>
                        <a:picLocks noChangeAspect="1"/>
                      </pic:cNvPicPr>
                    </pic:nvPicPr>
                    <pic:blipFill>
                      <a:blip r:embed="rId48"/>
                      <a:srcRect l="6005" t="5680" r="9306" b="6711"/>
                      <a:stretch>
                        <a:fillRect/>
                      </a:stretch>
                    </pic:blipFill>
                    <pic:spPr>
                      <a:xfrm>
                        <a:off x="0" y="0"/>
                        <a:ext cx="3184525" cy="3426460"/>
                      </a:xfrm>
                      <a:prstGeom prst="rect">
                        <a:avLst/>
                      </a:prstGeom>
                    </pic:spPr>
                  </pic:pic>
                </a:graphicData>
              </a:graphic>
            </wp:inline>
          </w:drawing>
        </w:r>
      </w:ins>
    </w:p>
    <w:p>
      <w:pPr>
        <w:pStyle w:val="60"/>
        <w:rPr>
          <w:ins w:id="7092" w:author="◉‿◉" w:date="2020-04-29T22:31:00Z"/>
        </w:rPr>
      </w:pPr>
      <w:ins w:id="7093" w:author="◉‿◉" w:date="2020-04-29T22:31:00Z">
        <w:bookmarkStart w:id="461" w:name="_Toc8603"/>
        <w:bookmarkStart w:id="462" w:name="_Toc25486"/>
        <w:bookmarkStart w:id="463" w:name="_Toc17898"/>
        <w:bookmarkStart w:id="464" w:name="_Toc9548"/>
        <w:bookmarkStart w:id="465" w:name="_Toc4516"/>
        <w:bookmarkStart w:id="466" w:name="_Toc7004"/>
        <w:bookmarkStart w:id="467" w:name="_Toc3123"/>
        <w:bookmarkStart w:id="468" w:name="_Toc26896"/>
        <w:r>
          <w:rPr>
            <w:rFonts w:hint="eastAsia"/>
          </w:rPr>
          <w:t>图4-14 定时功能程序流程</w:t>
        </w:r>
        <w:bookmarkEnd w:id="461"/>
        <w:bookmarkEnd w:id="462"/>
        <w:bookmarkEnd w:id="463"/>
        <w:bookmarkEnd w:id="464"/>
        <w:bookmarkEnd w:id="465"/>
        <w:bookmarkEnd w:id="466"/>
        <w:bookmarkEnd w:id="467"/>
        <w:bookmarkEnd w:id="468"/>
      </w:ins>
    </w:p>
    <w:p>
      <w:pPr>
        <w:pStyle w:val="57"/>
        <w:rPr>
          <w:ins w:id="7094" w:author="◉‿◉" w:date="2020-04-29T22:31:00Z"/>
        </w:rPr>
      </w:pPr>
      <w:ins w:id="7095" w:author="◉‿◉" w:date="2020-04-29T22:31:00Z">
        <w:bookmarkStart w:id="469" w:name="_Toc28108"/>
        <w:bookmarkStart w:id="470" w:name="_Toc200"/>
        <w:bookmarkStart w:id="471" w:name="_Toc29752"/>
        <w:bookmarkStart w:id="472" w:name="_Toc6476"/>
        <w:bookmarkStart w:id="473" w:name="_Toc12606"/>
        <w:bookmarkStart w:id="474" w:name="_Toc22587"/>
        <w:bookmarkStart w:id="475" w:name="_Toc23970"/>
        <w:r>
          <w:rPr>
            <w:rFonts w:hint="eastAsia"/>
          </w:rPr>
          <w:t>4.4 WIFI通信设计</w:t>
        </w:r>
        <w:bookmarkEnd w:id="469"/>
        <w:bookmarkEnd w:id="470"/>
        <w:bookmarkEnd w:id="471"/>
        <w:bookmarkEnd w:id="472"/>
        <w:bookmarkEnd w:id="473"/>
        <w:bookmarkEnd w:id="474"/>
        <w:bookmarkEnd w:id="475"/>
      </w:ins>
    </w:p>
    <w:p>
      <w:pPr>
        <w:pStyle w:val="6"/>
        <w:rPr>
          <w:ins w:id="7096" w:author="◉‿◉" w:date="2020-04-29T22:31:00Z"/>
        </w:rPr>
      </w:pPr>
      <w:ins w:id="7097" w:author="◉‿◉" w:date="2020-04-29T22:31:00Z">
        <w:r>
          <w:rPr>
            <w:rFonts w:hint="eastAsia"/>
          </w:rPr>
          <w:t>WIFI模块使</w:t>
        </w:r>
      </w:ins>
      <w:ins w:id="7098" w:author="◉‿◉" w:date="2020-05-04T14:18:00Z">
        <w:r>
          <w:rPr>
            <w:rFonts w:hint="eastAsia"/>
          </w:rPr>
          <w:t>得</w:t>
        </w:r>
      </w:ins>
      <w:ins w:id="7099" w:author="◉‿◉" w:date="2020-04-29T22:31:00Z">
        <w:r>
          <w:rPr>
            <w:rFonts w:hint="eastAsia"/>
          </w:rPr>
          <w:t>窗帘系统与服务器</w:t>
        </w:r>
      </w:ins>
      <w:ins w:id="7100" w:author="◉‿◉" w:date="2020-05-04T14:18:00Z">
        <w:r>
          <w:rPr>
            <w:rFonts w:hint="eastAsia"/>
          </w:rPr>
          <w:t>之间能</w:t>
        </w:r>
      </w:ins>
      <w:ins w:id="7101" w:author="◉‿◉" w:date="2020-04-29T22:31:00Z">
        <w:r>
          <w:rPr>
            <w:rFonts w:hint="eastAsia"/>
          </w:rPr>
          <w:t>进行数据的通信，实现远程控制</w:t>
        </w:r>
      </w:ins>
      <w:ins w:id="7102" w:author="◉‿◉" w:date="2020-05-04T14:19:00Z">
        <w:r>
          <w:rPr>
            <w:rFonts w:hint="eastAsia"/>
          </w:rPr>
          <w:t>。</w:t>
        </w:r>
      </w:ins>
      <w:ins w:id="7103" w:author="◉‿◉" w:date="2020-04-29T22:31:00Z">
        <w:r>
          <w:rPr>
            <w:rFonts w:hint="eastAsia"/>
          </w:rPr>
          <w:t>STM32通过串口4将采集的数据以及其他系统数据发往WIFI模块，WIFI模块直接透传至服务器上。整体工作流程如图4-15。</w:t>
        </w:r>
      </w:ins>
    </w:p>
    <w:p>
      <w:pPr>
        <w:jc w:val="center"/>
        <w:rPr>
          <w:ins w:id="7104" w:author="◉‿◉" w:date="2020-04-29T22:31:00Z"/>
          <w:rFonts w:ascii="宋体" w:hAnsi="宋体"/>
          <w:sz w:val="18"/>
          <w:szCs w:val="18"/>
        </w:rPr>
      </w:pPr>
      <w:ins w:id="7105" w:author="◉‿◉" w:date="2020-04-29T22:31:00Z">
        <w:r>
          <w:rPr/>
          <w:drawing>
            <wp:inline distT="0" distB="0" distL="114300" distR="114300">
              <wp:extent cx="3435350" cy="1238250"/>
              <wp:effectExtent l="0" t="0" r="0" b="11430"/>
              <wp:docPr id="47" name="ECB019B1-382A-4266-B25C-5B523AA43C14-9"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B019B1-382A-4266-B25C-5B523AA43C14-9" descr="qt_temp"/>
                      <pic:cNvPicPr>
                        <a:picLocks noChangeAspect="1"/>
                      </pic:cNvPicPr>
                    </pic:nvPicPr>
                    <pic:blipFill>
                      <a:blip r:embed="rId49"/>
                      <a:srcRect l="4767" t="12671" r="7523" b="18884"/>
                      <a:stretch>
                        <a:fillRect/>
                      </a:stretch>
                    </pic:blipFill>
                    <pic:spPr>
                      <a:xfrm>
                        <a:off x="0" y="0"/>
                        <a:ext cx="3435350" cy="1238250"/>
                      </a:xfrm>
                      <a:prstGeom prst="rect">
                        <a:avLst/>
                      </a:prstGeom>
                    </pic:spPr>
                  </pic:pic>
                </a:graphicData>
              </a:graphic>
            </wp:inline>
          </w:drawing>
        </w:r>
      </w:ins>
    </w:p>
    <w:p>
      <w:pPr>
        <w:pStyle w:val="60"/>
        <w:rPr>
          <w:ins w:id="7107" w:author="◉‿◉" w:date="2020-04-29T22:31:00Z"/>
        </w:rPr>
      </w:pPr>
      <w:ins w:id="7108" w:author="◉‿◉" w:date="2020-04-29T22:31:00Z">
        <w:bookmarkStart w:id="476" w:name="_Toc26707"/>
        <w:bookmarkStart w:id="477" w:name="_Toc8846"/>
        <w:bookmarkStart w:id="478" w:name="_Toc32057"/>
        <w:bookmarkStart w:id="479" w:name="_Toc23398"/>
        <w:bookmarkStart w:id="480" w:name="_Toc10639"/>
        <w:bookmarkStart w:id="481" w:name="_Toc32634"/>
        <w:bookmarkStart w:id="482" w:name="_Toc19145"/>
        <w:bookmarkStart w:id="483" w:name="_Toc12235"/>
        <w:r>
          <w:rPr>
            <w:rFonts w:hint="eastAsia"/>
          </w:rPr>
          <w:t>图4-15 WIFI通信总体流程</w:t>
        </w:r>
        <w:bookmarkEnd w:id="476"/>
        <w:bookmarkEnd w:id="477"/>
        <w:bookmarkEnd w:id="478"/>
        <w:bookmarkEnd w:id="479"/>
        <w:bookmarkEnd w:id="480"/>
        <w:bookmarkEnd w:id="481"/>
        <w:bookmarkEnd w:id="482"/>
        <w:bookmarkEnd w:id="483"/>
      </w:ins>
    </w:p>
    <w:p>
      <w:pPr>
        <w:pStyle w:val="58"/>
        <w:rPr>
          <w:ins w:id="7109" w:author="◉‿◉" w:date="2020-04-29T22:31:00Z"/>
        </w:rPr>
      </w:pPr>
      <w:ins w:id="7110" w:author="◉‿◉" w:date="2020-04-29T22:31:00Z">
        <w:bookmarkStart w:id="484" w:name="_Toc15417"/>
        <w:bookmarkStart w:id="485" w:name="_Toc6603"/>
        <w:bookmarkStart w:id="486" w:name="_Toc30330"/>
        <w:bookmarkStart w:id="487" w:name="_Toc11961"/>
        <w:bookmarkStart w:id="488" w:name="_Toc398"/>
        <w:bookmarkStart w:id="489" w:name="_Toc20941"/>
        <w:bookmarkStart w:id="490" w:name="_Toc241"/>
        <w:r>
          <w:rPr>
            <w:rFonts w:hint="eastAsia"/>
          </w:rPr>
          <w:t>4.4.1 串口初始化</w:t>
        </w:r>
        <w:bookmarkEnd w:id="484"/>
        <w:bookmarkEnd w:id="485"/>
        <w:bookmarkEnd w:id="486"/>
        <w:bookmarkEnd w:id="487"/>
        <w:bookmarkEnd w:id="488"/>
        <w:bookmarkEnd w:id="489"/>
        <w:bookmarkEnd w:id="490"/>
      </w:ins>
    </w:p>
    <w:p>
      <w:pPr>
        <w:pStyle w:val="6"/>
        <w:rPr>
          <w:ins w:id="7111" w:author="◉‿◉" w:date="2020-04-29T22:31:00Z"/>
        </w:rPr>
      </w:pPr>
      <w:ins w:id="7112" w:author="◉‿◉" w:date="2020-04-29T22:31:00Z">
        <w:r>
          <w:rPr>
            <w:rFonts w:hint="eastAsia"/>
          </w:rPr>
          <w:t>ESP8266模块是一款串口转无线的模块其内置TCP/IP协议栈，能够实现串口与WIFI之 间的数据格式转换，所以可以采用串口完成与单片机之间的连接和通信，其引脚接在STM32的串口4上。首先需对串口4进行设置，步骤如下：</w:t>
        </w:r>
      </w:ins>
    </w:p>
    <w:p>
      <w:pPr>
        <w:pStyle w:val="6"/>
        <w:rPr>
          <w:ins w:id="7113" w:author="◉‿◉" w:date="2020-04-29T22:31:00Z"/>
        </w:rPr>
      </w:pPr>
      <w:ins w:id="7114" w:author="◉‿◉" w:date="2020-04-29T22:31:00Z">
        <w:r>
          <w:rPr>
            <w:rFonts w:hint="eastAsia"/>
          </w:rPr>
          <w:t>（1）</w:t>
        </w:r>
      </w:ins>
      <w:ins w:id="7115" w:author="◉‿◉" w:date="2020-05-05T12:55:00Z">
        <w:r>
          <w:rPr>
            <w:rFonts w:hint="eastAsia"/>
          </w:rPr>
          <w:t>UART4</w:t>
        </w:r>
      </w:ins>
      <w:ins w:id="7116" w:author="◉‿◉" w:date="2020-05-05T12:56:00Z">
        <w:r>
          <w:rPr>
            <w:rFonts w:hint="eastAsia"/>
          </w:rPr>
          <w:t>的TX、RX</w:t>
        </w:r>
      </w:ins>
      <w:ins w:id="7117" w:author="◉‿◉" w:date="2020-05-05T12:55:00Z">
        <w:r>
          <w:rPr>
            <w:rFonts w:hint="eastAsia"/>
          </w:rPr>
          <w:t>对应STM32引脚PA0、PA1</w:t>
        </w:r>
      </w:ins>
      <w:ins w:id="7118" w:author="◉‿◉" w:date="2020-04-29T22:31:00Z">
        <w:r>
          <w:rPr>
            <w:rFonts w:hint="eastAsia"/>
          </w:rPr>
          <w:t>，</w:t>
        </w:r>
      </w:ins>
      <w:ins w:id="7119" w:author="◉‿◉" w:date="2020-05-05T12:56:00Z">
        <w:r>
          <w:rPr>
            <w:rFonts w:hint="eastAsia"/>
          </w:rPr>
          <w:t>使能GPIOA时钟</w:t>
        </w:r>
      </w:ins>
      <w:ins w:id="7120" w:author="◉‿◉" w:date="2020-04-29T22:31:00Z">
        <w:r>
          <w:rPr>
            <w:rFonts w:hint="eastAsia"/>
          </w:rPr>
          <w:t>。</w:t>
        </w:r>
      </w:ins>
    </w:p>
    <w:p>
      <w:pPr>
        <w:pStyle w:val="6"/>
        <w:rPr>
          <w:ins w:id="7121" w:author="◉‿◉" w:date="2020-04-29T22:31:00Z"/>
        </w:rPr>
      </w:pPr>
      <w:ins w:id="7122" w:author="◉‿◉" w:date="2020-04-29T22:31:00Z">
        <w:r>
          <w:rPr>
            <w:rFonts w:hint="eastAsia"/>
          </w:rPr>
          <w:t>（2）</w:t>
        </w:r>
      </w:ins>
      <w:ins w:id="7123" w:author="◉‿◉" w:date="2020-05-05T12:57:00Z">
        <w:r>
          <w:rPr>
            <w:rFonts w:hint="eastAsia"/>
          </w:rPr>
          <w:t>通过</w:t>
        </w:r>
      </w:ins>
      <w:ins w:id="7124" w:author="◉‿◉" w:date="2020-04-29T22:31:00Z">
        <w:r>
          <w:rPr>
            <w:rFonts w:hint="eastAsia"/>
          </w:rPr>
          <w:t>GPIO_PinAFConfig</w:t>
        </w:r>
      </w:ins>
      <w:ins w:id="7125" w:author="◉‿◉" w:date="2020-05-05T12:58:00Z">
        <w:r>
          <w:rPr>
            <w:rFonts w:hint="eastAsia"/>
          </w:rPr>
          <w:t>将PA0、PA1复用为UART4</w:t>
        </w:r>
      </w:ins>
      <w:ins w:id="7126" w:author="◉‿◉" w:date="2020-04-29T22:31:00Z">
        <w:r>
          <w:rPr>
            <w:rFonts w:hint="eastAsia"/>
          </w:rPr>
          <w:t>。</w:t>
        </w:r>
      </w:ins>
    </w:p>
    <w:p>
      <w:pPr>
        <w:pStyle w:val="6"/>
        <w:rPr>
          <w:ins w:id="7127" w:author="◉‿◉" w:date="2020-04-29T22:31:00Z"/>
        </w:rPr>
      </w:pPr>
      <w:ins w:id="7128" w:author="◉‿◉" w:date="2020-04-29T22:31:00Z">
        <w:r>
          <w:rPr>
            <w:rFonts w:hint="eastAsia"/>
          </w:rPr>
          <w:t>（3）</w:t>
        </w:r>
      </w:ins>
      <w:ins w:id="7129" w:author="◉‿◉" w:date="2020-05-05T13:00:00Z">
        <w:r>
          <w:rPr>
            <w:rFonts w:hint="eastAsia"/>
          </w:rPr>
          <w:t>配置PA0、PA1为复用</w:t>
        </w:r>
      </w:ins>
      <w:ins w:id="7130" w:author="◉‿◉" w:date="2020-05-05T13:01:00Z">
        <w:r>
          <w:rPr>
            <w:rFonts w:hint="eastAsia"/>
          </w:rPr>
          <w:t>功能、速度50MHz、推挽复用输出、上拉</w:t>
        </w:r>
      </w:ins>
      <w:ins w:id="7131" w:author="◉‿◉" w:date="2020-04-29T22:31:00Z">
        <w:r>
          <w:rPr>
            <w:rFonts w:hint="eastAsia"/>
          </w:rPr>
          <w:t>。</w:t>
        </w:r>
      </w:ins>
    </w:p>
    <w:p>
      <w:pPr>
        <w:pStyle w:val="6"/>
        <w:rPr>
          <w:ins w:id="7132" w:author="◉‿◉" w:date="2020-04-29T22:31:00Z"/>
        </w:rPr>
      </w:pPr>
      <w:ins w:id="7133" w:author="◉‿◉" w:date="2020-04-29T22:31:00Z">
        <w:r>
          <w:rPr>
            <w:rFonts w:hint="eastAsia"/>
          </w:rPr>
          <w:t>（4）</w:t>
        </w:r>
      </w:ins>
      <w:ins w:id="7134" w:author="◉‿◉" w:date="2020-05-05T13:01:00Z">
        <w:r>
          <w:rPr>
            <w:rFonts w:hint="eastAsia"/>
          </w:rPr>
          <w:t>配置UART4</w:t>
        </w:r>
      </w:ins>
      <w:ins w:id="7135" w:author="◉‿◉" w:date="2020-05-05T13:02:00Z">
        <w:r>
          <w:rPr>
            <w:rFonts w:hint="eastAsia"/>
          </w:rPr>
          <w:t>波特率115200、字长为8位、一个停止位、无奇偶校验</w:t>
        </w:r>
      </w:ins>
      <w:ins w:id="7136" w:author="◉‿◉" w:date="2020-04-29T22:31:00Z">
        <w:r>
          <w:rPr>
            <w:rFonts w:hint="eastAsia"/>
          </w:rPr>
          <w:t>。</w:t>
        </w:r>
      </w:ins>
    </w:p>
    <w:p>
      <w:pPr>
        <w:pStyle w:val="6"/>
        <w:rPr>
          <w:ins w:id="7137" w:author="◉‿◉" w:date="2020-04-29T22:31:00Z"/>
        </w:rPr>
      </w:pPr>
      <w:ins w:id="7138" w:author="◉‿◉" w:date="2020-04-29T22:31:00Z">
        <w:r>
          <w:rPr>
            <w:rFonts w:hint="eastAsia"/>
          </w:rPr>
          <w:t>（5）</w:t>
        </w:r>
      </w:ins>
      <w:ins w:id="7139" w:author="◉‿◉" w:date="2020-05-05T13:11:00Z">
        <w:r>
          <w:rPr>
            <w:rFonts w:hint="eastAsia"/>
          </w:rPr>
          <w:t>配置</w:t>
        </w:r>
      </w:ins>
      <w:ins w:id="7140" w:author="◉‿◉" w:date="2020-04-29T22:31:00Z">
        <w:r>
          <w:rPr>
            <w:rFonts w:hint="eastAsia"/>
          </w:rPr>
          <w:t>NVIC</w:t>
        </w:r>
      </w:ins>
      <w:ins w:id="7141" w:author="◉‿◉" w:date="2020-05-05T13:11:00Z">
        <w:r>
          <w:rPr>
            <w:rFonts w:hint="eastAsia"/>
          </w:rPr>
          <w:t>中断优先级</w:t>
        </w:r>
      </w:ins>
      <w:ins w:id="7142" w:author="◉‿◉" w:date="2020-05-05T13:12:00Z">
        <w:r>
          <w:rPr>
            <w:rFonts w:hint="eastAsia"/>
          </w:rPr>
          <w:t>以及UART4中断抢占优先级2、响应优先级1</w:t>
        </w:r>
      </w:ins>
      <w:ins w:id="7143" w:author="◉‿◉" w:date="2020-05-05T13:13:00Z">
        <w:r>
          <w:rPr>
            <w:rFonts w:hint="eastAsia"/>
          </w:rPr>
          <w:t>；开启数据接收中断</w:t>
        </w:r>
      </w:ins>
      <w:ins w:id="7144" w:author="◉‿◉" w:date="2020-04-29T22:31:00Z">
        <w:r>
          <w:rPr>
            <w:rFonts w:hint="eastAsia"/>
          </w:rPr>
          <w:t>，使能</w:t>
        </w:r>
      </w:ins>
      <w:ins w:id="7145" w:author="◉‿◉" w:date="2020-05-05T13:14:00Z">
        <w:r>
          <w:rPr>
            <w:rFonts w:hint="eastAsia"/>
          </w:rPr>
          <w:t>UART4</w:t>
        </w:r>
      </w:ins>
      <w:ins w:id="7146" w:author="◉‿◉" w:date="2020-04-29T22:31:00Z">
        <w:r>
          <w:rPr>
            <w:rFonts w:hint="eastAsia"/>
          </w:rPr>
          <w:t>。</w:t>
        </w:r>
      </w:ins>
    </w:p>
    <w:p>
      <w:pPr>
        <w:pStyle w:val="6"/>
        <w:rPr>
          <w:ins w:id="7147" w:author="◉‿◉" w:date="2020-04-29T22:31:00Z"/>
        </w:rPr>
      </w:pPr>
      <w:ins w:id="7148" w:author="◉‿◉" w:date="2020-04-29T22:31:00Z">
        <w:r>
          <w:rPr>
            <w:rFonts w:hint="eastAsia"/>
          </w:rPr>
          <w:t>（6）</w:t>
        </w:r>
      </w:ins>
      <w:ins w:id="7149" w:author="◉‿◉" w:date="2020-05-05T13:05:00Z">
        <w:r>
          <w:rPr>
            <w:rFonts w:hint="eastAsia"/>
          </w:rPr>
          <w:t>在</w:t>
        </w:r>
      </w:ins>
      <w:ins w:id="7150" w:author="◉‿◉" w:date="2020-04-29T22:31:00Z">
        <w:r>
          <w:rPr>
            <w:rFonts w:hint="eastAsia"/>
          </w:rPr>
          <w:t>USART</w:t>
        </w:r>
      </w:ins>
      <w:ins w:id="7151" w:author="◉‿◉" w:date="2020-05-05T13:05:00Z">
        <w:r>
          <w:rPr>
            <w:rFonts w:hint="eastAsia"/>
          </w:rPr>
          <w:t>4</w:t>
        </w:r>
      </w:ins>
      <w:ins w:id="7152" w:author="◉‿◉" w:date="2020-04-29T22:31:00Z">
        <w:r>
          <w:rPr>
            <w:rFonts w:hint="eastAsia"/>
          </w:rPr>
          <w:t>IRQHandler</w:t>
        </w:r>
      </w:ins>
      <w:ins w:id="7153" w:author="◉‿◉" w:date="2020-05-05T13:05:00Z">
        <w:r>
          <w:rPr>
            <w:rFonts w:hint="eastAsia"/>
          </w:rPr>
          <w:t>函数中对接收到wifi数据进行</w:t>
        </w:r>
      </w:ins>
      <w:ins w:id="7154" w:author="◉‿◉" w:date="2020-05-05T13:06:00Z">
        <w:r>
          <w:rPr>
            <w:rFonts w:hint="eastAsia"/>
          </w:rPr>
          <w:t>解析</w:t>
        </w:r>
      </w:ins>
      <w:ins w:id="7155" w:author="◉‿◉" w:date="2020-04-29T22:31:00Z">
        <w:r>
          <w:rPr>
            <w:rFonts w:hint="eastAsia"/>
          </w:rPr>
          <w:t>。</w:t>
        </w:r>
      </w:ins>
    </w:p>
    <w:p>
      <w:pPr>
        <w:pStyle w:val="58"/>
        <w:rPr>
          <w:ins w:id="7156" w:author="◉‿◉" w:date="2020-04-29T22:31:00Z"/>
        </w:rPr>
      </w:pPr>
      <w:ins w:id="7157" w:author="◉‿◉" w:date="2020-04-29T22:31:00Z">
        <w:bookmarkStart w:id="491" w:name="_Toc19204"/>
        <w:bookmarkStart w:id="492" w:name="_Toc22234"/>
        <w:bookmarkStart w:id="493" w:name="_Toc13153"/>
        <w:bookmarkStart w:id="494" w:name="_Toc5056"/>
        <w:bookmarkStart w:id="495" w:name="_Toc12176"/>
        <w:bookmarkStart w:id="496" w:name="_Toc22847"/>
        <w:bookmarkStart w:id="497" w:name="_Toc25448"/>
        <w:r>
          <w:rPr>
            <w:rFonts w:hint="eastAsia"/>
          </w:rPr>
          <w:t>4.4.2 ESP8266连接服务器</w:t>
        </w:r>
        <w:bookmarkEnd w:id="491"/>
        <w:bookmarkEnd w:id="492"/>
        <w:bookmarkEnd w:id="493"/>
        <w:bookmarkEnd w:id="494"/>
        <w:bookmarkEnd w:id="495"/>
        <w:bookmarkEnd w:id="496"/>
        <w:bookmarkEnd w:id="497"/>
      </w:ins>
    </w:p>
    <w:p>
      <w:pPr>
        <w:pStyle w:val="6"/>
        <w:rPr>
          <w:ins w:id="7158" w:author="◉‿◉" w:date="2020-04-29T22:31:00Z"/>
        </w:rPr>
      </w:pPr>
      <w:ins w:id="7159" w:author="◉‿◉" w:date="2020-04-29T22:31:00Z">
        <w:r>
          <w:rPr>
            <w:rFonts w:hint="eastAsia"/>
          </w:rPr>
          <w:t>1、使用SocketTool工具连接服务器：完成如图</w:t>
        </w:r>
      </w:ins>
      <w:ins w:id="7160" w:author="◉‿◉" w:date="2020-04-30T09:42:00Z">
        <w:r>
          <w:rPr>
            <w:rFonts w:hint="eastAsia"/>
          </w:rPr>
          <w:t>4-16</w:t>
        </w:r>
      </w:ins>
      <w:ins w:id="7161" w:author="◉‿◉" w:date="2020-04-29T22:31:00Z">
        <w:r>
          <w:rPr>
            <w:rFonts w:hint="eastAsia"/>
          </w:rPr>
          <w:t>步骤后，间隔10S会收到服务器下发的</w:t>
        </w:r>
      </w:ins>
      <w:ins w:id="7162" w:author="◉‿◉" w:date="2020-05-04T14:20:00Z">
        <w:r>
          <w:rPr>
            <w:rFonts w:hint="eastAsia"/>
          </w:rPr>
          <w:t>字符串</w:t>
        </w:r>
      </w:ins>
      <w:ins w:id="7163" w:author="◉‿◉" w:date="2020-04-29T22:31:00Z">
        <w:r>
          <w:rPr>
            <w:rFonts w:hint="eastAsia"/>
          </w:rPr>
          <w:t>ok，即心跳包，这些</w:t>
        </w:r>
      </w:ins>
      <w:ins w:id="7164" w:author="◉‿◉" w:date="2020-05-04T14:20:00Z">
        <w:r>
          <w:rPr>
            <w:rFonts w:hint="eastAsia"/>
          </w:rPr>
          <w:t>字符串</w:t>
        </w:r>
      </w:ins>
      <w:ins w:id="7165" w:author="◉‿◉" w:date="2020-04-29T22:31:00Z">
        <w:r>
          <w:rPr>
            <w:rFonts w:hint="eastAsia"/>
          </w:rPr>
          <w:t>是之前在协议中设置的内容，接着使用SocketTool工具上传数据，如图4-17输入符合协议的字符串，测试服务器是否能正确解析数据。</w:t>
        </w:r>
      </w:ins>
    </w:p>
    <w:p>
      <w:pPr>
        <w:jc w:val="center"/>
        <w:rPr>
          <w:ins w:id="7166" w:author="◉‿◉" w:date="2020-04-29T22:31:00Z"/>
          <w:rFonts w:ascii="宋体" w:hAnsi="宋体"/>
          <w:sz w:val="18"/>
          <w:szCs w:val="18"/>
        </w:rPr>
      </w:pPr>
      <w:ins w:id="7167" w:author="◉‿◉" w:date="2020-05-08T20:20:00Z">
        <w:r>
          <w:rPr/>
          <w:drawing>
            <wp:inline distT="0" distB="0" distL="114300" distR="114300">
              <wp:extent cx="3471545" cy="2522855"/>
              <wp:effectExtent l="0" t="0" r="14605" b="1079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50"/>
                      <a:stretch>
                        <a:fillRect/>
                      </a:stretch>
                    </pic:blipFill>
                    <pic:spPr>
                      <a:xfrm>
                        <a:off x="0" y="0"/>
                        <a:ext cx="3471545" cy="2522855"/>
                      </a:xfrm>
                      <a:prstGeom prst="rect">
                        <a:avLst/>
                      </a:prstGeom>
                    </pic:spPr>
                  </pic:pic>
                </a:graphicData>
              </a:graphic>
            </wp:inline>
          </w:drawing>
        </w:r>
      </w:ins>
    </w:p>
    <w:p>
      <w:pPr>
        <w:pStyle w:val="60"/>
        <w:rPr>
          <w:ins w:id="7169" w:author="◉‿◉" w:date="2020-04-29T22:31:00Z"/>
        </w:rPr>
      </w:pPr>
      <w:ins w:id="7170" w:author="◉‿◉" w:date="2020-04-29T22:31:00Z">
        <w:bookmarkStart w:id="498" w:name="_Toc20298"/>
        <w:bookmarkStart w:id="499" w:name="_Toc19311"/>
        <w:bookmarkStart w:id="500" w:name="_Toc9389"/>
        <w:bookmarkStart w:id="501" w:name="_Toc12245"/>
        <w:bookmarkStart w:id="502" w:name="_Toc3335"/>
        <w:bookmarkStart w:id="503" w:name="_Toc1217"/>
        <w:bookmarkStart w:id="504" w:name="_Toc4357"/>
        <w:bookmarkStart w:id="505" w:name="_Toc11757"/>
        <w:r>
          <w:rPr>
            <w:rFonts w:hint="eastAsia"/>
          </w:rPr>
          <w:t>图4-16 SocketTool连接服务器</w:t>
        </w:r>
      </w:ins>
      <w:ins w:id="7171" w:author="◉‿◉" w:date="2020-05-08T20:24:00Z">
        <w:r>
          <w:rPr>
            <w:rFonts w:hint="eastAsia"/>
          </w:rPr>
          <w:t>步骤</w:t>
        </w:r>
        <w:bookmarkEnd w:id="498"/>
        <w:bookmarkEnd w:id="499"/>
        <w:bookmarkEnd w:id="500"/>
        <w:bookmarkEnd w:id="501"/>
        <w:bookmarkEnd w:id="502"/>
        <w:bookmarkEnd w:id="503"/>
        <w:bookmarkEnd w:id="504"/>
        <w:bookmarkEnd w:id="505"/>
      </w:ins>
    </w:p>
    <w:p>
      <w:pPr>
        <w:jc w:val="center"/>
        <w:rPr>
          <w:ins w:id="7172" w:author="◉‿◉" w:date="2020-04-29T22:31:00Z"/>
          <w:rFonts w:ascii="宋体" w:hAnsi="宋体"/>
          <w:sz w:val="18"/>
          <w:szCs w:val="18"/>
        </w:rPr>
      </w:pPr>
      <w:ins w:id="7173" w:author="◉‿◉" w:date="2020-05-08T20:20:00Z">
        <w:r>
          <w:rPr/>
          <w:drawing>
            <wp:inline distT="0" distB="0" distL="114300" distR="114300">
              <wp:extent cx="3429000" cy="2489200"/>
              <wp:effectExtent l="0" t="0" r="0" b="6350"/>
              <wp:docPr id="23" name="图片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
                      <pic:cNvPicPr>
                        <a:picLocks noChangeAspect="1"/>
                      </pic:cNvPicPr>
                    </pic:nvPicPr>
                    <pic:blipFill>
                      <a:blip r:embed="rId51"/>
                      <a:stretch>
                        <a:fillRect/>
                      </a:stretch>
                    </pic:blipFill>
                    <pic:spPr>
                      <a:xfrm>
                        <a:off x="0" y="0"/>
                        <a:ext cx="3429000" cy="2489200"/>
                      </a:xfrm>
                      <a:prstGeom prst="rect">
                        <a:avLst/>
                      </a:prstGeom>
                    </pic:spPr>
                  </pic:pic>
                </a:graphicData>
              </a:graphic>
            </wp:inline>
          </w:drawing>
        </w:r>
      </w:ins>
    </w:p>
    <w:p>
      <w:pPr>
        <w:pStyle w:val="60"/>
        <w:rPr>
          <w:ins w:id="7175" w:author="◉‿◉" w:date="2020-04-29T22:31:00Z"/>
        </w:rPr>
      </w:pPr>
      <w:ins w:id="7176" w:author="◉‿◉" w:date="2020-04-29T22:31:00Z">
        <w:bookmarkStart w:id="506" w:name="_Toc10746"/>
        <w:bookmarkStart w:id="507" w:name="_Toc17532"/>
        <w:bookmarkStart w:id="508" w:name="_Toc1327"/>
        <w:bookmarkStart w:id="509" w:name="_Toc21525"/>
        <w:bookmarkStart w:id="510" w:name="_Toc24153"/>
        <w:bookmarkStart w:id="511" w:name="_Toc22682"/>
        <w:bookmarkStart w:id="512" w:name="_Toc10518"/>
        <w:bookmarkStart w:id="513" w:name="_Toc30928"/>
        <w:r>
          <w:rPr>
            <w:rFonts w:hint="eastAsia"/>
          </w:rPr>
          <w:t>图4-17 SocketTool发送协议数据</w:t>
        </w:r>
        <w:bookmarkEnd w:id="506"/>
        <w:bookmarkEnd w:id="507"/>
        <w:bookmarkEnd w:id="508"/>
        <w:bookmarkEnd w:id="509"/>
        <w:bookmarkEnd w:id="510"/>
        <w:bookmarkEnd w:id="511"/>
        <w:bookmarkEnd w:id="512"/>
        <w:bookmarkEnd w:id="513"/>
      </w:ins>
    </w:p>
    <w:p>
      <w:pPr>
        <w:pStyle w:val="6"/>
        <w:rPr>
          <w:ins w:id="7177" w:author="◉‿◉" w:date="2020-04-29T22:31:00Z"/>
        </w:rPr>
      </w:pPr>
      <w:ins w:id="7178" w:author="◉‿◉" w:date="2020-04-29T22:31:00Z">
        <w:r>
          <w:rPr>
            <w:rFonts w:hint="eastAsia"/>
          </w:rPr>
          <w:t>2、观察数据变化：在TLINK监控中心或者微信上可以观察数据变化，如图4-18，确认服务器的各个设置出现没有问题。</w:t>
        </w:r>
      </w:ins>
    </w:p>
    <w:p>
      <w:pPr>
        <w:jc w:val="center"/>
        <w:rPr>
          <w:ins w:id="7179" w:author="◉‿◉" w:date="2020-04-29T22:31:00Z"/>
          <w:rFonts w:ascii="宋体" w:hAnsi="宋体"/>
          <w:sz w:val="18"/>
          <w:szCs w:val="18"/>
        </w:rPr>
      </w:pPr>
      <w:ins w:id="7180" w:author="◉‿◉" w:date="2020-05-08T20:20:00Z">
        <w:r>
          <w:rPr/>
          <w:drawing>
            <wp:inline distT="0" distB="0" distL="114300" distR="114300">
              <wp:extent cx="3329305" cy="3140710"/>
              <wp:effectExtent l="0" t="0" r="4445" b="2540"/>
              <wp:docPr id="30" name="图片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
                      <pic:cNvPicPr>
                        <a:picLocks noChangeAspect="1"/>
                      </pic:cNvPicPr>
                    </pic:nvPicPr>
                    <pic:blipFill>
                      <a:blip r:embed="rId52"/>
                      <a:stretch>
                        <a:fillRect/>
                      </a:stretch>
                    </pic:blipFill>
                    <pic:spPr>
                      <a:xfrm>
                        <a:off x="0" y="0"/>
                        <a:ext cx="3329305" cy="3140710"/>
                      </a:xfrm>
                      <a:prstGeom prst="rect">
                        <a:avLst/>
                      </a:prstGeom>
                    </pic:spPr>
                  </pic:pic>
                </a:graphicData>
              </a:graphic>
            </wp:inline>
          </w:drawing>
        </w:r>
      </w:ins>
    </w:p>
    <w:p>
      <w:pPr>
        <w:pStyle w:val="60"/>
        <w:rPr>
          <w:ins w:id="7182" w:author="◉‿◉" w:date="2020-04-29T22:31:00Z"/>
        </w:rPr>
      </w:pPr>
      <w:ins w:id="7183" w:author="◉‿◉" w:date="2020-04-29T22:31:00Z">
        <w:bookmarkStart w:id="514" w:name="_Toc16992"/>
        <w:bookmarkStart w:id="515" w:name="_Toc13300"/>
        <w:bookmarkStart w:id="516" w:name="_Toc31316"/>
        <w:bookmarkStart w:id="517" w:name="_Toc5722"/>
        <w:bookmarkStart w:id="518" w:name="_Toc19429"/>
        <w:bookmarkStart w:id="519" w:name="_Toc18438"/>
        <w:bookmarkStart w:id="520" w:name="_Toc23807"/>
        <w:bookmarkStart w:id="521" w:name="_Toc31489"/>
        <w:r>
          <w:rPr>
            <w:rFonts w:hint="eastAsia"/>
          </w:rPr>
          <w:t>图4-18 TLINK</w:t>
        </w:r>
      </w:ins>
      <w:ins w:id="7184" w:author="◉‿◉" w:date="2020-05-08T20:22:00Z">
        <w:r>
          <w:rPr>
            <w:rFonts w:hint="eastAsia"/>
          </w:rPr>
          <w:t>服务器更新数据</w:t>
        </w:r>
        <w:bookmarkEnd w:id="514"/>
        <w:bookmarkEnd w:id="515"/>
        <w:bookmarkEnd w:id="516"/>
        <w:bookmarkEnd w:id="517"/>
        <w:bookmarkEnd w:id="518"/>
        <w:bookmarkEnd w:id="519"/>
        <w:bookmarkEnd w:id="520"/>
        <w:bookmarkEnd w:id="521"/>
      </w:ins>
    </w:p>
    <w:p>
      <w:pPr>
        <w:pStyle w:val="6"/>
        <w:rPr>
          <w:ins w:id="7185" w:author="◉‿◉" w:date="2020-04-29T22:31:00Z"/>
        </w:rPr>
      </w:pPr>
      <w:ins w:id="7186" w:author="◉‿◉" w:date="2020-04-29T22:31:00Z">
        <w:r>
          <w:rPr>
            <w:rFonts w:hint="eastAsia"/>
          </w:rPr>
          <w:t>3、ESP8266连接服务器：STM32通过UART4发送AT指令（每条AT指令需要以回车结束），设置工作模式为station，连接路由器，连接服务器TLINK，设置串口透传模式，发送服务器设备序列号。</w:t>
        </w:r>
      </w:ins>
      <w:ins w:id="7187" w:author="◉‿◉" w:date="2020-05-04T14:22:00Z">
        <w:r>
          <w:rPr>
            <w:rFonts w:hint="eastAsia"/>
          </w:rPr>
          <w:t>然后</w:t>
        </w:r>
      </w:ins>
      <w:ins w:id="7188" w:author="◉‿◉" w:date="2020-04-29T22:31:00Z">
        <w:r>
          <w:rPr>
            <w:rFonts w:hint="eastAsia"/>
          </w:rPr>
          <w:t>初始化TIM3并配置其定时时长为5秒，在10秒</w:t>
        </w:r>
      </w:ins>
      <w:ins w:id="7189" w:author="◉‿◉" w:date="2020-05-04T14:22:00Z">
        <w:r>
          <w:rPr>
            <w:rFonts w:hint="eastAsia"/>
          </w:rPr>
          <w:t>后</w:t>
        </w:r>
      </w:ins>
      <w:ins w:id="7190" w:author="◉‿◉" w:date="2020-04-29T22:31:00Z">
        <w:r>
          <w:rPr>
            <w:rFonts w:hint="eastAsia"/>
          </w:rPr>
          <w:t>启动STM32中独立看门狗，当成功连接服务器时，ESP8266会通过UART4接收中断，接收到“&lt;”字符，看门狗用来检测在规定时间内是否连接成功，如没有接收到该字符，看门狗将STM32进行复位，重新连接。</w:t>
        </w:r>
      </w:ins>
      <w:ins w:id="7191" w:author="◉‿◉" w:date="2020-05-04T14:25:00Z">
        <w:r>
          <w:rPr>
            <w:rFonts w:hint="eastAsia"/>
          </w:rPr>
          <w:t>其连接TLINK流程</w:t>
        </w:r>
      </w:ins>
      <w:ins w:id="7192" w:author="◉‿◉" w:date="2020-04-29T22:31:00Z">
        <w:r>
          <w:rPr>
            <w:rFonts w:hint="eastAsia"/>
          </w:rPr>
          <w:t>如图4-19。</w:t>
        </w:r>
      </w:ins>
    </w:p>
    <w:p>
      <w:pPr>
        <w:jc w:val="center"/>
        <w:rPr>
          <w:ins w:id="7193" w:author="◉‿◉" w:date="2020-04-29T22:31:00Z"/>
          <w:rFonts w:ascii="宋体" w:hAnsi="宋体"/>
          <w:sz w:val="18"/>
          <w:szCs w:val="18"/>
        </w:rPr>
      </w:pPr>
      <w:ins w:id="7194" w:author="◉‿◉" w:date="2020-04-30T09:41:00Z">
        <w:r>
          <w:rPr>
            <w:rFonts w:ascii="宋体" w:hAnsi="宋体"/>
            <w:sz w:val="18"/>
            <w:szCs w:val="18"/>
            <w:rPrChange w:id="7197" w:author="Unknown" w:date="">
              <w:rPr/>
            </w:rPrChange>
          </w:rPr>
          <w:drawing>
            <wp:inline distT="0" distB="0" distL="114300" distR="114300">
              <wp:extent cx="1779905" cy="2801620"/>
              <wp:effectExtent l="0" t="0" r="10795" b="17780"/>
              <wp:docPr id="5" name="ECB019B1-382A-4266-B25C-5B523AA43C14-10"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10" descr="qt_temp"/>
                      <pic:cNvPicPr>
                        <a:picLocks noChangeAspect="1"/>
                      </pic:cNvPicPr>
                    </pic:nvPicPr>
                    <pic:blipFill>
                      <a:blip r:embed="rId53"/>
                      <a:srcRect l="8711" t="5865" r="12384" b="8783"/>
                      <a:stretch>
                        <a:fillRect/>
                      </a:stretch>
                    </pic:blipFill>
                    <pic:spPr>
                      <a:xfrm>
                        <a:off x="0" y="0"/>
                        <a:ext cx="1779905" cy="2801620"/>
                      </a:xfrm>
                      <a:prstGeom prst="rect">
                        <a:avLst/>
                      </a:prstGeom>
                    </pic:spPr>
                  </pic:pic>
                </a:graphicData>
              </a:graphic>
            </wp:inline>
          </w:drawing>
        </w:r>
      </w:ins>
    </w:p>
    <w:p>
      <w:pPr>
        <w:pStyle w:val="60"/>
        <w:rPr>
          <w:ins w:id="7198" w:author="◉‿◉" w:date="2020-04-29T22:31:00Z"/>
        </w:rPr>
      </w:pPr>
      <w:ins w:id="7199" w:author="◉‿◉" w:date="2020-04-29T22:31:00Z">
        <w:bookmarkStart w:id="522" w:name="_Toc28519"/>
        <w:bookmarkStart w:id="523" w:name="_Toc31354"/>
        <w:bookmarkStart w:id="524" w:name="_Toc27556"/>
        <w:bookmarkStart w:id="525" w:name="_Toc500"/>
        <w:bookmarkStart w:id="526" w:name="_Toc19710"/>
        <w:bookmarkStart w:id="527" w:name="_Toc19203"/>
        <w:bookmarkStart w:id="528" w:name="_Toc26443"/>
        <w:bookmarkStart w:id="529" w:name="_Toc29140"/>
        <w:r>
          <w:rPr>
            <w:rFonts w:hint="eastAsia"/>
          </w:rPr>
          <w:t>图4-19 ESP8266连接TLINK流程</w:t>
        </w:r>
        <w:bookmarkEnd w:id="522"/>
        <w:bookmarkEnd w:id="523"/>
        <w:bookmarkEnd w:id="524"/>
        <w:bookmarkEnd w:id="525"/>
        <w:bookmarkEnd w:id="526"/>
        <w:bookmarkEnd w:id="527"/>
        <w:bookmarkEnd w:id="528"/>
        <w:bookmarkEnd w:id="529"/>
      </w:ins>
    </w:p>
    <w:p>
      <w:pPr>
        <w:pStyle w:val="6"/>
        <w:rPr>
          <w:ins w:id="7200" w:author="◉‿◉" w:date="2020-04-29T22:31:00Z"/>
        </w:rPr>
      </w:pPr>
    </w:p>
    <w:p>
      <w:pPr>
        <w:pStyle w:val="58"/>
        <w:rPr>
          <w:ins w:id="7201" w:author="◉‿◉" w:date="2020-04-29T22:31:00Z"/>
        </w:rPr>
      </w:pPr>
      <w:ins w:id="7202" w:author="◉‿◉" w:date="2020-04-29T22:31:00Z">
        <w:bookmarkStart w:id="530" w:name="_Toc13867"/>
        <w:bookmarkStart w:id="531" w:name="_Toc19168"/>
        <w:bookmarkStart w:id="532" w:name="_Toc24166"/>
        <w:bookmarkStart w:id="533" w:name="_Toc28323"/>
        <w:bookmarkStart w:id="534" w:name="_Toc3003"/>
        <w:bookmarkStart w:id="535" w:name="_Toc1072"/>
        <w:bookmarkStart w:id="536" w:name="_Toc5642"/>
        <w:r>
          <w:rPr>
            <w:rFonts w:hint="eastAsia"/>
          </w:rPr>
          <w:t>4.4.3 ESP8266收发数据</w:t>
        </w:r>
        <w:bookmarkEnd w:id="530"/>
        <w:bookmarkEnd w:id="531"/>
        <w:bookmarkEnd w:id="532"/>
        <w:bookmarkEnd w:id="533"/>
        <w:bookmarkEnd w:id="534"/>
        <w:bookmarkEnd w:id="535"/>
        <w:bookmarkEnd w:id="536"/>
      </w:ins>
    </w:p>
    <w:p>
      <w:pPr>
        <w:pStyle w:val="6"/>
        <w:rPr>
          <w:ins w:id="7203" w:author="◉‿◉" w:date="2020-04-29T22:31:00Z"/>
        </w:rPr>
      </w:pPr>
      <w:ins w:id="7204" w:author="◉‿◉" w:date="2020-04-29T22:31:00Z">
        <w:r>
          <w:rPr>
            <w:rFonts w:hint="eastAsia"/>
          </w:rPr>
          <w:t>ESP8266模块与STM32的数据交互是通过UART4中断服务函数。当ESP8266成功连接服务器时，服务器下发的数据分为两种：</w:t>
        </w:r>
      </w:ins>
    </w:p>
    <w:p>
      <w:pPr>
        <w:pStyle w:val="6"/>
        <w:rPr>
          <w:ins w:id="7205" w:author="◉‿◉" w:date="2020-04-29T22:31:00Z"/>
        </w:rPr>
      </w:pPr>
      <w:ins w:id="7206" w:author="◉‿◉" w:date="2020-04-29T22:31:00Z">
        <w:r>
          <w:rPr>
            <w:rFonts w:hint="eastAsia"/>
          </w:rPr>
          <w:t>一是心跳包ok字符，服务器间隔10秒发送一次，用来检测WIFI模块与服务器两者之间的连接是否正常，如果是心跳包，则将TIM2计时清零，重新计时，检测其连接正常。</w:t>
        </w:r>
      </w:ins>
    </w:p>
    <w:p>
      <w:pPr>
        <w:pStyle w:val="6"/>
        <w:rPr>
          <w:ins w:id="7207" w:author="◉‿◉" w:date="2020-04-29T22:31:00Z"/>
        </w:rPr>
      </w:pPr>
      <w:ins w:id="7208" w:author="◉‿◉" w:date="2020-04-29T22:31:00Z">
        <w:r>
          <w:rPr>
            <w:rFonts w:hint="eastAsia"/>
          </w:rPr>
          <w:t>二是控制指令以字符‘[’开头，UART4的中断服务函数先判断是哪种数据，如果是控制指令，则将指令存储在缓冲数组中，用strcmp判断指令类型，从而去执行对应的操作，</w:t>
        </w:r>
      </w:ins>
      <w:ins w:id="7209" w:author="◉‿◉" w:date="2020-05-04T14:27:00Z">
        <w:r>
          <w:rPr>
            <w:rFonts w:hint="eastAsia"/>
          </w:rPr>
          <w:t>接收数据流程</w:t>
        </w:r>
      </w:ins>
      <w:ins w:id="7210" w:author="◉‿◉" w:date="2020-04-29T22:31:00Z">
        <w:r>
          <w:rPr>
            <w:rFonts w:hint="eastAsia"/>
          </w:rPr>
          <w:t>如图4-20。</w:t>
        </w:r>
      </w:ins>
    </w:p>
    <w:p>
      <w:pPr>
        <w:pStyle w:val="6"/>
        <w:rPr>
          <w:ins w:id="7211" w:author="◉‿◉" w:date="2020-04-29T22:31:00Z"/>
        </w:rPr>
      </w:pPr>
      <w:ins w:id="7212" w:author="◉‿◉" w:date="2020-04-29T22:31:00Z">
        <w:r>
          <w:rPr>
            <w:rFonts w:hint="eastAsia"/>
          </w:rPr>
          <w:t>上传数据则是</w:t>
        </w:r>
      </w:ins>
      <w:ins w:id="7213" w:author="◉‿◉" w:date="2020-05-04T14:27:00Z">
        <w:r>
          <w:rPr>
            <w:rFonts w:hint="eastAsia"/>
          </w:rPr>
          <w:t>在</w:t>
        </w:r>
      </w:ins>
      <w:ins w:id="7214" w:author="◉‿◉" w:date="2020-04-29T22:31:00Z">
        <w:r>
          <w:rPr>
            <w:rFonts w:hint="eastAsia"/>
          </w:rPr>
          <w:t>TIM3定时10秒上传一次，</w:t>
        </w:r>
      </w:ins>
      <w:ins w:id="7215" w:author="◉‿◉" w:date="2020-05-04T14:27:00Z">
        <w:r>
          <w:rPr>
            <w:rFonts w:hint="eastAsia"/>
          </w:rPr>
          <w:t>发送数据流程</w:t>
        </w:r>
      </w:ins>
      <w:ins w:id="7216" w:author="◉‿◉" w:date="2020-04-29T22:31:00Z">
        <w:r>
          <w:rPr>
            <w:rFonts w:hint="eastAsia"/>
          </w:rPr>
          <w:t>如图4-21。</w:t>
        </w:r>
      </w:ins>
    </w:p>
    <w:p>
      <w:pPr>
        <w:jc w:val="center"/>
        <w:rPr>
          <w:ins w:id="7217" w:author="◉‿◉" w:date="2020-04-29T22:31:00Z"/>
          <w:rFonts w:ascii="宋体" w:hAnsi="宋体"/>
          <w:sz w:val="18"/>
          <w:szCs w:val="18"/>
        </w:rPr>
      </w:pPr>
      <w:ins w:id="7218" w:author="◉‿◉" w:date="2020-04-29T22:31:00Z">
        <w:r>
          <w:rPr>
            <w:rFonts w:ascii="宋体" w:hAnsi="宋体"/>
            <w:sz w:val="18"/>
            <w:szCs w:val="18"/>
            <w:rPrChange w:id="7221" w:author="Unknown" w:date="">
              <w:rPr/>
            </w:rPrChange>
          </w:rPr>
          <w:drawing>
            <wp:inline distT="0" distB="0" distL="114300" distR="114300">
              <wp:extent cx="2343150" cy="2860040"/>
              <wp:effectExtent l="0" t="0" r="0" b="0"/>
              <wp:docPr id="15" name="ECB019B1-382A-4266-B25C-5B523AA43C14-1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11" descr="qt_temp"/>
                      <pic:cNvPicPr>
                        <a:picLocks noChangeAspect="1"/>
                      </pic:cNvPicPr>
                    </pic:nvPicPr>
                    <pic:blipFill>
                      <a:blip r:embed="rId54"/>
                      <a:srcRect l="9877" t="6046" r="9862" b="7484"/>
                      <a:stretch>
                        <a:fillRect/>
                      </a:stretch>
                    </pic:blipFill>
                    <pic:spPr>
                      <a:xfrm>
                        <a:off x="0" y="0"/>
                        <a:ext cx="2343150" cy="2860040"/>
                      </a:xfrm>
                      <a:prstGeom prst="rect">
                        <a:avLst/>
                      </a:prstGeom>
                    </pic:spPr>
                  </pic:pic>
                </a:graphicData>
              </a:graphic>
            </wp:inline>
          </w:drawing>
        </w:r>
      </w:ins>
    </w:p>
    <w:p>
      <w:pPr>
        <w:pStyle w:val="60"/>
        <w:rPr>
          <w:ins w:id="7222" w:author="◉‿◉" w:date="2020-04-29T22:31:00Z"/>
        </w:rPr>
      </w:pPr>
      <w:ins w:id="7223" w:author="◉‿◉" w:date="2020-04-29T22:31:00Z">
        <w:bookmarkStart w:id="537" w:name="_Toc13593"/>
        <w:bookmarkStart w:id="538" w:name="_Toc8409"/>
        <w:bookmarkStart w:id="539" w:name="_Toc18762"/>
        <w:bookmarkStart w:id="540" w:name="_Toc21945"/>
        <w:bookmarkStart w:id="541" w:name="_Toc27096"/>
        <w:bookmarkStart w:id="542" w:name="_Toc9701"/>
        <w:bookmarkStart w:id="543" w:name="_Toc26194"/>
        <w:bookmarkStart w:id="544" w:name="_Toc32295"/>
        <w:r>
          <w:rPr>
            <w:rFonts w:hint="eastAsia"/>
          </w:rPr>
          <w:t>图4-20 ESP8266接收数据</w:t>
        </w:r>
        <w:bookmarkEnd w:id="537"/>
        <w:bookmarkEnd w:id="538"/>
        <w:bookmarkEnd w:id="539"/>
        <w:bookmarkEnd w:id="540"/>
        <w:bookmarkEnd w:id="541"/>
        <w:bookmarkEnd w:id="542"/>
        <w:bookmarkEnd w:id="543"/>
        <w:bookmarkEnd w:id="544"/>
      </w:ins>
    </w:p>
    <w:p>
      <w:pPr>
        <w:jc w:val="center"/>
        <w:rPr>
          <w:ins w:id="7224" w:author="◉‿◉" w:date="2020-04-29T22:31:00Z"/>
          <w:rFonts w:ascii="宋体" w:hAnsi="宋体"/>
          <w:sz w:val="18"/>
          <w:szCs w:val="18"/>
        </w:rPr>
      </w:pPr>
      <w:ins w:id="7225" w:author="◉‿◉" w:date="2020-04-29T23:59:00Z">
        <w:r>
          <w:rPr>
            <w:rFonts w:ascii="宋体" w:hAnsi="宋体"/>
            <w:sz w:val="18"/>
            <w:szCs w:val="18"/>
            <w:rPrChange w:id="7228" w:author="Unknown" w:date="">
              <w:rPr/>
            </w:rPrChange>
          </w:rPr>
          <w:drawing>
            <wp:inline distT="0" distB="0" distL="114300" distR="114300">
              <wp:extent cx="1220470" cy="2614295"/>
              <wp:effectExtent l="0" t="0" r="0" b="0"/>
              <wp:docPr id="17" name="ECB019B1-382A-4266-B25C-5B523AA43C14-1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B019B1-382A-4266-B25C-5B523AA43C14-12" descr="qt_temp"/>
                      <pic:cNvPicPr>
                        <a:picLocks noChangeAspect="1"/>
                      </pic:cNvPicPr>
                    </pic:nvPicPr>
                    <pic:blipFill>
                      <a:blip r:embed="rId55"/>
                      <a:srcRect l="10660" t="7488" r="17335" b="9830"/>
                      <a:stretch>
                        <a:fillRect/>
                      </a:stretch>
                    </pic:blipFill>
                    <pic:spPr>
                      <a:xfrm>
                        <a:off x="0" y="0"/>
                        <a:ext cx="1220470" cy="2614295"/>
                      </a:xfrm>
                      <a:prstGeom prst="rect">
                        <a:avLst/>
                      </a:prstGeom>
                    </pic:spPr>
                  </pic:pic>
                </a:graphicData>
              </a:graphic>
            </wp:inline>
          </w:drawing>
        </w:r>
      </w:ins>
    </w:p>
    <w:p>
      <w:pPr>
        <w:pStyle w:val="60"/>
        <w:rPr>
          <w:ins w:id="7229" w:author="◉‿◉" w:date="2020-04-29T22:31:00Z"/>
        </w:rPr>
      </w:pPr>
      <w:ins w:id="7230" w:author="◉‿◉" w:date="2020-04-29T22:31:00Z">
        <w:bookmarkStart w:id="545" w:name="_Toc28664"/>
        <w:bookmarkStart w:id="546" w:name="_Toc20873"/>
        <w:bookmarkStart w:id="547" w:name="_Toc1206"/>
        <w:bookmarkStart w:id="548" w:name="_Toc27010"/>
        <w:bookmarkStart w:id="549" w:name="_Toc26288"/>
        <w:bookmarkStart w:id="550" w:name="_Toc11596"/>
        <w:bookmarkStart w:id="551" w:name="_Toc825"/>
        <w:bookmarkStart w:id="552" w:name="_Toc10326"/>
        <w:r>
          <w:rPr>
            <w:rFonts w:hint="eastAsia"/>
          </w:rPr>
          <w:t>图4-21 ESP8266发送数据</w:t>
        </w:r>
        <w:bookmarkEnd w:id="545"/>
        <w:bookmarkEnd w:id="546"/>
        <w:bookmarkEnd w:id="547"/>
        <w:bookmarkEnd w:id="548"/>
        <w:bookmarkEnd w:id="549"/>
        <w:bookmarkEnd w:id="550"/>
        <w:bookmarkEnd w:id="551"/>
        <w:bookmarkEnd w:id="552"/>
      </w:ins>
    </w:p>
    <w:p>
      <w:pPr>
        <w:pStyle w:val="57"/>
        <w:rPr>
          <w:ins w:id="7231" w:author="◉‿◉" w:date="2020-04-29T22:31:00Z"/>
        </w:rPr>
      </w:pPr>
      <w:ins w:id="7232" w:author="◉‿◉" w:date="2020-04-29T22:31:00Z">
        <w:bookmarkStart w:id="553" w:name="_Toc2418"/>
        <w:bookmarkStart w:id="554" w:name="_Toc23794"/>
        <w:bookmarkStart w:id="555" w:name="_Toc7615"/>
        <w:bookmarkStart w:id="556" w:name="_Toc4111"/>
        <w:bookmarkStart w:id="557" w:name="_Toc9938"/>
        <w:bookmarkStart w:id="558" w:name="_Toc28880"/>
        <w:bookmarkStart w:id="559" w:name="_Toc27787"/>
        <w:r>
          <w:rPr>
            <w:rFonts w:hint="eastAsia"/>
          </w:rPr>
          <w:t>4.5 TLINK服务器设计</w:t>
        </w:r>
        <w:bookmarkEnd w:id="553"/>
        <w:bookmarkEnd w:id="554"/>
        <w:bookmarkEnd w:id="555"/>
        <w:bookmarkEnd w:id="556"/>
        <w:bookmarkEnd w:id="557"/>
        <w:bookmarkEnd w:id="558"/>
        <w:bookmarkEnd w:id="559"/>
      </w:ins>
    </w:p>
    <w:p>
      <w:pPr>
        <w:pStyle w:val="6"/>
        <w:rPr>
          <w:ins w:id="7233" w:author="◉‿◉" w:date="2020-04-29T22:31:00Z"/>
        </w:rPr>
      </w:pPr>
      <w:ins w:id="7234" w:author="◉‿◉" w:date="2020-04-29T22:31:00Z">
        <w:r>
          <w:rPr>
            <w:rFonts w:hint="eastAsia"/>
          </w:rPr>
          <w:t>TLINK服务器设计主要由以下部分组成：创建设备、连接设备、添加触发器、添加云组态。系统中传感器采集的数据经WIFI模块通过TCP协议透传到云服务器所创建的设备中，用户通过网页或者手机微信公众号绑定服务器上设备，不仅可直观的监测到监控中心上数据，而且能够查询到数据的历史记录</w:t>
        </w:r>
      </w:ins>
      <w:ins w:id="7235" w:author="◉‿◉" w:date="2020-05-04T14:29:00Z">
        <w:r>
          <w:rPr>
            <w:rFonts w:hint="eastAsia"/>
          </w:rPr>
          <w:t>，如图4-22</w:t>
        </w:r>
      </w:ins>
      <w:ins w:id="7236" w:author="◉‿◉" w:date="2020-04-29T22:31:00Z">
        <w:r>
          <w:rPr>
            <w:rFonts w:hint="eastAsia"/>
          </w:rPr>
          <w:t>。同时当传感器数据有异常情况出现时，触发器能及时通过所绑定的方式通知用户。</w:t>
        </w:r>
      </w:ins>
    </w:p>
    <w:p>
      <w:pPr>
        <w:jc w:val="center"/>
        <w:rPr>
          <w:ins w:id="7237" w:author="◉‿◉" w:date="2020-04-29T22:31:00Z"/>
          <w:rFonts w:ascii="宋体" w:hAnsi="宋体"/>
          <w:sz w:val="18"/>
          <w:szCs w:val="18"/>
        </w:rPr>
      </w:pPr>
      <w:ins w:id="7238" w:author="◉‿◉" w:date="2020-04-29T22:31:00Z">
        <w:r>
          <w:rPr>
            <w:rFonts w:ascii="宋体" w:hAnsi="宋体"/>
            <w:rPrChange w:id="7241" w:author="Unknown" w:date="">
              <w:rPr/>
            </w:rPrChange>
          </w:rPr>
          <w:drawing>
            <wp:inline distT="0" distB="0" distL="114300" distR="114300">
              <wp:extent cx="5793105" cy="1975485"/>
              <wp:effectExtent l="0" t="0" r="13335" b="5715"/>
              <wp:docPr id="20"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2"/>
                      <pic:cNvPicPr>
                        <a:picLocks noChangeAspect="1"/>
                      </pic:cNvPicPr>
                    </pic:nvPicPr>
                    <pic:blipFill>
                      <a:blip r:embed="rId56"/>
                      <a:stretch>
                        <a:fillRect/>
                      </a:stretch>
                    </pic:blipFill>
                    <pic:spPr>
                      <a:xfrm>
                        <a:off x="0" y="0"/>
                        <a:ext cx="5793105" cy="1975485"/>
                      </a:xfrm>
                      <a:prstGeom prst="rect">
                        <a:avLst/>
                      </a:prstGeom>
                      <a:noFill/>
                      <a:ln>
                        <a:noFill/>
                      </a:ln>
                    </pic:spPr>
                  </pic:pic>
                </a:graphicData>
              </a:graphic>
            </wp:inline>
          </w:drawing>
        </w:r>
      </w:ins>
    </w:p>
    <w:p>
      <w:pPr>
        <w:pStyle w:val="60"/>
        <w:rPr>
          <w:ins w:id="7242" w:author="◉‿◉" w:date="2020-04-29T22:31:00Z"/>
        </w:rPr>
      </w:pPr>
      <w:ins w:id="7243" w:author="◉‿◉" w:date="2020-04-29T22:31:00Z">
        <w:bookmarkStart w:id="560" w:name="_Toc22279"/>
        <w:bookmarkStart w:id="561" w:name="_Toc32331"/>
        <w:bookmarkStart w:id="562" w:name="_Toc32085"/>
        <w:bookmarkStart w:id="563" w:name="_Toc29542"/>
        <w:bookmarkStart w:id="564" w:name="_Toc11718"/>
        <w:bookmarkStart w:id="565" w:name="_Toc13862"/>
        <w:bookmarkStart w:id="566" w:name="_Toc16359"/>
        <w:bookmarkStart w:id="567" w:name="_Toc19372"/>
        <w:r>
          <w:rPr>
            <w:rFonts w:hint="eastAsia"/>
          </w:rPr>
          <w:t>图4-22 TLINK监控中心画面</w:t>
        </w:r>
        <w:bookmarkEnd w:id="560"/>
        <w:bookmarkEnd w:id="561"/>
        <w:bookmarkEnd w:id="562"/>
        <w:bookmarkEnd w:id="563"/>
        <w:bookmarkEnd w:id="564"/>
        <w:bookmarkEnd w:id="565"/>
        <w:bookmarkEnd w:id="566"/>
        <w:bookmarkEnd w:id="567"/>
      </w:ins>
    </w:p>
    <w:p>
      <w:pPr>
        <w:pStyle w:val="58"/>
        <w:rPr>
          <w:ins w:id="7244" w:author="◉‿◉" w:date="2020-04-29T22:31:00Z"/>
        </w:rPr>
      </w:pPr>
      <w:ins w:id="7245" w:author="◉‿◉" w:date="2020-04-29T22:31:00Z">
        <w:bookmarkStart w:id="568" w:name="_Toc4171"/>
        <w:bookmarkStart w:id="569" w:name="_Toc21822"/>
        <w:bookmarkStart w:id="570" w:name="_Toc3882"/>
        <w:bookmarkStart w:id="571" w:name="_Toc13788"/>
        <w:bookmarkStart w:id="572" w:name="_Toc11039"/>
        <w:bookmarkStart w:id="573" w:name="_Toc16858"/>
        <w:bookmarkStart w:id="574" w:name="_Toc8119"/>
        <w:r>
          <w:rPr>
            <w:rFonts w:hint="eastAsia"/>
          </w:rPr>
          <w:t>4.5.1 创建设备</w:t>
        </w:r>
        <w:bookmarkEnd w:id="568"/>
        <w:bookmarkEnd w:id="569"/>
        <w:bookmarkEnd w:id="570"/>
        <w:bookmarkEnd w:id="571"/>
        <w:bookmarkEnd w:id="572"/>
        <w:bookmarkEnd w:id="573"/>
        <w:bookmarkEnd w:id="574"/>
      </w:ins>
    </w:p>
    <w:p>
      <w:pPr>
        <w:pStyle w:val="6"/>
        <w:rPr>
          <w:ins w:id="7246" w:author="◉‿◉" w:date="2020-04-29T22:31:00Z"/>
        </w:rPr>
      </w:pPr>
      <w:ins w:id="7247" w:author="◉‿◉" w:date="2020-04-29T22:31:00Z">
        <w:r>
          <w:rPr>
            <w:rFonts w:hint="eastAsia"/>
          </w:rPr>
          <w:t>在TLINK官网上按照提示注册用户账号后，登录TLINK物联网平台，在左侧导航栏选择设备管理</w:t>
        </w:r>
      </w:ins>
      <w:ins w:id="7248" w:author="◉‿◉" w:date="2020-05-04T22:02:00Z">
        <w:r>
          <w:rPr>
            <w:rFonts w:hint="eastAsia"/>
          </w:rPr>
          <w:t>，然后选择</w:t>
        </w:r>
      </w:ins>
      <w:ins w:id="7249" w:author="◉‿◉" w:date="2020-04-29T22:31:00Z">
        <w:r>
          <w:rPr>
            <w:rFonts w:hint="eastAsia"/>
          </w:rPr>
          <w:t>添加设备，</w:t>
        </w:r>
      </w:ins>
      <w:ins w:id="7250" w:author="◉‿◉" w:date="2020-05-04T22:10:00Z">
        <w:r>
          <w:rPr>
            <w:rFonts w:hint="eastAsia"/>
          </w:rPr>
          <w:t>选择设备分组，输入设备名称</w:t>
        </w:r>
      </w:ins>
      <w:ins w:id="7251" w:author="◉‿◉" w:date="2020-05-04T22:13:00Z">
        <w:r>
          <w:rPr>
            <w:rFonts w:hint="eastAsia"/>
          </w:rPr>
          <w:t>和选择设备logo</w:t>
        </w:r>
      </w:ins>
      <w:ins w:id="7252" w:author="◉‿◉" w:date="2020-05-04T22:10:00Z">
        <w:r>
          <w:rPr>
            <w:rFonts w:hint="eastAsia"/>
          </w:rPr>
          <w:t>，选择链接协议</w:t>
        </w:r>
      </w:ins>
      <w:ins w:id="7253" w:author="◉‿◉" w:date="2020-05-04T22:11:00Z">
        <w:r>
          <w:rPr>
            <w:rFonts w:hint="eastAsia"/>
          </w:rPr>
          <w:t>、掉线延时</w:t>
        </w:r>
      </w:ins>
      <w:ins w:id="7254" w:author="◉‿◉" w:date="2020-04-29T22:31:00Z">
        <w:r>
          <w:rPr>
            <w:rFonts w:hint="eastAsia"/>
          </w:rPr>
          <w:t>。如图4-23。</w:t>
        </w:r>
      </w:ins>
    </w:p>
    <w:p>
      <w:pPr>
        <w:pStyle w:val="6"/>
        <w:rPr>
          <w:ins w:id="7255" w:author="◉‿◉" w:date="2020-04-29T22:31:00Z"/>
        </w:rPr>
      </w:pPr>
      <w:ins w:id="7256" w:author="◉‿◉" w:date="2020-04-29T22:31:00Z">
        <w:r>
          <w:rPr>
            <w:rFonts w:hint="eastAsia"/>
          </w:rPr>
          <w:t>（1）设备</w:t>
        </w:r>
      </w:ins>
      <w:ins w:id="7257" w:author="◉‿◉" w:date="2020-05-07T08:24:00Z">
        <w:r>
          <w:rPr>
            <w:rFonts w:hint="eastAsia"/>
          </w:rPr>
          <w:t>管理</w:t>
        </w:r>
      </w:ins>
      <w:ins w:id="7258" w:author="◉‿◉" w:date="2020-04-29T22:31:00Z">
        <w:r>
          <w:rPr>
            <w:rFonts w:hint="eastAsia"/>
          </w:rPr>
          <w:t>：</w:t>
        </w:r>
      </w:ins>
      <w:ins w:id="7259" w:author="◉‿◉" w:date="2020-05-04T22:20:00Z">
        <w:r>
          <w:rPr>
            <w:rFonts w:hint="eastAsia"/>
          </w:rPr>
          <w:t>用户可以对设备分组</w:t>
        </w:r>
      </w:ins>
      <w:ins w:id="7260" w:author="◉‿◉" w:date="2020-05-06T23:28:00Z">
        <w:r>
          <w:rPr>
            <w:rFonts w:hint="eastAsia"/>
          </w:rPr>
          <w:t>处理</w:t>
        </w:r>
      </w:ins>
      <w:ins w:id="7261" w:author="◉‿◉" w:date="2020-05-04T22:20:00Z">
        <w:r>
          <w:rPr>
            <w:rFonts w:hint="eastAsia"/>
          </w:rPr>
          <w:t>，方便</w:t>
        </w:r>
      </w:ins>
      <w:ins w:id="7262" w:author="◉‿◉" w:date="2020-05-04T22:21:00Z">
        <w:r>
          <w:rPr>
            <w:rFonts w:hint="eastAsia"/>
          </w:rPr>
          <w:t>对自身所创建的设备有序管理</w:t>
        </w:r>
      </w:ins>
      <w:ins w:id="7263" w:author="◉‿◉" w:date="2020-04-29T22:31:00Z">
        <w:r>
          <w:rPr>
            <w:rFonts w:hint="eastAsia"/>
          </w:rPr>
          <w:t>。</w:t>
        </w:r>
      </w:ins>
    </w:p>
    <w:p>
      <w:pPr>
        <w:pStyle w:val="6"/>
        <w:rPr>
          <w:ins w:id="7264" w:author="◉‿◉" w:date="2020-04-29T22:31:00Z"/>
        </w:rPr>
      </w:pPr>
      <w:ins w:id="7265" w:author="◉‿◉" w:date="2020-04-29T22:31:00Z">
        <w:r>
          <w:rPr>
            <w:rFonts w:hint="eastAsia"/>
          </w:rPr>
          <w:t>（</w:t>
        </w:r>
      </w:ins>
      <w:ins w:id="7266" w:author="◉‿◉" w:date="2020-04-30T09:40:00Z">
        <w:r>
          <w:rPr>
            <w:rFonts w:hint="eastAsia"/>
          </w:rPr>
          <w:t>2</w:t>
        </w:r>
      </w:ins>
      <w:ins w:id="7267" w:author="◉‿◉" w:date="2020-04-29T22:31:00Z">
        <w:r>
          <w:rPr>
            <w:rFonts w:hint="eastAsia"/>
          </w:rPr>
          <w:t>）链接协议：</w:t>
        </w:r>
      </w:ins>
      <w:ins w:id="7268" w:author="◉‿◉" w:date="2020-05-04T22:12:00Z">
        <w:r>
          <w:rPr>
            <w:rFonts w:hint="eastAsia"/>
          </w:rPr>
          <w:t>云平台</w:t>
        </w:r>
      </w:ins>
      <w:ins w:id="7269" w:author="◉‿◉" w:date="2020-05-04T22:16:00Z">
        <w:r>
          <w:rPr>
            <w:rFonts w:hint="eastAsia"/>
          </w:rPr>
          <w:t>发送下行数据协议</w:t>
        </w:r>
      </w:ins>
      <w:ins w:id="7270" w:author="◉‿◉" w:date="2020-05-04T22:12:00Z">
        <w:r>
          <w:rPr>
            <w:rFonts w:hint="eastAsia"/>
          </w:rPr>
          <w:t>，</w:t>
        </w:r>
      </w:ins>
      <w:ins w:id="7271" w:author="◉‿◉" w:date="2020-04-29T22:31:00Z">
        <w:r>
          <w:rPr>
            <w:rFonts w:hint="eastAsia"/>
          </w:rPr>
          <w:t>根据系统中ESP8266模块支持的协议。</w:t>
        </w:r>
      </w:ins>
    </w:p>
    <w:p>
      <w:pPr>
        <w:pStyle w:val="6"/>
        <w:rPr>
          <w:ins w:id="7272" w:author="◉‿◉" w:date="2020-04-29T22:31:00Z"/>
        </w:rPr>
      </w:pPr>
      <w:ins w:id="7273" w:author="◉‿◉" w:date="2020-04-29T22:31:00Z">
        <w:r>
          <w:rPr>
            <w:rFonts w:hint="eastAsia"/>
          </w:rPr>
          <w:t>（</w:t>
        </w:r>
      </w:ins>
      <w:ins w:id="7274" w:author="◉‿◉" w:date="2020-04-30T09:40:00Z">
        <w:r>
          <w:rPr>
            <w:rFonts w:hint="eastAsia"/>
          </w:rPr>
          <w:t>3</w:t>
        </w:r>
      </w:ins>
      <w:ins w:id="7275" w:author="◉‿◉" w:date="2020-04-29T22:31:00Z">
        <w:r>
          <w:rPr>
            <w:rFonts w:hint="eastAsia"/>
          </w:rPr>
          <w:t>）掉线延时：</w:t>
        </w:r>
      </w:ins>
      <w:ins w:id="7276" w:author="◉‿◉" w:date="2020-05-04T22:27:00Z">
        <w:r>
          <w:rPr>
            <w:rFonts w:hint="eastAsia"/>
          </w:rPr>
          <w:t>终端设备成功连接至</w:t>
        </w:r>
      </w:ins>
      <w:ins w:id="7277" w:author="◉‿◉" w:date="2020-05-04T22:28:00Z">
        <w:r>
          <w:rPr>
            <w:rFonts w:hint="eastAsia"/>
          </w:rPr>
          <w:t>TLINK服务器时，</w:t>
        </w:r>
      </w:ins>
      <w:ins w:id="7278" w:author="◉‿◉" w:date="2020-05-04T22:29:00Z">
        <w:r>
          <w:rPr>
            <w:rFonts w:hint="eastAsia"/>
          </w:rPr>
          <w:t>监控</w:t>
        </w:r>
      </w:ins>
      <w:ins w:id="7279" w:author="◉‿◉" w:date="2020-05-04T22:30:00Z">
        <w:r>
          <w:rPr>
            <w:rFonts w:hint="eastAsia"/>
          </w:rPr>
          <w:t>中心设备会显示“已连接”，</w:t>
        </w:r>
      </w:ins>
      <w:ins w:id="7280" w:author="◉‿◉" w:date="2020-05-04T22:32:00Z">
        <w:r>
          <w:rPr>
            <w:rFonts w:hint="eastAsia"/>
          </w:rPr>
          <w:t>若在该时间段内，</w:t>
        </w:r>
      </w:ins>
      <w:ins w:id="7281" w:author="◉‿◉" w:date="2020-05-04T22:33:00Z">
        <w:r>
          <w:rPr>
            <w:rFonts w:hint="eastAsia"/>
          </w:rPr>
          <w:t>云平台</w:t>
        </w:r>
      </w:ins>
      <w:ins w:id="7282" w:author="◉‿◉" w:date="2020-05-04T22:34:00Z">
        <w:r>
          <w:rPr>
            <w:rFonts w:hint="eastAsia"/>
          </w:rPr>
          <w:t>一直</w:t>
        </w:r>
      </w:ins>
      <w:ins w:id="7283" w:author="◉‿◉" w:date="2020-05-04T22:35:00Z">
        <w:r>
          <w:rPr>
            <w:rFonts w:hint="eastAsia"/>
          </w:rPr>
          <w:t>没有</w:t>
        </w:r>
      </w:ins>
      <w:ins w:id="7284" w:author="◉‿◉" w:date="2020-05-04T22:34:00Z">
        <w:r>
          <w:rPr>
            <w:rFonts w:hint="eastAsia"/>
          </w:rPr>
          <w:t>接收到</w:t>
        </w:r>
      </w:ins>
      <w:ins w:id="7285" w:author="◉‿◉" w:date="2020-05-04T22:35:00Z">
        <w:r>
          <w:rPr>
            <w:rFonts w:hint="eastAsia"/>
          </w:rPr>
          <w:t>远程终端设备发送的数据</w:t>
        </w:r>
      </w:ins>
      <w:ins w:id="7286" w:author="◉‿◉" w:date="2020-05-04T22:33:00Z">
        <w:r>
          <w:rPr>
            <w:rFonts w:hint="eastAsia"/>
          </w:rPr>
          <w:t>，</w:t>
        </w:r>
      </w:ins>
      <w:ins w:id="7287" w:author="◉‿◉" w:date="2020-05-04T22:36:00Z">
        <w:r>
          <w:rPr>
            <w:rFonts w:hint="eastAsia"/>
          </w:rPr>
          <w:t>则监控中心设备显示“未连接”状态</w:t>
        </w:r>
      </w:ins>
      <w:ins w:id="7288" w:author="◉‿◉" w:date="2020-05-04T22:37:00Z">
        <w:r>
          <w:rPr>
            <w:rFonts w:hint="eastAsia"/>
          </w:rPr>
          <w:t>。</w:t>
        </w:r>
      </w:ins>
      <w:ins w:id="7289" w:author="◉‿◉" w:date="2020-04-29T22:31:00Z">
        <w:r>
          <w:rPr>
            <w:rFonts w:hint="eastAsia"/>
          </w:rPr>
          <w:t>窗帘系统每10秒会上传一次传感器数据，设置其值为60s。</w:t>
        </w:r>
      </w:ins>
    </w:p>
    <w:p>
      <w:pPr>
        <w:pStyle w:val="6"/>
        <w:rPr>
          <w:ins w:id="7290" w:author="◉‿◉" w:date="2020-04-29T22:31:00Z"/>
        </w:rPr>
      </w:pPr>
      <w:ins w:id="7291" w:author="◉‿◉" w:date="2020-04-29T22:31:00Z">
        <w:r>
          <w:rPr>
            <w:rFonts w:hint="eastAsia"/>
          </w:rPr>
          <w:t>（</w:t>
        </w:r>
      </w:ins>
      <w:ins w:id="7292" w:author="◉‿◉" w:date="2020-04-30T09:40:00Z">
        <w:r>
          <w:rPr>
            <w:rFonts w:hint="eastAsia"/>
          </w:rPr>
          <w:t>4</w:t>
        </w:r>
      </w:ins>
      <w:ins w:id="7293" w:author="◉‿◉" w:date="2020-04-29T22:31:00Z">
        <w:r>
          <w:rPr>
            <w:rFonts w:hint="eastAsia"/>
          </w:rPr>
          <w:t>）传感器：添加不同类型的数值，用来显示设备的不同变量，一个传感器代表设备的一个变量。在窗帘系统中共</w:t>
        </w:r>
      </w:ins>
      <w:ins w:id="7294" w:author="◉‿◉" w:date="2020-05-04T14:32:00Z">
        <w:r>
          <w:rPr>
            <w:rFonts w:hint="eastAsia"/>
          </w:rPr>
          <w:t>需</w:t>
        </w:r>
      </w:ins>
      <w:ins w:id="7295" w:author="◉‿◉" w:date="2020-04-29T22:31:00Z">
        <w:r>
          <w:rPr>
            <w:rFonts w:hint="eastAsia"/>
          </w:rPr>
          <w:t>上传4个采集到的数据以及6种功能的控制，因此需要添加4个数据型传感器，6个开关型传感器。</w:t>
        </w:r>
      </w:ins>
    </w:p>
    <w:p>
      <w:pPr>
        <w:pStyle w:val="6"/>
      </w:pPr>
      <w:ins w:id="7296" w:author="◉‿◉" w:date="2020-04-29T22:31:00Z">
        <w:r>
          <w:rPr>
            <w:rFonts w:hint="eastAsia"/>
          </w:rPr>
          <w:t>（</w:t>
        </w:r>
      </w:ins>
      <w:ins w:id="7297" w:author="◉‿◉" w:date="2020-04-30T09:40:00Z">
        <w:r>
          <w:rPr>
            <w:rFonts w:hint="eastAsia"/>
          </w:rPr>
          <w:t>5</w:t>
        </w:r>
      </w:ins>
      <w:ins w:id="7298" w:author="◉‿◉" w:date="2020-04-29T22:31:00Z">
        <w:r>
          <w:rPr>
            <w:rFonts w:hint="eastAsia"/>
          </w:rPr>
          <w:t>）创建设备：创建设备后由平台自动生成一个序列号，它设备的唯一标识，可以重新获取和编辑，窗帘系统依靠此序列号与服务器上设备进行匹配。</w:t>
        </w:r>
        <w:bookmarkEnd w:id="270"/>
        <w:bookmarkEnd w:id="271"/>
        <w:bookmarkEnd w:id="272"/>
        <w:bookmarkEnd w:id="273"/>
        <w:bookmarkEnd w:id="274"/>
        <w:bookmarkEnd w:id="275"/>
      </w:ins>
      <w:bookmarkStart w:id="575" w:name="_Toc188852321"/>
      <w:bookmarkStart w:id="576" w:name="_Toc188851604"/>
      <w:bookmarkStart w:id="577" w:name="_Toc188851834"/>
      <w:bookmarkStart w:id="578" w:name="_Toc188851688"/>
    </w:p>
    <w:bookmarkEnd w:id="575"/>
    <w:bookmarkEnd w:id="576"/>
    <w:bookmarkEnd w:id="577"/>
    <w:bookmarkEnd w:id="578"/>
    <w:p>
      <w:pPr>
        <w:jc w:val="center"/>
        <w:rPr>
          <w:ins w:id="7299" w:author="◉‿◉" w:date="2020-04-29T22:47:00Z"/>
          <w:rFonts w:ascii="宋体" w:hAnsi="宋体"/>
          <w:sz w:val="18"/>
          <w:szCs w:val="18"/>
        </w:rPr>
      </w:pPr>
      <w:ins w:id="7300" w:author="◉‿◉" w:date="2020-04-30T09:40:00Z">
        <w:r>
          <w:rPr/>
          <w:drawing>
            <wp:inline distT="0" distB="0" distL="0" distR="0">
              <wp:extent cx="4299585" cy="2463800"/>
              <wp:effectExtent l="0" t="0" r="5715" b="12700"/>
              <wp:docPr id="37" name="图片 37"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Desktop\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299585" cy="2463800"/>
                      </a:xfrm>
                      <a:prstGeom prst="rect">
                        <a:avLst/>
                      </a:prstGeom>
                      <a:noFill/>
                      <a:ln>
                        <a:noFill/>
                      </a:ln>
                    </pic:spPr>
                  </pic:pic>
                </a:graphicData>
              </a:graphic>
            </wp:inline>
          </w:drawing>
        </w:r>
      </w:ins>
    </w:p>
    <w:p>
      <w:pPr>
        <w:pStyle w:val="60"/>
        <w:rPr>
          <w:ins w:id="7302" w:author="◉‿◉" w:date="2020-04-29T22:47:00Z"/>
        </w:rPr>
      </w:pPr>
      <w:ins w:id="7303" w:author="◉‿◉" w:date="2020-04-29T22:47:00Z">
        <w:bookmarkStart w:id="579" w:name="_Toc15907"/>
        <w:bookmarkStart w:id="580" w:name="_Toc8483"/>
        <w:bookmarkStart w:id="581" w:name="_Toc5801"/>
        <w:bookmarkStart w:id="582" w:name="_Toc7021"/>
        <w:bookmarkStart w:id="583" w:name="_Toc29889"/>
        <w:bookmarkStart w:id="584" w:name="_Toc17264"/>
        <w:bookmarkStart w:id="585" w:name="_Toc9601"/>
        <w:bookmarkStart w:id="586" w:name="_Toc29044"/>
        <w:r>
          <w:rPr>
            <w:rFonts w:hint="eastAsia"/>
          </w:rPr>
          <w:t>图4-23 创建设备界面</w:t>
        </w:r>
        <w:bookmarkEnd w:id="579"/>
        <w:bookmarkEnd w:id="580"/>
        <w:bookmarkEnd w:id="581"/>
        <w:bookmarkEnd w:id="582"/>
        <w:bookmarkEnd w:id="583"/>
        <w:bookmarkEnd w:id="584"/>
        <w:bookmarkEnd w:id="585"/>
        <w:bookmarkEnd w:id="586"/>
      </w:ins>
    </w:p>
    <w:p>
      <w:pPr>
        <w:pStyle w:val="58"/>
        <w:rPr>
          <w:ins w:id="7304" w:author="◉‿◉" w:date="2020-04-29T22:47:00Z"/>
        </w:rPr>
      </w:pPr>
      <w:ins w:id="7305" w:author="◉‿◉" w:date="2020-04-29T22:48:00Z">
        <w:bookmarkStart w:id="587" w:name="_Toc510620170"/>
        <w:bookmarkStart w:id="588" w:name="_Toc510621501"/>
        <w:bookmarkStart w:id="589" w:name="_Toc21460"/>
        <w:bookmarkStart w:id="590" w:name="_Toc5374"/>
        <w:bookmarkStart w:id="591" w:name="_Toc4506"/>
        <w:bookmarkStart w:id="592" w:name="_Toc15691"/>
        <w:bookmarkStart w:id="593" w:name="_Toc23373"/>
        <w:bookmarkStart w:id="594" w:name="_Toc14891"/>
        <w:bookmarkStart w:id="595" w:name="_Toc32472"/>
        <w:r>
          <w:rPr>
            <w:rFonts w:hint="eastAsia"/>
          </w:rPr>
          <w:t>4</w:t>
        </w:r>
      </w:ins>
      <w:ins w:id="7306" w:author="◉‿◉" w:date="2020-04-29T22:47:00Z">
        <w:r>
          <w:rPr/>
          <w:t>.</w:t>
        </w:r>
      </w:ins>
      <w:ins w:id="7307" w:author="◉‿◉" w:date="2020-04-29T22:47:00Z">
        <w:r>
          <w:rPr>
            <w:rFonts w:hint="eastAsia"/>
          </w:rPr>
          <w:t>5</w:t>
        </w:r>
      </w:ins>
      <w:ins w:id="7308" w:author="◉‿◉" w:date="2020-04-29T22:47:00Z">
        <w:r>
          <w:rPr/>
          <w:t>.</w:t>
        </w:r>
      </w:ins>
      <w:ins w:id="7309" w:author="◉‿◉" w:date="2020-04-29T22:47:00Z">
        <w:r>
          <w:rPr>
            <w:rFonts w:hint="eastAsia"/>
          </w:rPr>
          <w:t xml:space="preserve">2 </w:t>
        </w:r>
        <w:bookmarkEnd w:id="587"/>
        <w:bookmarkEnd w:id="588"/>
      </w:ins>
      <w:ins w:id="7310" w:author="◉‿◉" w:date="2020-04-29T22:48:00Z">
        <w:r>
          <w:rPr>
            <w:rFonts w:hint="eastAsia"/>
          </w:rPr>
          <w:t>连接设备</w:t>
        </w:r>
        <w:bookmarkEnd w:id="589"/>
        <w:bookmarkEnd w:id="590"/>
        <w:bookmarkEnd w:id="591"/>
        <w:bookmarkEnd w:id="592"/>
        <w:bookmarkEnd w:id="593"/>
        <w:bookmarkEnd w:id="594"/>
        <w:bookmarkEnd w:id="595"/>
      </w:ins>
    </w:p>
    <w:p>
      <w:pPr>
        <w:pStyle w:val="6"/>
        <w:rPr>
          <w:ins w:id="7311" w:author="◉‿◉" w:date="2020-04-29T22:48:00Z"/>
        </w:rPr>
      </w:pPr>
      <w:ins w:id="7312" w:author="◉‿◉" w:date="2020-04-29T22:48:00Z">
        <w:r>
          <w:rPr>
            <w:rFonts w:hint="eastAsia"/>
          </w:rPr>
          <w:t>进入设备管理&gt;编辑设备&gt;链接协议&gt;TCP。进入设备管理，设置连接，设置协议标签。</w:t>
        </w:r>
      </w:ins>
    </w:p>
    <w:p>
      <w:pPr>
        <w:pStyle w:val="6"/>
        <w:rPr>
          <w:ins w:id="7313" w:author="◉‿◉" w:date="2020-04-29T22:48:00Z"/>
        </w:rPr>
      </w:pPr>
      <w:ins w:id="7314" w:author="◉‿◉" w:date="2020-04-29T22:48:00Z">
        <w:r>
          <w:rPr>
            <w:rFonts w:hint="eastAsia"/>
          </w:rPr>
          <w:t>设备发给平台的是一组经过特定编码的数据包，并非可以直接显示的数据，所以平台需要对数据包进行解析。为了能够解析更多种数据包，平台定义了“协议标签”，平台通过协议标签的组合来解析数据包。其使用到的标签如下：数据头标签（H）</w:t>
        </w:r>
      </w:ins>
      <w:ins w:id="7315" w:author="◉‿◉" w:date="2020-05-04T21:57:00Z">
        <w:r>
          <w:rPr>
            <w:rFonts w:hint="eastAsia"/>
          </w:rPr>
          <w:t>、</w:t>
        </w:r>
      </w:ins>
      <w:ins w:id="7316" w:author="◉‿◉" w:date="2020-04-29T22:48:00Z">
        <w:r>
          <w:rPr>
            <w:rFonts w:hint="eastAsia"/>
          </w:rPr>
          <w:t>分隔符标签（S）</w:t>
        </w:r>
      </w:ins>
      <w:ins w:id="7317" w:author="◉‿◉" w:date="2020-05-04T21:57:00Z">
        <w:r>
          <w:rPr>
            <w:rFonts w:hint="eastAsia"/>
          </w:rPr>
          <w:t>、</w:t>
        </w:r>
      </w:ins>
      <w:ins w:id="7318" w:author="◉‿◉" w:date="2020-04-29T22:48:00Z">
        <w:r>
          <w:rPr>
            <w:rFonts w:hint="eastAsia"/>
          </w:rPr>
          <w:t>数据标签（D）</w:t>
        </w:r>
      </w:ins>
      <w:ins w:id="7319" w:author="◉‿◉" w:date="2020-05-04T21:57:00Z">
        <w:r>
          <w:rPr>
            <w:rFonts w:hint="eastAsia"/>
          </w:rPr>
          <w:t>、</w:t>
        </w:r>
      </w:ins>
      <w:ins w:id="7320" w:author="◉‿◉" w:date="2020-04-29T22:48:00Z">
        <w:r>
          <w:rPr>
            <w:rFonts w:hint="eastAsia"/>
          </w:rPr>
          <w:t>结束符标签（T）</w:t>
        </w:r>
      </w:ins>
      <w:ins w:id="7321" w:author="◉‿◉" w:date="2020-05-04T21:59:00Z">
        <w:r>
          <w:rPr>
            <w:rFonts w:hint="eastAsia"/>
          </w:rPr>
          <w:t>。</w:t>
        </w:r>
      </w:ins>
    </w:p>
    <w:p>
      <w:pPr>
        <w:pStyle w:val="6"/>
        <w:rPr>
          <w:ins w:id="7322" w:author="◉‿◉" w:date="2020-04-29T22:48:00Z"/>
        </w:rPr>
      </w:pPr>
      <w:ins w:id="7323" w:author="◉‿◉" w:date="2020-04-29T22:48:00Z">
        <w:r>
          <w:rPr>
            <w:rFonts w:hint="eastAsia"/>
          </w:rPr>
          <w:t>WIFI模块发送至服务器协议设置如图</w:t>
        </w:r>
      </w:ins>
      <w:ins w:id="7324" w:author="◉‿◉" w:date="2020-04-29T22:49:00Z">
        <w:r>
          <w:rPr>
            <w:rFonts w:hint="eastAsia"/>
          </w:rPr>
          <w:t>4-24</w:t>
        </w:r>
      </w:ins>
      <w:ins w:id="7325" w:author="◉‿◉" w:date="2020-04-29T22:48:00Z">
        <w:r>
          <w:rPr>
            <w:rFonts w:hint="eastAsia"/>
          </w:rPr>
          <w:t>，对应窗帘系统上传的的数据协议：#28，65，11，40，0，0，0，1，0，0#共十个数据，分别对应温度、湿度、光照强度、光照阈值、窗帘状态、智能模式开关、窗帘开关、夜晚蜂鸣器警报开关、窗帘定时功能、获取最新数据，字符‘1’与‘0’分别代表了功能打开与关闭。首先需要添加数据头标签“#”，然后添加数据标签，之后添加分隔符标签“，”，以此类推，添加完10个数据之后再末尾添加一个结束符标签“#”</w:t>
        </w:r>
      </w:ins>
      <w:ins w:id="7326" w:author="◉‿◉" w:date="2020-05-04T21:59:00Z">
        <w:r>
          <w:rPr>
            <w:rFonts w:hint="eastAsia"/>
          </w:rPr>
          <w:t>。</w:t>
        </w:r>
      </w:ins>
    </w:p>
    <w:p>
      <w:pPr>
        <w:pStyle w:val="6"/>
        <w:rPr>
          <w:ins w:id="7327" w:author="◉‿◉" w:date="2020-04-29T22:48:00Z"/>
        </w:rPr>
      </w:pPr>
      <w:ins w:id="7328" w:author="◉‿◉" w:date="2020-04-29T22:48:00Z">
        <w:r>
          <w:rPr>
            <w:rFonts w:hint="eastAsia"/>
          </w:rPr>
          <w:t>通过打开友善调试助手，按照设置的协议标签发送数据，测试其协议是否设置正确，以及心跳包是否有定时发送，验证其连通性。</w:t>
        </w:r>
      </w:ins>
    </w:p>
    <w:p>
      <w:pPr>
        <w:pStyle w:val="6"/>
        <w:rPr>
          <w:ins w:id="7329" w:author="◉‿◉" w:date="2020-04-29T22:47:00Z"/>
        </w:rPr>
      </w:pPr>
      <w:ins w:id="7330" w:author="◉‿◉" w:date="2020-04-29T22:48:00Z">
        <w:r>
          <w:rPr>
            <w:rFonts w:hint="eastAsia"/>
          </w:rPr>
          <w:t>通过对服务器上面的传感器按照一定数据格式进行写入控制指令</w:t>
        </w:r>
      </w:ins>
      <w:ins w:id="7331" w:author="◉‿◉" w:date="2020-04-29T22:55:00Z">
        <w:r>
          <w:rPr>
            <w:rFonts w:hint="eastAsia"/>
          </w:rPr>
          <w:t>如图4-25</w:t>
        </w:r>
      </w:ins>
      <w:ins w:id="7332" w:author="◉‿◉" w:date="2020-04-29T22:48:00Z">
        <w:r>
          <w:rPr>
            <w:rFonts w:hint="eastAsia"/>
          </w:rPr>
          <w:t>，</w:t>
        </w:r>
      </w:ins>
      <w:ins w:id="7333" w:author="◉‿◉" w:date="2020-05-04T14:36:00Z">
        <w:r>
          <w:rPr>
            <w:rFonts w:hint="eastAsia"/>
          </w:rPr>
          <w:t>来实现远程</w:t>
        </w:r>
      </w:ins>
      <w:ins w:id="7334" w:author="◉‿◉" w:date="2020-05-04T14:37:00Z">
        <w:r>
          <w:rPr>
            <w:rFonts w:hint="eastAsia"/>
          </w:rPr>
          <w:t>控制</w:t>
        </w:r>
      </w:ins>
      <w:ins w:id="7335" w:author="◉‿◉" w:date="2020-05-04T14:36:00Z">
        <w:r>
          <w:rPr>
            <w:rFonts w:hint="eastAsia"/>
          </w:rPr>
          <w:t>终端</w:t>
        </w:r>
      </w:ins>
      <w:ins w:id="7336" w:author="◉‿◉" w:date="2020-05-04T14:37:00Z">
        <w:r>
          <w:rPr>
            <w:rFonts w:hint="eastAsia"/>
          </w:rPr>
          <w:t>的系统</w:t>
        </w:r>
      </w:ins>
      <w:ins w:id="7337" w:author="◉‿◉" w:date="2020-05-04T14:36:00Z">
        <w:r>
          <w:rPr>
            <w:rFonts w:hint="eastAsia"/>
          </w:rPr>
          <w:t>，</w:t>
        </w:r>
      </w:ins>
      <w:ins w:id="7338" w:author="◉‿◉" w:date="2020-04-29T22:48:00Z">
        <w:r>
          <w:rPr>
            <w:rFonts w:hint="eastAsia"/>
          </w:rPr>
          <w:t>如：[curt_on]表示窗帘打开，当STM32的WIFI模块接收到此指令时，窗帘就会打开</w:t>
        </w:r>
      </w:ins>
      <w:ins w:id="7339" w:author="◉‿◉" w:date="2020-04-29T22:56:00Z">
        <w:r>
          <w:rPr>
            <w:rFonts w:hint="eastAsia"/>
          </w:rPr>
          <w:t>。</w:t>
        </w:r>
      </w:ins>
      <w:ins w:id="7340" w:author="◉‿◉" w:date="2020-04-29T22:48:00Z">
        <w:r>
          <w:rPr>
            <w:rFonts w:hint="eastAsia"/>
          </w:rPr>
          <w:t>需要对开关型的传感器进行设置，写入指令之后</w:t>
        </w:r>
      </w:ins>
      <w:ins w:id="7341" w:author="◉‿◉" w:date="2020-05-04T14:37:00Z">
        <w:r>
          <w:rPr>
            <w:rFonts w:hint="eastAsia"/>
          </w:rPr>
          <w:t>用户</w:t>
        </w:r>
      </w:ins>
      <w:ins w:id="7342" w:author="◉‿◉" w:date="2020-04-29T22:48:00Z">
        <w:r>
          <w:rPr>
            <w:rFonts w:hint="eastAsia"/>
          </w:rPr>
          <w:t>就能够通过服务器远程控制智能窗帘系统实现所需要完成的功能。</w:t>
        </w:r>
      </w:ins>
    </w:p>
    <w:p>
      <w:pPr>
        <w:jc w:val="center"/>
        <w:rPr>
          <w:ins w:id="7343" w:author="◉‿◉" w:date="2020-04-29T22:56:00Z"/>
          <w:rFonts w:ascii="宋体" w:hAnsi="宋体"/>
          <w:sz w:val="18"/>
          <w:szCs w:val="18"/>
        </w:rPr>
      </w:pPr>
      <w:ins w:id="7344" w:author="◉‿◉" w:date="2020-04-29T22:57:00Z">
        <w:r>
          <w:rPr/>
          <w:drawing>
            <wp:inline distT="0" distB="0" distL="0" distR="0">
              <wp:extent cx="5158740" cy="276669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stretch>
                        <a:fillRect/>
                      </a:stretch>
                    </pic:blipFill>
                    <pic:spPr>
                      <a:xfrm>
                        <a:off x="0" y="0"/>
                        <a:ext cx="5158740" cy="2766695"/>
                      </a:xfrm>
                      <a:prstGeom prst="rect">
                        <a:avLst/>
                      </a:prstGeom>
                    </pic:spPr>
                  </pic:pic>
                </a:graphicData>
              </a:graphic>
            </wp:inline>
          </w:drawing>
        </w:r>
      </w:ins>
    </w:p>
    <w:p>
      <w:pPr>
        <w:pStyle w:val="60"/>
        <w:rPr>
          <w:ins w:id="7346" w:author="◉‿◉" w:date="2020-04-29T22:56:00Z"/>
        </w:rPr>
      </w:pPr>
      <w:ins w:id="7347" w:author="◉‿◉" w:date="2020-04-29T22:56:00Z">
        <w:bookmarkStart w:id="596" w:name="_Toc12169"/>
        <w:bookmarkStart w:id="597" w:name="_Toc31442"/>
        <w:bookmarkStart w:id="598" w:name="_Toc11505"/>
        <w:bookmarkStart w:id="599" w:name="_Toc16929"/>
        <w:bookmarkStart w:id="600" w:name="_Toc23951"/>
        <w:bookmarkStart w:id="601" w:name="_Toc17009"/>
        <w:bookmarkStart w:id="602" w:name="_Toc13293"/>
        <w:bookmarkStart w:id="603" w:name="_Toc10768"/>
        <w:r>
          <w:rPr>
            <w:rFonts w:hint="eastAsia"/>
          </w:rPr>
          <w:t>图4-2</w:t>
        </w:r>
      </w:ins>
      <w:ins w:id="7348" w:author="◉‿◉" w:date="2020-04-29T22:57:00Z">
        <w:r>
          <w:rPr>
            <w:rFonts w:hint="eastAsia"/>
          </w:rPr>
          <w:t>4</w:t>
        </w:r>
      </w:ins>
      <w:ins w:id="7349" w:author="◉‿◉" w:date="2020-04-29T22:56:00Z">
        <w:r>
          <w:rPr>
            <w:rFonts w:hint="eastAsia"/>
          </w:rPr>
          <w:t xml:space="preserve"> </w:t>
        </w:r>
      </w:ins>
      <w:ins w:id="7350" w:author="◉‿◉" w:date="2020-04-29T22:57:00Z">
        <w:r>
          <w:rPr>
            <w:rFonts w:hint="eastAsia"/>
          </w:rPr>
          <w:t>数据传输协议编辑界面</w:t>
        </w:r>
        <w:bookmarkEnd w:id="596"/>
        <w:bookmarkEnd w:id="597"/>
        <w:bookmarkEnd w:id="598"/>
        <w:bookmarkEnd w:id="599"/>
        <w:bookmarkEnd w:id="600"/>
        <w:bookmarkEnd w:id="601"/>
        <w:bookmarkEnd w:id="602"/>
        <w:bookmarkEnd w:id="603"/>
      </w:ins>
    </w:p>
    <w:p>
      <w:pPr>
        <w:jc w:val="center"/>
        <w:rPr>
          <w:ins w:id="7351" w:author="◉‿◉" w:date="2020-04-29T22:56:00Z"/>
          <w:rFonts w:ascii="宋体" w:hAnsi="宋体"/>
          <w:sz w:val="18"/>
          <w:szCs w:val="18"/>
        </w:rPr>
      </w:pPr>
      <w:ins w:id="7352" w:author="◉‿◉" w:date="2020-04-29T22:57:00Z">
        <w:r>
          <w:rPr/>
          <w:drawing>
            <wp:inline distT="0" distB="0" distL="114300" distR="114300">
              <wp:extent cx="1759585" cy="1906270"/>
              <wp:effectExtent l="0" t="0" r="8255" b="13970"/>
              <wp:docPr id="41"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1"/>
                      <pic:cNvPicPr>
                        <a:picLocks noChangeAspect="1"/>
                      </pic:cNvPicPr>
                    </pic:nvPicPr>
                    <pic:blipFill>
                      <a:blip r:embed="rId59"/>
                      <a:stretch>
                        <a:fillRect/>
                      </a:stretch>
                    </pic:blipFill>
                    <pic:spPr>
                      <a:xfrm>
                        <a:off x="0" y="0"/>
                        <a:ext cx="1759585" cy="1906270"/>
                      </a:xfrm>
                      <a:prstGeom prst="rect">
                        <a:avLst/>
                      </a:prstGeom>
                      <a:noFill/>
                      <a:ln>
                        <a:noFill/>
                      </a:ln>
                    </pic:spPr>
                  </pic:pic>
                </a:graphicData>
              </a:graphic>
            </wp:inline>
          </w:drawing>
        </w:r>
      </w:ins>
    </w:p>
    <w:p>
      <w:pPr>
        <w:pStyle w:val="60"/>
        <w:rPr>
          <w:ins w:id="7354" w:author="◉‿◉" w:date="2020-04-29T22:47:00Z"/>
        </w:rPr>
      </w:pPr>
      <w:ins w:id="7355" w:author="◉‿◉" w:date="2020-04-29T22:56:00Z">
        <w:bookmarkStart w:id="604" w:name="_Toc15994"/>
        <w:bookmarkStart w:id="605" w:name="_Toc8045"/>
        <w:bookmarkStart w:id="606" w:name="_Toc2703"/>
        <w:bookmarkStart w:id="607" w:name="_Toc23861"/>
        <w:bookmarkStart w:id="608" w:name="_Toc7303"/>
        <w:bookmarkStart w:id="609" w:name="_Toc26635"/>
        <w:bookmarkStart w:id="610" w:name="_Toc12191"/>
        <w:bookmarkStart w:id="611" w:name="_Toc21050"/>
        <w:r>
          <w:rPr>
            <w:rFonts w:hint="eastAsia"/>
          </w:rPr>
          <w:t>图4-2</w:t>
        </w:r>
      </w:ins>
      <w:ins w:id="7356" w:author="◉‿◉" w:date="2020-04-29T22:57:00Z">
        <w:r>
          <w:rPr>
            <w:rFonts w:hint="eastAsia"/>
          </w:rPr>
          <w:t>5</w:t>
        </w:r>
      </w:ins>
      <w:ins w:id="7357" w:author="◉‿◉" w:date="2020-04-29T22:56:00Z">
        <w:r>
          <w:rPr>
            <w:rFonts w:hint="eastAsia"/>
          </w:rPr>
          <w:t xml:space="preserve"> </w:t>
        </w:r>
      </w:ins>
      <w:ins w:id="7358" w:author="◉‿◉" w:date="2020-04-29T22:57:00Z">
        <w:r>
          <w:rPr>
            <w:rFonts w:hint="eastAsia"/>
          </w:rPr>
          <w:t>输入控制指令界面</w:t>
        </w:r>
        <w:bookmarkEnd w:id="604"/>
        <w:bookmarkEnd w:id="605"/>
        <w:bookmarkEnd w:id="606"/>
        <w:bookmarkEnd w:id="607"/>
        <w:bookmarkEnd w:id="608"/>
        <w:bookmarkEnd w:id="609"/>
        <w:bookmarkEnd w:id="610"/>
        <w:bookmarkEnd w:id="611"/>
      </w:ins>
    </w:p>
    <w:p>
      <w:pPr>
        <w:pStyle w:val="58"/>
        <w:rPr>
          <w:ins w:id="7359" w:author="◉‿◉" w:date="2020-04-29T22:47:00Z"/>
        </w:rPr>
      </w:pPr>
      <w:ins w:id="7360" w:author="◉‿◉" w:date="2020-04-29T22:58:00Z">
        <w:bookmarkStart w:id="612" w:name="_Toc27838"/>
        <w:bookmarkStart w:id="613" w:name="_Toc18527"/>
        <w:bookmarkStart w:id="614" w:name="_Toc17509"/>
        <w:bookmarkStart w:id="615" w:name="_Toc24758"/>
        <w:bookmarkStart w:id="616" w:name="_Toc105"/>
        <w:bookmarkStart w:id="617" w:name="_Toc20156"/>
        <w:bookmarkStart w:id="618" w:name="_Toc4321"/>
        <w:r>
          <w:rPr>
            <w:rFonts w:hint="eastAsia"/>
          </w:rPr>
          <w:t>4</w:t>
        </w:r>
      </w:ins>
      <w:ins w:id="7361" w:author="◉‿◉" w:date="2020-04-29T22:47:00Z">
        <w:r>
          <w:rPr/>
          <w:t>.</w:t>
        </w:r>
      </w:ins>
      <w:ins w:id="7362" w:author="◉‿◉" w:date="2020-04-29T22:58:00Z">
        <w:r>
          <w:rPr>
            <w:rFonts w:hint="eastAsia"/>
          </w:rPr>
          <w:t>5</w:t>
        </w:r>
      </w:ins>
      <w:ins w:id="7363" w:author="◉‿◉" w:date="2020-04-29T22:47:00Z">
        <w:r>
          <w:rPr/>
          <w:t>.</w:t>
        </w:r>
      </w:ins>
      <w:ins w:id="7364" w:author="◉‿◉" w:date="2020-04-29T22:58:00Z">
        <w:r>
          <w:rPr>
            <w:rFonts w:hint="eastAsia"/>
          </w:rPr>
          <w:t>3</w:t>
        </w:r>
      </w:ins>
      <w:ins w:id="7365" w:author="◉‿◉" w:date="2020-04-29T22:47:00Z">
        <w:r>
          <w:rPr>
            <w:rFonts w:hint="eastAsia"/>
          </w:rPr>
          <w:t xml:space="preserve"> </w:t>
        </w:r>
      </w:ins>
      <w:ins w:id="7366" w:author="◉‿◉" w:date="2020-04-29T22:58:00Z">
        <w:r>
          <w:rPr>
            <w:rFonts w:hint="eastAsia"/>
          </w:rPr>
          <w:t>添加触发器</w:t>
        </w:r>
        <w:bookmarkEnd w:id="612"/>
        <w:bookmarkEnd w:id="613"/>
        <w:bookmarkEnd w:id="614"/>
        <w:bookmarkEnd w:id="615"/>
        <w:bookmarkEnd w:id="616"/>
        <w:bookmarkEnd w:id="617"/>
        <w:bookmarkEnd w:id="618"/>
      </w:ins>
    </w:p>
    <w:p>
      <w:pPr>
        <w:pStyle w:val="6"/>
        <w:rPr>
          <w:ins w:id="7367" w:author="◉‿◉" w:date="2020-04-29T22:58:00Z"/>
        </w:rPr>
      </w:pPr>
      <w:ins w:id="7368" w:author="◉‿◉" w:date="2020-04-29T22:58:00Z">
        <w:r>
          <w:rPr>
            <w:rFonts w:hint="eastAsia"/>
          </w:rPr>
          <w:t>触发器</w:t>
        </w:r>
      </w:ins>
      <w:ins w:id="7369" w:author="◉‿◉" w:date="2020-05-04T18:45:00Z">
        <w:r>
          <w:rPr>
            <w:rFonts w:hint="eastAsia"/>
          </w:rPr>
          <w:t>负责监视数据的变化</w:t>
        </w:r>
      </w:ins>
      <w:ins w:id="7370" w:author="◉‿◉" w:date="2020-04-29T22:58:00Z">
        <w:r>
          <w:rPr>
            <w:rFonts w:hint="eastAsia"/>
          </w:rPr>
          <w:t>。</w:t>
        </w:r>
      </w:ins>
      <w:ins w:id="7371" w:author="◉‿◉" w:date="2020-05-04T18:45:00Z">
        <w:r>
          <w:rPr>
            <w:rFonts w:hint="eastAsia"/>
          </w:rPr>
          <w:t>当终端设备</w:t>
        </w:r>
      </w:ins>
      <w:ins w:id="7372" w:author="◉‿◉" w:date="2020-05-04T18:46:00Z">
        <w:r>
          <w:rPr>
            <w:rFonts w:hint="eastAsia"/>
          </w:rPr>
          <w:t>上传的</w:t>
        </w:r>
      </w:ins>
      <w:ins w:id="7373" w:author="◉‿◉" w:date="2020-05-04T18:45:00Z">
        <w:r>
          <w:rPr>
            <w:rFonts w:hint="eastAsia"/>
          </w:rPr>
          <w:t>传感器数据</w:t>
        </w:r>
      </w:ins>
      <w:ins w:id="7374" w:author="◉‿◉" w:date="2020-05-04T18:46:00Z">
        <w:r>
          <w:rPr>
            <w:rFonts w:hint="eastAsia"/>
          </w:rPr>
          <w:t>与触发</w:t>
        </w:r>
      </w:ins>
      <w:ins w:id="7375" w:author="◉‿◉" w:date="2020-05-06T23:26:00Z">
        <w:r>
          <w:rPr>
            <w:rFonts w:hint="eastAsia"/>
          </w:rPr>
          <w:t>规则</w:t>
        </w:r>
      </w:ins>
      <w:ins w:id="7376" w:author="◉‿◉" w:date="2020-05-04T18:46:00Z">
        <w:r>
          <w:rPr>
            <w:rFonts w:hint="eastAsia"/>
          </w:rPr>
          <w:t>相</w:t>
        </w:r>
      </w:ins>
      <w:ins w:id="7377" w:author="◉‿◉" w:date="2020-05-04T18:47:00Z">
        <w:r>
          <w:rPr>
            <w:rFonts w:hint="eastAsia"/>
          </w:rPr>
          <w:t>匹配时</w:t>
        </w:r>
      </w:ins>
      <w:ins w:id="7378" w:author="◉‿◉" w:date="2020-05-04T18:46:00Z">
        <w:r>
          <w:rPr>
            <w:rFonts w:hint="eastAsia"/>
          </w:rPr>
          <w:t>，</w:t>
        </w:r>
      </w:ins>
      <w:ins w:id="7379" w:author="◉‿◉" w:date="2020-05-04T18:47:00Z">
        <w:r>
          <w:rPr>
            <w:rFonts w:hint="eastAsia"/>
          </w:rPr>
          <w:t>TLINK服务器立刻通过</w:t>
        </w:r>
      </w:ins>
      <w:ins w:id="7380" w:author="◉‿◉" w:date="2020-04-29T22:58:00Z">
        <w:r>
          <w:rPr>
            <w:rFonts w:hint="eastAsia"/>
          </w:rPr>
          <w:t>用户</w:t>
        </w:r>
      </w:ins>
      <w:ins w:id="7381" w:author="◉‿◉" w:date="2020-05-04T18:49:00Z">
        <w:r>
          <w:rPr>
            <w:rFonts w:hint="eastAsia"/>
          </w:rPr>
          <w:t>绑定的方式</w:t>
        </w:r>
      </w:ins>
      <w:ins w:id="7382" w:author="◉‿◉" w:date="2020-05-04T18:50:00Z">
        <w:r>
          <w:rPr>
            <w:rFonts w:hint="eastAsia"/>
          </w:rPr>
          <w:t>发送</w:t>
        </w:r>
      </w:ins>
      <w:ins w:id="7383" w:author="◉‿◉" w:date="2020-05-04T18:51:00Z">
        <w:r>
          <w:rPr>
            <w:rFonts w:hint="eastAsia"/>
          </w:rPr>
          <w:t>警告</w:t>
        </w:r>
      </w:ins>
      <w:ins w:id="7384" w:author="◉‿◉" w:date="2020-05-04T18:50:00Z">
        <w:r>
          <w:rPr>
            <w:rFonts w:hint="eastAsia"/>
          </w:rPr>
          <w:t>通知</w:t>
        </w:r>
      </w:ins>
      <w:ins w:id="7385" w:author="◉‿◉" w:date="2020-05-04T18:49:00Z">
        <w:r>
          <w:rPr>
            <w:rFonts w:hint="eastAsia"/>
          </w:rPr>
          <w:t>，</w:t>
        </w:r>
      </w:ins>
      <w:ins w:id="7386" w:author="◉‿◉" w:date="2020-05-06T23:27:00Z">
        <w:r>
          <w:rPr>
            <w:rFonts w:hint="eastAsia"/>
          </w:rPr>
          <w:t>如此一来</w:t>
        </w:r>
      </w:ins>
      <w:ins w:id="7387" w:author="◉‿◉" w:date="2020-05-04T18:51:00Z">
        <w:r>
          <w:rPr>
            <w:rFonts w:hint="eastAsia"/>
          </w:rPr>
          <w:t>用户</w:t>
        </w:r>
      </w:ins>
      <w:ins w:id="7388" w:author="◉‿◉" w:date="2020-05-06T23:26:00Z">
        <w:r>
          <w:rPr>
            <w:rFonts w:hint="eastAsia"/>
          </w:rPr>
          <w:t>能够</w:t>
        </w:r>
      </w:ins>
      <w:ins w:id="7389" w:author="◉‿◉" w:date="2020-05-04T18:43:00Z">
        <w:r>
          <w:rPr>
            <w:rFonts w:hint="eastAsia"/>
          </w:rPr>
          <w:t>最快时间内</w:t>
        </w:r>
      </w:ins>
      <w:ins w:id="7390" w:author="◉‿◉" w:date="2020-05-04T18:51:00Z">
        <w:r>
          <w:rPr>
            <w:rFonts w:hint="eastAsia"/>
          </w:rPr>
          <w:t>收到</w:t>
        </w:r>
      </w:ins>
      <w:ins w:id="7391" w:author="◉‿◉" w:date="2020-05-04T18:52:00Z">
        <w:r>
          <w:rPr>
            <w:rFonts w:hint="eastAsia"/>
          </w:rPr>
          <w:t>通知</w:t>
        </w:r>
      </w:ins>
      <w:ins w:id="7392" w:author="◉‿◉" w:date="2020-04-29T22:58:00Z">
        <w:r>
          <w:rPr>
            <w:rFonts w:hint="eastAsia"/>
          </w:rPr>
          <w:t>，</w:t>
        </w:r>
      </w:ins>
      <w:ins w:id="7393" w:author="◉‿◉" w:date="2020-05-04T18:43:00Z">
        <w:r>
          <w:rPr>
            <w:rFonts w:hint="eastAsia"/>
          </w:rPr>
          <w:t>及时作出相对应的处理，</w:t>
        </w:r>
      </w:ins>
      <w:ins w:id="7394" w:author="◉‿◉" w:date="2020-05-04T18:44:00Z">
        <w:r>
          <w:rPr>
            <w:rFonts w:hint="eastAsia"/>
          </w:rPr>
          <w:t>防止意外的发生</w:t>
        </w:r>
      </w:ins>
      <w:ins w:id="7395" w:author="◉‿◉" w:date="2020-04-29T22:58:00Z">
        <w:r>
          <w:rPr>
            <w:rFonts w:hint="eastAsia"/>
          </w:rPr>
          <w:t>。</w:t>
        </w:r>
      </w:ins>
    </w:p>
    <w:p>
      <w:pPr>
        <w:pStyle w:val="6"/>
        <w:rPr>
          <w:ins w:id="7396" w:author="◉‿◉" w:date="2020-04-29T22:47:00Z"/>
        </w:rPr>
      </w:pPr>
      <w:ins w:id="7397" w:author="◉‿◉" w:date="2020-04-29T22:58:00Z">
        <w:r>
          <w:rPr>
            <w:rFonts w:hint="eastAsia"/>
          </w:rPr>
          <w:t>在手机微信上关注TLINK公众号，并选择用户绑定，成功之后会在服务器上用户中心的联系人列表自动创建一个联系人信息，并显示微信昵称。然后进入触发器设置界面，选择关联的设备、传感器</w:t>
        </w:r>
      </w:ins>
      <w:ins w:id="7398" w:author="◉‿◉" w:date="2020-05-04T18:39:00Z">
        <w:r>
          <w:rPr>
            <w:rFonts w:hint="eastAsia"/>
          </w:rPr>
          <w:t>。</w:t>
        </w:r>
      </w:ins>
      <w:ins w:id="7399" w:author="◉‿◉" w:date="2020-05-04T18:38:00Z">
        <w:r>
          <w:rPr>
            <w:rFonts w:hint="eastAsia"/>
          </w:rPr>
          <w:t>温度传感器的触发器</w:t>
        </w:r>
      </w:ins>
      <w:ins w:id="7400" w:author="◉‿◉" w:date="2020-05-04T18:39:00Z">
        <w:r>
          <w:rPr>
            <w:rFonts w:hint="eastAsia"/>
          </w:rPr>
          <w:t>设置如下：</w:t>
        </w:r>
      </w:ins>
      <w:ins w:id="7401" w:author="◉‿◉" w:date="2020-04-29T22:58:00Z">
        <w:r>
          <w:rPr>
            <w:rFonts w:hint="eastAsia"/>
          </w:rPr>
          <w:t>设定触发条件数值高于40摄氏度，且持续1分钟后，开启触发器；接着添加报警联系人及选择对应的报警方式。如图4-26</w:t>
        </w:r>
      </w:ins>
      <w:ins w:id="7402" w:author="◉‿◉" w:date="2020-04-29T23:00:00Z">
        <w:r>
          <w:rPr>
            <w:rFonts w:hint="eastAsia"/>
          </w:rPr>
          <w:t>与图4-27</w:t>
        </w:r>
      </w:ins>
      <w:ins w:id="7403" w:author="◉‿◉" w:date="2020-04-29T22:58:00Z">
        <w:r>
          <w:rPr>
            <w:rFonts w:hint="eastAsia"/>
          </w:rPr>
          <w:t>。</w:t>
        </w:r>
      </w:ins>
    </w:p>
    <w:p>
      <w:pPr>
        <w:jc w:val="center"/>
        <w:rPr>
          <w:ins w:id="7404" w:author="◉‿◉" w:date="2020-04-29T22:59:00Z"/>
          <w:rFonts w:ascii="宋体" w:hAnsi="宋体"/>
          <w:sz w:val="18"/>
          <w:szCs w:val="18"/>
        </w:rPr>
      </w:pPr>
      <w:ins w:id="7405" w:author="◉‿◉" w:date="2020-04-29T23:00:00Z">
        <w:r>
          <w:rPr/>
          <w:drawing>
            <wp:inline distT="0" distB="0" distL="114300" distR="114300">
              <wp:extent cx="4244340" cy="3528060"/>
              <wp:effectExtent l="0" t="0" r="7620" b="7620"/>
              <wp:docPr id="49"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1"/>
                      <pic:cNvPicPr>
                        <a:picLocks noChangeAspect="1"/>
                      </pic:cNvPicPr>
                    </pic:nvPicPr>
                    <pic:blipFill>
                      <a:blip r:embed="rId60"/>
                      <a:stretch>
                        <a:fillRect/>
                      </a:stretch>
                    </pic:blipFill>
                    <pic:spPr>
                      <a:xfrm>
                        <a:off x="0" y="0"/>
                        <a:ext cx="4244340" cy="3528060"/>
                      </a:xfrm>
                      <a:prstGeom prst="rect">
                        <a:avLst/>
                      </a:prstGeom>
                      <a:noFill/>
                      <a:ln>
                        <a:noFill/>
                      </a:ln>
                    </pic:spPr>
                  </pic:pic>
                </a:graphicData>
              </a:graphic>
            </wp:inline>
          </w:drawing>
        </w:r>
      </w:ins>
    </w:p>
    <w:p>
      <w:pPr>
        <w:pStyle w:val="60"/>
        <w:rPr>
          <w:ins w:id="7407" w:author="◉‿◉" w:date="2020-04-29T23:00:00Z"/>
        </w:rPr>
      </w:pPr>
      <w:ins w:id="7408" w:author="◉‿◉" w:date="2020-04-29T22:59:00Z">
        <w:bookmarkStart w:id="619" w:name="_Toc28913"/>
        <w:bookmarkStart w:id="620" w:name="_Toc26355"/>
        <w:bookmarkStart w:id="621" w:name="_Toc12287"/>
        <w:bookmarkStart w:id="622" w:name="_Toc3308"/>
        <w:bookmarkStart w:id="623" w:name="_Toc5840"/>
        <w:bookmarkStart w:id="624" w:name="_Toc16517"/>
        <w:bookmarkStart w:id="625" w:name="_Toc12780"/>
        <w:bookmarkStart w:id="626" w:name="_Toc408"/>
        <w:r>
          <w:rPr>
            <w:rFonts w:hint="eastAsia"/>
          </w:rPr>
          <w:t>图4-2</w:t>
        </w:r>
      </w:ins>
      <w:ins w:id="7409" w:author="◉‿◉" w:date="2020-04-29T23:00:00Z">
        <w:r>
          <w:rPr>
            <w:rFonts w:hint="eastAsia"/>
          </w:rPr>
          <w:t>6</w:t>
        </w:r>
      </w:ins>
      <w:ins w:id="7410" w:author="◉‿◉" w:date="2020-04-29T22:59:00Z">
        <w:r>
          <w:rPr>
            <w:rFonts w:hint="eastAsia"/>
          </w:rPr>
          <w:t xml:space="preserve"> </w:t>
        </w:r>
      </w:ins>
      <w:ins w:id="7411" w:author="◉‿◉" w:date="2020-04-30T08:47:00Z">
        <w:r>
          <w:rPr>
            <w:rFonts w:hint="eastAsia"/>
          </w:rPr>
          <w:t>设置</w:t>
        </w:r>
      </w:ins>
      <w:ins w:id="7412" w:author="◉‿◉" w:date="2020-04-29T23:00:00Z">
        <w:r>
          <w:rPr>
            <w:rFonts w:hint="eastAsia"/>
          </w:rPr>
          <w:t>触发条件界面</w:t>
        </w:r>
        <w:bookmarkEnd w:id="619"/>
        <w:bookmarkEnd w:id="620"/>
        <w:bookmarkEnd w:id="621"/>
        <w:bookmarkEnd w:id="622"/>
        <w:bookmarkEnd w:id="623"/>
        <w:bookmarkEnd w:id="624"/>
        <w:bookmarkEnd w:id="625"/>
        <w:bookmarkEnd w:id="626"/>
      </w:ins>
    </w:p>
    <w:p>
      <w:pPr>
        <w:jc w:val="center"/>
        <w:rPr>
          <w:ins w:id="7413" w:author="◉‿◉" w:date="2020-04-29T23:00:00Z"/>
          <w:rFonts w:ascii="宋体" w:hAnsi="宋体"/>
          <w:sz w:val="18"/>
          <w:szCs w:val="18"/>
        </w:rPr>
      </w:pPr>
      <w:ins w:id="7414" w:author="◉‿◉" w:date="2020-04-29T23:01:00Z">
        <w:r>
          <w:rPr/>
          <w:drawing>
            <wp:inline distT="0" distB="0" distL="114300" distR="114300">
              <wp:extent cx="4284345" cy="1795145"/>
              <wp:effectExtent l="0" t="0" r="13335" b="3175"/>
              <wp:docPr id="40" name="图片 26" descr="触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触发器"/>
                      <pic:cNvPicPr>
                        <a:picLocks noChangeAspect="1"/>
                      </pic:cNvPicPr>
                    </pic:nvPicPr>
                    <pic:blipFill>
                      <a:blip r:embed="rId61"/>
                      <a:stretch>
                        <a:fillRect/>
                      </a:stretch>
                    </pic:blipFill>
                    <pic:spPr>
                      <a:xfrm>
                        <a:off x="0" y="0"/>
                        <a:ext cx="4284345" cy="1795145"/>
                      </a:xfrm>
                      <a:prstGeom prst="rect">
                        <a:avLst/>
                      </a:prstGeom>
                      <a:noFill/>
                      <a:ln>
                        <a:noFill/>
                      </a:ln>
                    </pic:spPr>
                  </pic:pic>
                </a:graphicData>
              </a:graphic>
            </wp:inline>
          </w:drawing>
        </w:r>
      </w:ins>
    </w:p>
    <w:p>
      <w:pPr>
        <w:pStyle w:val="60"/>
        <w:rPr>
          <w:ins w:id="7416" w:author="◉‿◉" w:date="2020-04-29T22:47:00Z"/>
        </w:rPr>
      </w:pPr>
      <w:ins w:id="7417" w:author="◉‿◉" w:date="2020-04-29T23:00:00Z">
        <w:bookmarkStart w:id="627" w:name="_Toc9179"/>
        <w:bookmarkStart w:id="628" w:name="_Toc19224"/>
        <w:bookmarkStart w:id="629" w:name="_Toc30920"/>
        <w:bookmarkStart w:id="630" w:name="_Toc5945"/>
        <w:bookmarkStart w:id="631" w:name="_Toc19127"/>
        <w:bookmarkStart w:id="632" w:name="_Toc18492"/>
        <w:bookmarkStart w:id="633" w:name="_Toc15262"/>
        <w:bookmarkStart w:id="634" w:name="_Toc2417"/>
        <w:r>
          <w:rPr>
            <w:rFonts w:hint="eastAsia"/>
          </w:rPr>
          <w:t xml:space="preserve">图4-27 </w:t>
        </w:r>
      </w:ins>
      <w:ins w:id="7418" w:author="◉‿◉" w:date="2020-04-29T23:01:00Z">
        <w:r>
          <w:rPr>
            <w:rFonts w:hint="eastAsia"/>
          </w:rPr>
          <w:t>添加触发设计界面</w:t>
        </w:r>
        <w:bookmarkEnd w:id="627"/>
        <w:bookmarkEnd w:id="628"/>
        <w:bookmarkEnd w:id="629"/>
        <w:bookmarkEnd w:id="630"/>
        <w:bookmarkEnd w:id="631"/>
        <w:bookmarkEnd w:id="632"/>
        <w:bookmarkEnd w:id="633"/>
        <w:bookmarkEnd w:id="634"/>
      </w:ins>
    </w:p>
    <w:p>
      <w:pPr>
        <w:pStyle w:val="58"/>
        <w:rPr>
          <w:ins w:id="7419" w:author="◉‿◉" w:date="2020-04-29T22:47:00Z"/>
        </w:rPr>
      </w:pPr>
      <w:ins w:id="7420" w:author="◉‿◉" w:date="2020-04-29T23:03:00Z">
        <w:bookmarkStart w:id="635" w:name="_Toc21357"/>
        <w:bookmarkStart w:id="636" w:name="_Toc3511"/>
        <w:bookmarkStart w:id="637" w:name="_Toc23316"/>
        <w:bookmarkStart w:id="638" w:name="_Toc9654"/>
        <w:bookmarkStart w:id="639" w:name="_Toc26426"/>
        <w:bookmarkStart w:id="640" w:name="_Toc24367"/>
        <w:bookmarkStart w:id="641" w:name="_Toc32541"/>
        <w:r>
          <w:rPr>
            <w:rFonts w:hint="eastAsia"/>
          </w:rPr>
          <w:t>4</w:t>
        </w:r>
      </w:ins>
      <w:ins w:id="7421" w:author="◉‿◉" w:date="2020-04-29T22:47:00Z">
        <w:r>
          <w:rPr/>
          <w:t>.</w:t>
        </w:r>
      </w:ins>
      <w:ins w:id="7422" w:author="◉‿◉" w:date="2020-04-30T08:54:00Z">
        <w:r>
          <w:rPr>
            <w:rFonts w:hint="eastAsia"/>
          </w:rPr>
          <w:t>5</w:t>
        </w:r>
      </w:ins>
      <w:ins w:id="7423" w:author="◉‿◉" w:date="2020-04-29T22:47:00Z">
        <w:r>
          <w:rPr/>
          <w:t>.</w:t>
        </w:r>
      </w:ins>
      <w:ins w:id="7424" w:author="◉‿◉" w:date="2020-04-29T23:03:00Z">
        <w:r>
          <w:rPr>
            <w:rFonts w:hint="eastAsia"/>
          </w:rPr>
          <w:t>4</w:t>
        </w:r>
      </w:ins>
      <w:ins w:id="7425" w:author="◉‿◉" w:date="2020-04-29T22:47:00Z">
        <w:r>
          <w:rPr>
            <w:rFonts w:hint="eastAsia"/>
          </w:rPr>
          <w:t xml:space="preserve"> </w:t>
        </w:r>
      </w:ins>
      <w:ins w:id="7426" w:author="◉‿◉" w:date="2020-04-29T23:02:00Z">
        <w:r>
          <w:rPr>
            <w:rFonts w:hint="eastAsia"/>
          </w:rPr>
          <w:t>添加云组态</w:t>
        </w:r>
        <w:bookmarkEnd w:id="635"/>
        <w:bookmarkEnd w:id="636"/>
        <w:bookmarkEnd w:id="637"/>
        <w:bookmarkEnd w:id="638"/>
        <w:bookmarkEnd w:id="639"/>
        <w:bookmarkEnd w:id="640"/>
        <w:bookmarkEnd w:id="641"/>
      </w:ins>
    </w:p>
    <w:p>
      <w:pPr>
        <w:pStyle w:val="6"/>
        <w:rPr>
          <w:ins w:id="7427" w:author="◉‿◉" w:date="2020-04-30T09:39:00Z"/>
        </w:rPr>
      </w:pPr>
      <w:ins w:id="7428" w:author="◉‿◉" w:date="2020-04-29T23:03:00Z">
        <w:r>
          <w:rPr>
            <w:rFonts w:hint="eastAsia"/>
          </w:rPr>
          <w:t>在云平台上创建一个云组态，够更直观的了解到当前环境情况以及智能窗帘系统当前的工作状态，云组态和平台的设备接入无缝打通，无需写代码可以直接在可视化配置中选择对应的设备和传感器，即可进行设备监控。在页面左侧栏当中有一个云组态按钮，点击进去后在上方有个蓝色按钮显示创建组态。</w:t>
        </w:r>
      </w:ins>
      <w:ins w:id="7429" w:author="◉‿◉" w:date="2020-04-30T09:39:00Z">
        <w:r>
          <w:rPr>
            <w:rFonts w:hint="eastAsia"/>
          </w:rPr>
          <w:t>如下图4-28所示。</w:t>
        </w:r>
      </w:ins>
      <w:ins w:id="7430" w:author="◉‿◉" w:date="2020-04-29T23:03:00Z">
        <w:r>
          <w:rPr>
            <w:rFonts w:hint="eastAsia"/>
          </w:rPr>
          <w:t>通过拖拽的方式就可搭建仪表盘、曲线图、柱状图、饼图、进度条、动态管道，提供丰富体验良好并可自定义的组件可供使用。</w:t>
        </w:r>
      </w:ins>
      <w:ins w:id="7431" w:author="◉‿◉" w:date="2020-05-04T18:10:00Z">
        <w:r>
          <w:rPr>
            <w:rFonts w:hint="eastAsia"/>
          </w:rPr>
          <w:t>当</w:t>
        </w:r>
      </w:ins>
      <w:ins w:id="7432" w:author="◉‿◉" w:date="2020-05-04T18:11:00Z">
        <w:r>
          <w:rPr>
            <w:rFonts w:hint="eastAsia"/>
          </w:rPr>
          <w:t>组建完</w:t>
        </w:r>
      </w:ins>
      <w:ins w:id="7433" w:author="◉‿◉" w:date="2020-05-04T18:22:00Z">
        <w:r>
          <w:rPr>
            <w:rFonts w:hint="eastAsia"/>
          </w:rPr>
          <w:t>系统所需要的控制</w:t>
        </w:r>
      </w:ins>
      <w:ins w:id="7434" w:author="◉‿◉" w:date="2020-05-04T18:23:00Z">
        <w:r>
          <w:rPr>
            <w:rFonts w:hint="eastAsia"/>
          </w:rPr>
          <w:t>面板时，可在云组态</w:t>
        </w:r>
      </w:ins>
      <w:ins w:id="7435" w:author="◉‿◉" w:date="2020-05-04T18:24:00Z">
        <w:r>
          <w:rPr>
            <w:rFonts w:hint="eastAsia"/>
          </w:rPr>
          <w:t>界面进行点击分享，服务器会自动生成二维码并附带有网页</w:t>
        </w:r>
      </w:ins>
      <w:ins w:id="7436" w:author="◉‿◉" w:date="2020-05-06T23:22:00Z">
        <w:r>
          <w:rPr>
            <w:rFonts w:hint="eastAsia"/>
          </w:rPr>
          <w:t>的地址</w:t>
        </w:r>
      </w:ins>
      <w:ins w:id="7437" w:author="◉‿◉" w:date="2020-05-04T18:24:00Z">
        <w:r>
          <w:rPr>
            <w:rFonts w:hint="eastAsia"/>
          </w:rPr>
          <w:t>。</w:t>
        </w:r>
      </w:ins>
      <w:ins w:id="7438" w:author="◉‿◉" w:date="2020-05-04T18:26:00Z">
        <w:r>
          <w:rPr>
            <w:rFonts w:hint="eastAsia"/>
          </w:rPr>
          <w:t>将二维码保存后，下次只需扫描二维码，即可快速查看</w:t>
        </w:r>
      </w:ins>
      <w:ins w:id="7439" w:author="◉‿◉" w:date="2020-05-04T18:27:00Z">
        <w:r>
          <w:rPr>
            <w:rFonts w:hint="eastAsia"/>
          </w:rPr>
          <w:t>到</w:t>
        </w:r>
      </w:ins>
      <w:ins w:id="7440" w:author="◉‿◉" w:date="2020-05-04T18:29:00Z">
        <w:r>
          <w:rPr>
            <w:rFonts w:hint="eastAsia"/>
          </w:rPr>
          <w:t>当前</w:t>
        </w:r>
      </w:ins>
      <w:ins w:id="7441" w:author="◉‿◉" w:date="2020-05-04T18:27:00Z">
        <w:r>
          <w:rPr>
            <w:rFonts w:hint="eastAsia"/>
          </w:rPr>
          <w:t>窗帘情况</w:t>
        </w:r>
      </w:ins>
      <w:ins w:id="7442" w:author="◉‿◉" w:date="2020-05-04T18:28:00Z">
        <w:r>
          <w:rPr>
            <w:rFonts w:hint="eastAsia"/>
          </w:rPr>
          <w:t>、温度、湿度等信息。</w:t>
        </w:r>
      </w:ins>
    </w:p>
    <w:p>
      <w:pPr>
        <w:jc w:val="center"/>
        <w:rPr>
          <w:ins w:id="7443" w:author="◉‿◉" w:date="2020-04-30T09:39:00Z"/>
          <w:rFonts w:ascii="宋体" w:hAnsi="宋体"/>
          <w:sz w:val="18"/>
          <w:szCs w:val="18"/>
        </w:rPr>
      </w:pPr>
      <w:ins w:id="7444" w:author="◉‿◉" w:date="2020-04-30T09:39:00Z">
        <w:r>
          <w:rPr/>
          <w:drawing>
            <wp:inline distT="0" distB="0" distL="0" distR="0">
              <wp:extent cx="5247005" cy="2636520"/>
              <wp:effectExtent l="0" t="0" r="1079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2"/>
                      <a:stretch>
                        <a:fillRect/>
                      </a:stretch>
                    </pic:blipFill>
                    <pic:spPr>
                      <a:xfrm>
                        <a:off x="0" y="0"/>
                        <a:ext cx="5247005" cy="2636520"/>
                      </a:xfrm>
                      <a:prstGeom prst="rect">
                        <a:avLst/>
                      </a:prstGeom>
                    </pic:spPr>
                  </pic:pic>
                </a:graphicData>
              </a:graphic>
            </wp:inline>
          </w:drawing>
        </w:r>
      </w:ins>
    </w:p>
    <w:p>
      <w:pPr>
        <w:pStyle w:val="60"/>
        <w:rPr>
          <w:ins w:id="7446" w:author="◉‿◉" w:date="2020-04-29T23:04:00Z"/>
        </w:rPr>
      </w:pPr>
      <w:ins w:id="7447" w:author="◉‿◉" w:date="2020-04-30T09:39:00Z">
        <w:bookmarkStart w:id="642" w:name="_Toc3782"/>
        <w:bookmarkStart w:id="643" w:name="_Toc2588"/>
        <w:bookmarkStart w:id="644" w:name="_Toc24597"/>
        <w:bookmarkStart w:id="645" w:name="_Toc8211"/>
        <w:bookmarkStart w:id="646" w:name="_Toc27422"/>
        <w:bookmarkStart w:id="647" w:name="_Toc16938"/>
        <w:r>
          <w:rPr>
            <w:rFonts w:hint="eastAsia"/>
          </w:rPr>
          <w:t>图4-2</w:t>
        </w:r>
      </w:ins>
      <w:ins w:id="7448" w:author="◉‿◉" w:date="2020-04-30T09:40:00Z">
        <w:r>
          <w:rPr>
            <w:rFonts w:hint="eastAsia"/>
          </w:rPr>
          <w:t>8</w:t>
        </w:r>
      </w:ins>
      <w:ins w:id="7449" w:author="◉‿◉" w:date="2020-04-30T09:39:00Z">
        <w:r>
          <w:rPr>
            <w:rFonts w:hint="eastAsia"/>
          </w:rPr>
          <w:t xml:space="preserve"> </w:t>
        </w:r>
      </w:ins>
      <w:ins w:id="7450" w:author="◉‿◉" w:date="2020-04-30T09:40:00Z">
        <w:r>
          <w:rPr>
            <w:rFonts w:hint="eastAsia"/>
          </w:rPr>
          <w:t>添加</w:t>
        </w:r>
      </w:ins>
      <w:ins w:id="7451" w:author="◉‿◉" w:date="2020-04-30T09:39:00Z">
        <w:r>
          <w:rPr>
            <w:rFonts w:hint="eastAsia"/>
          </w:rPr>
          <w:t>云组态</w:t>
        </w:r>
        <w:bookmarkEnd w:id="642"/>
        <w:bookmarkEnd w:id="643"/>
        <w:bookmarkEnd w:id="644"/>
        <w:bookmarkEnd w:id="645"/>
        <w:bookmarkEnd w:id="646"/>
        <w:bookmarkEnd w:id="647"/>
      </w:ins>
    </w:p>
    <w:p>
      <w:pPr>
        <w:pStyle w:val="6"/>
        <w:rPr>
          <w:ins w:id="7452" w:author="◉‿◉" w:date="2020-04-29T23:05:00Z"/>
        </w:rPr>
      </w:pPr>
      <w:ins w:id="7453" w:author="◉‿◉" w:date="2020-04-29T23:04:00Z">
        <w:r>
          <w:rPr/>
          <w:t>搭建云组态步骤</w:t>
        </w:r>
      </w:ins>
      <w:ins w:id="7454" w:author="◉‿◉" w:date="2020-04-29T23:04:00Z">
        <w:r>
          <w:rPr>
            <w:rFonts w:hint="eastAsia"/>
          </w:rPr>
          <w:t>如图4-2</w:t>
        </w:r>
      </w:ins>
      <w:ins w:id="7455" w:author="◉‿◉" w:date="2020-04-30T09:39:00Z">
        <w:r>
          <w:rPr>
            <w:rFonts w:hint="eastAsia"/>
          </w:rPr>
          <w:t>9</w:t>
        </w:r>
      </w:ins>
      <w:ins w:id="7456" w:author="◉‿◉" w:date="2020-04-29T23:04:00Z">
        <w:r>
          <w:rPr>
            <w:rFonts w:hint="eastAsia"/>
          </w:rPr>
          <w:t>。</w:t>
        </w:r>
      </w:ins>
    </w:p>
    <w:p>
      <w:pPr>
        <w:pStyle w:val="6"/>
        <w:rPr>
          <w:ins w:id="7457" w:author="◉‿◉" w:date="2020-04-29T23:05:00Z"/>
        </w:rPr>
      </w:pPr>
    </w:p>
    <w:p>
      <w:pPr>
        <w:jc w:val="center"/>
        <w:rPr>
          <w:ins w:id="7458" w:author="◉‿◉" w:date="2020-04-29T23:05:00Z"/>
          <w:rFonts w:ascii="宋体" w:hAnsi="宋体"/>
          <w:sz w:val="18"/>
          <w:szCs w:val="18"/>
        </w:rPr>
      </w:pPr>
      <w:ins w:id="7459" w:author="◉‿◉" w:date="2020-04-29T23:05:00Z">
        <w:r>
          <w:rPr/>
          <w:drawing>
            <wp:inline distT="0" distB="0" distL="114300" distR="114300">
              <wp:extent cx="5694045" cy="1376045"/>
              <wp:effectExtent l="0" t="0" r="5715" b="10795"/>
              <wp:docPr id="51" name="图片 31" descr="搭建组态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descr="搭建组态步骤"/>
                      <pic:cNvPicPr>
                        <a:picLocks noChangeAspect="1"/>
                      </pic:cNvPicPr>
                    </pic:nvPicPr>
                    <pic:blipFill>
                      <a:blip r:embed="rId63"/>
                      <a:stretch>
                        <a:fillRect/>
                      </a:stretch>
                    </pic:blipFill>
                    <pic:spPr>
                      <a:xfrm>
                        <a:off x="0" y="0"/>
                        <a:ext cx="5694045" cy="1376045"/>
                      </a:xfrm>
                      <a:prstGeom prst="rect">
                        <a:avLst/>
                      </a:prstGeom>
                      <a:noFill/>
                      <a:ln>
                        <a:noFill/>
                      </a:ln>
                    </pic:spPr>
                  </pic:pic>
                </a:graphicData>
              </a:graphic>
            </wp:inline>
          </w:drawing>
        </w:r>
      </w:ins>
    </w:p>
    <w:p>
      <w:pPr>
        <w:pStyle w:val="60"/>
        <w:rPr>
          <w:ins w:id="7461" w:author="◉‿◉" w:date="2020-04-29T23:08:00Z"/>
        </w:rPr>
      </w:pPr>
      <w:ins w:id="7462" w:author="◉‿◉" w:date="2020-04-29T23:05:00Z">
        <w:bookmarkStart w:id="648" w:name="_Toc12060"/>
        <w:bookmarkStart w:id="649" w:name="_Toc30697"/>
        <w:bookmarkStart w:id="650" w:name="_Toc14943"/>
        <w:bookmarkStart w:id="651" w:name="_Toc20939"/>
        <w:bookmarkStart w:id="652" w:name="_Toc22357"/>
        <w:bookmarkStart w:id="653" w:name="_Toc15623"/>
        <w:bookmarkStart w:id="654" w:name="_Toc28313"/>
        <w:bookmarkStart w:id="655" w:name="_Toc17630"/>
        <w:r>
          <w:rPr>
            <w:rFonts w:hint="eastAsia"/>
          </w:rPr>
          <w:t>图4-2</w:t>
        </w:r>
      </w:ins>
      <w:ins w:id="7463" w:author="◉‿◉" w:date="2020-04-30T09:39:00Z">
        <w:r>
          <w:rPr>
            <w:rFonts w:hint="eastAsia"/>
          </w:rPr>
          <w:t>9</w:t>
        </w:r>
      </w:ins>
      <w:ins w:id="7464" w:author="◉‿◉" w:date="2020-04-29T23:05:00Z">
        <w:r>
          <w:rPr>
            <w:rFonts w:hint="eastAsia"/>
          </w:rPr>
          <w:t xml:space="preserve"> 创建云组态流程</w:t>
        </w:r>
        <w:bookmarkEnd w:id="648"/>
        <w:bookmarkEnd w:id="649"/>
        <w:bookmarkEnd w:id="650"/>
        <w:bookmarkEnd w:id="651"/>
        <w:bookmarkEnd w:id="652"/>
        <w:bookmarkEnd w:id="653"/>
        <w:bookmarkEnd w:id="654"/>
        <w:bookmarkEnd w:id="655"/>
      </w:ins>
    </w:p>
    <w:p>
      <w:pPr>
        <w:pStyle w:val="57"/>
        <w:rPr>
          <w:ins w:id="7465" w:author="◉‿◉" w:date="2020-04-29T23:08:00Z"/>
        </w:rPr>
      </w:pPr>
      <w:ins w:id="7466" w:author="◉‿◉" w:date="2020-04-29T23:09:00Z">
        <w:bookmarkStart w:id="656" w:name="_Toc8822"/>
        <w:bookmarkStart w:id="657" w:name="_Toc30070"/>
        <w:bookmarkStart w:id="658" w:name="_Toc28992"/>
        <w:bookmarkStart w:id="659" w:name="_Toc9361"/>
        <w:bookmarkStart w:id="660" w:name="_Toc17780"/>
        <w:bookmarkStart w:id="661" w:name="_Toc11692"/>
        <w:bookmarkStart w:id="662" w:name="_Toc7868"/>
        <w:r>
          <w:rPr>
            <w:rFonts w:hint="eastAsia"/>
          </w:rPr>
          <w:t>4</w:t>
        </w:r>
      </w:ins>
      <w:ins w:id="7467" w:author="◉‿◉" w:date="2020-04-29T23:08:00Z">
        <w:r>
          <w:rPr>
            <w:rFonts w:hint="eastAsia"/>
          </w:rPr>
          <w:t>.</w:t>
        </w:r>
      </w:ins>
      <w:ins w:id="7468" w:author="◉‿◉" w:date="2020-04-29T23:09:00Z">
        <w:r>
          <w:rPr>
            <w:rFonts w:hint="eastAsia"/>
          </w:rPr>
          <w:t>6</w:t>
        </w:r>
      </w:ins>
      <w:ins w:id="7469" w:author="◉‿◉" w:date="2020-04-29T23:08:00Z">
        <w:r>
          <w:rPr>
            <w:rFonts w:hint="eastAsia"/>
          </w:rPr>
          <w:t xml:space="preserve"> </w:t>
        </w:r>
      </w:ins>
      <w:ins w:id="7470" w:author="◉‿◉" w:date="2020-04-29T23:09:00Z">
        <w:r>
          <w:rPr>
            <w:rFonts w:hint="eastAsia"/>
          </w:rPr>
          <w:t>安防模块设计</w:t>
        </w:r>
        <w:bookmarkEnd w:id="656"/>
        <w:bookmarkEnd w:id="657"/>
        <w:bookmarkEnd w:id="658"/>
        <w:bookmarkEnd w:id="659"/>
        <w:bookmarkEnd w:id="660"/>
        <w:bookmarkEnd w:id="661"/>
        <w:bookmarkEnd w:id="662"/>
      </w:ins>
    </w:p>
    <w:p>
      <w:pPr>
        <w:pStyle w:val="6"/>
        <w:rPr>
          <w:ins w:id="7471" w:author="◉‿◉" w:date="2020-04-29T23:09:00Z"/>
        </w:rPr>
      </w:pPr>
      <w:ins w:id="7472" w:author="◉‿◉" w:date="2020-04-29T23:09:00Z">
        <w:r>
          <w:rPr>
            <w:rFonts w:hint="eastAsia"/>
          </w:rPr>
          <w:t>安防模块主要是HC-SR501人体红外感应模块、蜂鸣器报警模块和RTC实时时钟。</w:t>
        </w:r>
      </w:ins>
      <w:ins w:id="7473" w:author="◉‿◉" w:date="2020-05-06T23:07:00Z">
        <w:r>
          <w:rPr>
            <w:rFonts w:hint="eastAsia"/>
          </w:rPr>
          <w:t>若在夜晚出现</w:t>
        </w:r>
      </w:ins>
      <w:ins w:id="7474" w:author="◉‿◉" w:date="2020-05-06T23:08:00Z">
        <w:r>
          <w:rPr>
            <w:rFonts w:hint="eastAsia"/>
          </w:rPr>
          <w:t>外部人员</w:t>
        </w:r>
      </w:ins>
      <w:ins w:id="7475" w:author="◉‿◉" w:date="2020-05-06T23:07:00Z">
        <w:r>
          <w:rPr>
            <w:rFonts w:hint="eastAsia"/>
          </w:rPr>
          <w:t>在窗帘外边</w:t>
        </w:r>
      </w:ins>
      <w:ins w:id="7476" w:author="◉‿◉" w:date="2020-05-06T23:08:00Z">
        <w:r>
          <w:rPr>
            <w:rFonts w:hint="eastAsia"/>
          </w:rPr>
          <w:t>且伴随有</w:t>
        </w:r>
      </w:ins>
      <w:ins w:id="7477" w:author="◉‿◉" w:date="2020-05-06T23:09:00Z">
        <w:r>
          <w:rPr>
            <w:rFonts w:hint="eastAsia"/>
          </w:rPr>
          <w:t>肢体动作，则会被红外感应捕获到</w:t>
        </w:r>
      </w:ins>
      <w:ins w:id="7478" w:author="◉‿◉" w:date="2020-04-29T23:09:00Z">
        <w:r>
          <w:rPr>
            <w:rFonts w:hint="eastAsia"/>
          </w:rPr>
          <w:t>，</w:t>
        </w:r>
      </w:ins>
      <w:ins w:id="7479" w:author="◉‿◉" w:date="2020-05-06T23:09:00Z">
        <w:r>
          <w:rPr>
            <w:rFonts w:hint="eastAsia"/>
          </w:rPr>
          <w:t>PC12将会持续</w:t>
        </w:r>
      </w:ins>
      <w:ins w:id="7480" w:author="◉‿◉" w:date="2020-04-29T23:09:00Z">
        <w:r>
          <w:rPr>
            <w:rFonts w:hint="eastAsia"/>
          </w:rPr>
          <w:t>输出高电平</w:t>
        </w:r>
      </w:ins>
      <w:ins w:id="7481" w:author="◉‿◉" w:date="2020-05-06T23:11:00Z">
        <w:r>
          <w:rPr>
            <w:rFonts w:hint="eastAsia"/>
          </w:rPr>
          <w:t>，同时把当前</w:t>
        </w:r>
      </w:ins>
      <w:ins w:id="7482" w:author="◉‿◉" w:date="2020-05-06T23:12:00Z">
        <w:r>
          <w:rPr>
            <w:rFonts w:hint="eastAsia"/>
          </w:rPr>
          <w:t>异常</w:t>
        </w:r>
      </w:ins>
      <w:ins w:id="7483" w:author="◉‿◉" w:date="2020-05-06T23:11:00Z">
        <w:r>
          <w:rPr>
            <w:rFonts w:hint="eastAsia"/>
          </w:rPr>
          <w:t>情况发送至服务器</w:t>
        </w:r>
      </w:ins>
      <w:ins w:id="7484" w:author="◉‿◉" w:date="2020-05-06T23:09:00Z">
        <w:r>
          <w:rPr>
            <w:rFonts w:hint="eastAsia"/>
          </w:rPr>
          <w:t>。</w:t>
        </w:r>
      </w:ins>
      <w:ins w:id="7485" w:author="◉‿◉" w:date="2020-05-06T23:10:00Z">
        <w:r>
          <w:rPr>
            <w:rFonts w:hint="eastAsia"/>
          </w:rPr>
          <w:t>当窗帘外边恢复平静时，PC12输出低电平</w:t>
        </w:r>
      </w:ins>
      <w:ins w:id="7486" w:author="◉‿◉" w:date="2020-04-29T23:09:00Z">
        <w:r>
          <w:rPr>
            <w:rFonts w:hint="eastAsia"/>
          </w:rPr>
          <w:t>。</w:t>
        </w:r>
      </w:ins>
      <w:ins w:id="7487" w:author="◉‿◉" w:date="2020-05-06T23:13:00Z">
        <w:r>
          <w:rPr>
            <w:rFonts w:hint="eastAsia"/>
          </w:rPr>
          <w:t>利用</w:t>
        </w:r>
      </w:ins>
      <w:ins w:id="7488" w:author="◉‿◉" w:date="2020-05-06T23:12:00Z">
        <w:r>
          <w:rPr>
            <w:rFonts w:hint="eastAsia"/>
          </w:rPr>
          <w:t>STM32</w:t>
        </w:r>
      </w:ins>
      <w:ins w:id="7489" w:author="◉‿◉" w:date="2020-05-06T23:13:00Z">
        <w:r>
          <w:rPr>
            <w:rFonts w:hint="eastAsia"/>
          </w:rPr>
          <w:t>内部</w:t>
        </w:r>
      </w:ins>
      <w:ins w:id="7490" w:author="◉‿◉" w:date="2020-04-29T23:09:00Z">
        <w:r>
          <w:rPr>
            <w:rFonts w:hint="eastAsia"/>
          </w:rPr>
          <w:t>RTC时钟</w:t>
        </w:r>
      </w:ins>
      <w:ins w:id="7491" w:author="◉‿◉" w:date="2020-05-06T23:13:00Z">
        <w:r>
          <w:rPr>
            <w:rFonts w:hint="eastAsia"/>
          </w:rPr>
          <w:t>产生</w:t>
        </w:r>
      </w:ins>
      <w:ins w:id="7492" w:author="◉‿◉" w:date="2020-04-29T23:09:00Z">
        <w:r>
          <w:rPr>
            <w:rFonts w:hint="eastAsia"/>
          </w:rPr>
          <w:t>年</w:t>
        </w:r>
      </w:ins>
      <w:ins w:id="7493" w:author="◉‿◉" w:date="2020-05-06T23:13:00Z">
        <w:r>
          <w:rPr>
            <w:rFonts w:hint="eastAsia"/>
          </w:rPr>
          <w:t>、</w:t>
        </w:r>
      </w:ins>
      <w:ins w:id="7494" w:author="◉‿◉" w:date="2020-04-29T23:09:00Z">
        <w:r>
          <w:rPr>
            <w:rFonts w:hint="eastAsia"/>
          </w:rPr>
          <w:t>月</w:t>
        </w:r>
      </w:ins>
      <w:ins w:id="7495" w:author="◉‿◉" w:date="2020-05-06T23:13:00Z">
        <w:r>
          <w:rPr>
            <w:rFonts w:hint="eastAsia"/>
          </w:rPr>
          <w:t>、</w:t>
        </w:r>
      </w:ins>
      <w:ins w:id="7496" w:author="◉‿◉" w:date="2020-04-29T23:09:00Z">
        <w:r>
          <w:rPr>
            <w:rFonts w:hint="eastAsia"/>
          </w:rPr>
          <w:t>日</w:t>
        </w:r>
      </w:ins>
      <w:ins w:id="7497" w:author="◉‿◉" w:date="2020-05-06T23:13:00Z">
        <w:r>
          <w:rPr>
            <w:rFonts w:hint="eastAsia"/>
          </w:rPr>
          <w:t>、</w:t>
        </w:r>
      </w:ins>
      <w:ins w:id="7498" w:author="◉‿◉" w:date="2020-04-29T23:09:00Z">
        <w:r>
          <w:rPr>
            <w:rFonts w:hint="eastAsia"/>
          </w:rPr>
          <w:t>时</w:t>
        </w:r>
      </w:ins>
      <w:ins w:id="7499" w:author="◉‿◉" w:date="2020-05-06T23:13:00Z">
        <w:r>
          <w:rPr>
            <w:rFonts w:hint="eastAsia"/>
          </w:rPr>
          <w:t>、</w:t>
        </w:r>
      </w:ins>
      <w:ins w:id="7500" w:author="◉‿◉" w:date="2020-04-29T23:09:00Z">
        <w:r>
          <w:rPr>
            <w:rFonts w:hint="eastAsia"/>
          </w:rPr>
          <w:t>分</w:t>
        </w:r>
      </w:ins>
      <w:ins w:id="7501" w:author="◉‿◉" w:date="2020-05-06T23:13:00Z">
        <w:r>
          <w:rPr>
            <w:rFonts w:hint="eastAsia"/>
          </w:rPr>
          <w:t>、</w:t>
        </w:r>
      </w:ins>
      <w:ins w:id="7502" w:author="◉‿◉" w:date="2020-04-29T23:09:00Z">
        <w:r>
          <w:rPr>
            <w:rFonts w:hint="eastAsia"/>
          </w:rPr>
          <w:t>秒，用来提供当前所处的时间段。当用户开启了夜晚警报功能且时间段位于凌晨0时-6时时，</w:t>
        </w:r>
      </w:ins>
      <w:ins w:id="7503" w:author="◉‿◉" w:date="2020-05-06T23:15:00Z">
        <w:r>
          <w:rPr>
            <w:rFonts w:hint="eastAsia"/>
          </w:rPr>
          <w:t>假如有来历不明的人出现在窗帘外边，</w:t>
        </w:r>
      </w:ins>
      <w:ins w:id="7504" w:author="◉‿◉" w:date="2020-05-06T23:16:00Z">
        <w:r>
          <w:rPr>
            <w:rFonts w:hint="eastAsia"/>
          </w:rPr>
          <w:t>则会触发红外感应，同时STM32</w:t>
        </w:r>
      </w:ins>
      <w:ins w:id="7505" w:author="◉‿◉" w:date="2020-05-06T23:17:00Z">
        <w:r>
          <w:rPr>
            <w:rFonts w:hint="eastAsia"/>
          </w:rPr>
          <w:t>使BEEP引脚输出低电平</w:t>
        </w:r>
      </w:ins>
      <w:ins w:id="7506" w:author="◉‿◉" w:date="2020-05-06T23:18:00Z">
        <w:r>
          <w:rPr>
            <w:rFonts w:hint="eastAsia"/>
          </w:rPr>
          <w:t>，三极管一导通，蜂鸣器会发出比较刺耳的</w:t>
        </w:r>
      </w:ins>
      <w:ins w:id="7507" w:author="◉‿◉" w:date="2020-05-06T23:19:00Z">
        <w:r>
          <w:rPr>
            <w:rFonts w:hint="eastAsia"/>
          </w:rPr>
          <w:t>声响，用于警报用途。与此</w:t>
        </w:r>
      </w:ins>
      <w:ins w:id="7508" w:author="◉‿◉" w:date="2020-05-06T23:20:00Z">
        <w:r>
          <w:rPr>
            <w:rFonts w:hint="eastAsia"/>
          </w:rPr>
          <w:t>同时，也会把当前警报情况更新至服务器，方便用户更好了解夜晚</w:t>
        </w:r>
      </w:ins>
      <w:ins w:id="7509" w:author="◉‿◉" w:date="2020-05-07T08:23:00Z">
        <w:r>
          <w:rPr>
            <w:rFonts w:hint="eastAsia"/>
          </w:rPr>
          <w:t>窗帘附近</w:t>
        </w:r>
      </w:ins>
      <w:ins w:id="7510" w:author="◉‿◉" w:date="2020-05-06T23:20:00Z">
        <w:r>
          <w:rPr>
            <w:rFonts w:hint="eastAsia"/>
          </w:rPr>
          <w:t>的情况。</w:t>
        </w:r>
      </w:ins>
      <w:ins w:id="7511" w:author="◉‿◉" w:date="2020-04-29T23:10:00Z">
        <w:r>
          <w:rPr>
            <w:rFonts w:hint="eastAsia"/>
          </w:rPr>
          <w:t>设计流程如图4-</w:t>
        </w:r>
      </w:ins>
      <w:ins w:id="7512" w:author="◉‿◉" w:date="2020-04-30T09:39:00Z">
        <w:r>
          <w:rPr>
            <w:rFonts w:hint="eastAsia"/>
          </w:rPr>
          <w:t>30</w:t>
        </w:r>
      </w:ins>
      <w:ins w:id="7513" w:author="◉‿◉" w:date="2020-04-29T23:09:00Z">
        <w:r>
          <w:rPr>
            <w:rFonts w:hint="eastAsia"/>
          </w:rPr>
          <w:t>。</w:t>
        </w:r>
      </w:ins>
    </w:p>
    <w:p>
      <w:pPr>
        <w:jc w:val="center"/>
        <w:rPr>
          <w:ins w:id="7514" w:author="◉‿◉" w:date="2020-04-29T23:09:00Z"/>
          <w:rFonts w:ascii="宋体" w:hAnsi="宋体"/>
          <w:sz w:val="18"/>
          <w:szCs w:val="18"/>
        </w:rPr>
      </w:pPr>
      <w:ins w:id="7515" w:author="◉‿◉" w:date="2020-04-29T23:11:00Z">
        <w:r>
          <w:rPr/>
          <w:drawing>
            <wp:inline distT="0" distB="0" distL="114300" distR="114300">
              <wp:extent cx="2059305" cy="4226560"/>
              <wp:effectExtent l="0" t="0" r="0" b="0"/>
              <wp:docPr id="53" name="ECB019B1-382A-4266-B25C-5B523AA43C14-1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B019B1-382A-4266-B25C-5B523AA43C14-13" descr="qt_temp"/>
                      <pic:cNvPicPr>
                        <a:picLocks noChangeAspect="1"/>
                      </pic:cNvPicPr>
                    </pic:nvPicPr>
                    <pic:blipFill>
                      <a:blip r:embed="rId64"/>
                      <a:srcRect l="13396" t="4790" r="21737" b="6934"/>
                      <a:stretch>
                        <a:fillRect/>
                      </a:stretch>
                    </pic:blipFill>
                    <pic:spPr>
                      <a:xfrm>
                        <a:off x="0" y="0"/>
                        <a:ext cx="2059305" cy="4226560"/>
                      </a:xfrm>
                      <a:prstGeom prst="rect">
                        <a:avLst/>
                      </a:prstGeom>
                    </pic:spPr>
                  </pic:pic>
                </a:graphicData>
              </a:graphic>
            </wp:inline>
          </w:drawing>
        </w:r>
      </w:ins>
    </w:p>
    <w:p>
      <w:pPr>
        <w:pStyle w:val="60"/>
        <w:rPr>
          <w:ins w:id="7517" w:author="◉‿◉" w:date="2020-04-29T23:09:00Z"/>
        </w:rPr>
      </w:pPr>
      <w:ins w:id="7518" w:author="◉‿◉" w:date="2020-04-29T23:09:00Z">
        <w:bookmarkStart w:id="663" w:name="_Toc7271"/>
        <w:bookmarkStart w:id="664" w:name="_Toc30863"/>
        <w:bookmarkStart w:id="665" w:name="_Toc23609"/>
        <w:bookmarkStart w:id="666" w:name="_Toc31137"/>
        <w:bookmarkStart w:id="667" w:name="_Toc12966"/>
        <w:bookmarkStart w:id="668" w:name="_Toc21480"/>
        <w:bookmarkStart w:id="669" w:name="_Toc5027"/>
        <w:bookmarkStart w:id="670" w:name="_Toc31698"/>
        <w:r>
          <w:rPr>
            <w:rFonts w:hint="eastAsia"/>
          </w:rPr>
          <w:t>图4-</w:t>
        </w:r>
      </w:ins>
      <w:ins w:id="7519" w:author="◉‿◉" w:date="2020-04-30T09:39:00Z">
        <w:r>
          <w:rPr>
            <w:rFonts w:hint="eastAsia"/>
          </w:rPr>
          <w:t>30</w:t>
        </w:r>
      </w:ins>
      <w:ins w:id="7520" w:author="◉‿◉" w:date="2020-04-29T23:09:00Z">
        <w:r>
          <w:rPr>
            <w:rFonts w:hint="eastAsia"/>
          </w:rPr>
          <w:t xml:space="preserve"> </w:t>
        </w:r>
      </w:ins>
      <w:ins w:id="7521" w:author="◉‿◉" w:date="2020-04-29T23:34:00Z">
        <w:r>
          <w:rPr>
            <w:rFonts w:hint="eastAsia"/>
          </w:rPr>
          <w:t>安防模块工作</w:t>
        </w:r>
      </w:ins>
      <w:ins w:id="7522" w:author="◉‿◉" w:date="2020-04-29T23:10:00Z">
        <w:r>
          <w:rPr>
            <w:rFonts w:hint="eastAsia"/>
          </w:rPr>
          <w:t>流程</w:t>
        </w:r>
        <w:bookmarkEnd w:id="663"/>
        <w:bookmarkEnd w:id="664"/>
        <w:bookmarkEnd w:id="665"/>
        <w:bookmarkEnd w:id="666"/>
        <w:bookmarkEnd w:id="667"/>
        <w:bookmarkEnd w:id="668"/>
        <w:bookmarkEnd w:id="669"/>
        <w:bookmarkEnd w:id="670"/>
      </w:ins>
    </w:p>
    <w:p>
      <w:pPr>
        <w:pStyle w:val="6"/>
        <w:ind w:firstLine="0" w:firstLineChars="0"/>
        <w:sectPr>
          <w:pgSz w:w="11906" w:h="16838"/>
          <w:pgMar w:top="1418" w:right="1134" w:bottom="1418" w:left="1134" w:header="851" w:footer="992" w:gutter="284"/>
          <w:cols w:space="720" w:num="1"/>
          <w:docGrid w:linePitch="312" w:charSpace="0"/>
        </w:sectPr>
      </w:pPr>
    </w:p>
    <w:p>
      <w:pPr>
        <w:pStyle w:val="5"/>
      </w:pPr>
      <w:bookmarkStart w:id="671" w:name="_Toc188852325"/>
      <w:bookmarkStart w:id="672" w:name="_Toc188851608"/>
      <w:bookmarkStart w:id="673" w:name="_Toc188851692"/>
      <w:bookmarkStart w:id="674" w:name="_Toc188851838"/>
      <w:bookmarkStart w:id="675" w:name="_Toc20391"/>
      <w:bookmarkStart w:id="676" w:name="_Toc11661"/>
      <w:bookmarkStart w:id="677" w:name="_Toc10275"/>
      <w:bookmarkStart w:id="678" w:name="_Toc510621518"/>
      <w:bookmarkStart w:id="679" w:name="_Toc2923"/>
      <w:bookmarkStart w:id="680" w:name="_Toc21676"/>
      <w:bookmarkStart w:id="681" w:name="_Toc510620187"/>
      <w:bookmarkStart w:id="682" w:name="_Toc14087"/>
      <w:bookmarkStart w:id="683" w:name="_Toc17788"/>
      <w:r>
        <w:rPr>
          <w:rFonts w:hint="eastAsia"/>
        </w:rPr>
        <w:t xml:space="preserve">第5章 </w:t>
      </w:r>
      <w:bookmarkEnd w:id="671"/>
      <w:bookmarkEnd w:id="672"/>
      <w:bookmarkEnd w:id="673"/>
      <w:bookmarkEnd w:id="674"/>
      <w:commentRangeStart w:id="7"/>
      <w:r>
        <w:rPr>
          <w:rFonts w:hint="eastAsia"/>
        </w:rPr>
        <w:t>系统</w:t>
      </w:r>
      <w:ins w:id="7523" w:author="◉‿◉" w:date="2020-04-29T23:12:00Z">
        <w:r>
          <w:rPr>
            <w:rFonts w:hint="eastAsia"/>
          </w:rPr>
          <w:t>的</w:t>
        </w:r>
      </w:ins>
      <w:r>
        <w:rPr>
          <w:rFonts w:hint="eastAsia"/>
        </w:rPr>
        <w:t>测试</w:t>
      </w:r>
      <w:commentRangeEnd w:id="7"/>
      <w:r>
        <w:rPr>
          <w:rStyle w:val="33"/>
          <w:b/>
          <w:bCs/>
          <w:kern w:val="2"/>
        </w:rPr>
        <w:commentReference w:id="7"/>
      </w:r>
      <w:bookmarkEnd w:id="675"/>
      <w:bookmarkEnd w:id="676"/>
      <w:bookmarkEnd w:id="677"/>
      <w:bookmarkEnd w:id="678"/>
      <w:bookmarkEnd w:id="679"/>
      <w:bookmarkEnd w:id="680"/>
      <w:bookmarkEnd w:id="681"/>
      <w:bookmarkEnd w:id="682"/>
      <w:bookmarkEnd w:id="683"/>
    </w:p>
    <w:p>
      <w:pPr>
        <w:pStyle w:val="57"/>
      </w:pPr>
      <w:bookmarkStart w:id="684" w:name="_Toc24707"/>
      <w:bookmarkStart w:id="685" w:name="_Toc510621519"/>
      <w:bookmarkStart w:id="686" w:name="_Toc31149"/>
      <w:bookmarkStart w:id="687" w:name="_Toc2330"/>
      <w:bookmarkStart w:id="688" w:name="_Toc4513"/>
      <w:bookmarkStart w:id="689" w:name="_Toc510620188"/>
      <w:bookmarkStart w:id="690" w:name="_Toc7270"/>
      <w:bookmarkStart w:id="691" w:name="_Toc22366"/>
      <w:bookmarkStart w:id="692" w:name="_Toc29621"/>
      <w:r>
        <w:rPr>
          <w:rFonts w:hint="eastAsia"/>
        </w:rPr>
        <w:t>5.1 系统</w:t>
      </w:r>
      <w:ins w:id="7524" w:author="◉‿◉" w:date="2020-04-29T23:12:00Z">
        <w:r>
          <w:rPr>
            <w:rFonts w:hint="eastAsia"/>
          </w:rPr>
          <w:t>测试</w:t>
        </w:r>
        <w:bookmarkEnd w:id="684"/>
        <w:bookmarkEnd w:id="685"/>
        <w:bookmarkEnd w:id="686"/>
        <w:bookmarkEnd w:id="687"/>
        <w:bookmarkEnd w:id="688"/>
        <w:bookmarkEnd w:id="689"/>
        <w:bookmarkEnd w:id="690"/>
        <w:bookmarkEnd w:id="691"/>
        <w:bookmarkEnd w:id="692"/>
      </w:ins>
    </w:p>
    <w:p>
      <w:pPr>
        <w:pStyle w:val="6"/>
        <w:rPr>
          <w:ins w:id="7525" w:author="◉‿◉" w:date="2020-04-29T23:12:00Z"/>
        </w:rPr>
      </w:pPr>
      <w:ins w:id="7526" w:author="◉‿◉" w:date="2020-04-29T23:12:00Z">
        <w:r>
          <w:rPr>
            <w:rFonts w:hint="eastAsia"/>
          </w:rPr>
          <w:t>系统的测试</w:t>
        </w:r>
      </w:ins>
      <w:ins w:id="7527" w:author="◉‿◉" w:date="2020-05-04T17:46:00Z">
        <w:r>
          <w:rPr>
            <w:rFonts w:hint="eastAsia"/>
          </w:rPr>
          <w:t>重点是验证</w:t>
        </w:r>
      </w:ins>
      <w:ins w:id="7528" w:author="◉‿◉" w:date="2020-05-06T23:02:00Z">
        <w:r>
          <w:rPr>
            <w:rFonts w:hint="eastAsia"/>
          </w:rPr>
          <w:t>所有已实现的</w:t>
        </w:r>
      </w:ins>
      <w:ins w:id="7529" w:author="◉‿◉" w:date="2020-05-04T17:42:00Z">
        <w:r>
          <w:rPr>
            <w:rFonts w:hint="eastAsia"/>
          </w:rPr>
          <w:t>功能是否能按照预期</w:t>
        </w:r>
      </w:ins>
      <w:ins w:id="7530" w:author="◉‿◉" w:date="2020-05-04T17:46:00Z">
        <w:r>
          <w:rPr>
            <w:rFonts w:hint="eastAsia"/>
          </w:rPr>
          <w:t>地</w:t>
        </w:r>
      </w:ins>
      <w:ins w:id="7531" w:author="◉‿◉" w:date="2020-05-04T17:43:00Z">
        <w:r>
          <w:rPr>
            <w:rFonts w:hint="eastAsia"/>
          </w:rPr>
          <w:t>进行工作</w:t>
        </w:r>
      </w:ins>
      <w:ins w:id="7532" w:author="◉‿◉" w:date="2020-04-29T23:12:00Z">
        <w:r>
          <w:rPr>
            <w:rFonts w:hint="eastAsia"/>
          </w:rPr>
          <w:t>，分别为窗帘控制测试、TFTLCD显示与触摸控制测试、WIFI通信测试和TLINK触发器测试。</w:t>
        </w:r>
      </w:ins>
    </w:p>
    <w:p>
      <w:pPr>
        <w:pStyle w:val="6"/>
      </w:pPr>
      <w:ins w:id="7533" w:author="◉‿◉" w:date="2020-04-29T23:12:00Z">
        <w:r>
          <w:rPr>
            <w:rFonts w:hint="eastAsia"/>
          </w:rPr>
          <w:t>测试之前将所有传感器模块、ESP8266模块使用杜邦线接在对应的IO口上，组装好窗帘模型，然后将STM32单片机接上电源，用手机打开热点或者利用现有的WIFI，在程序中设置好对应热点名称、密码，将编译后的程序通过J-Link仿真器下载至芯片中。登录TLINK服务器进行功能测试。</w:t>
        </w:r>
      </w:ins>
    </w:p>
    <w:p>
      <w:pPr>
        <w:pStyle w:val="58"/>
      </w:pPr>
      <w:bookmarkStart w:id="693" w:name="_Toc29716"/>
      <w:bookmarkStart w:id="694" w:name="_Toc510620189"/>
      <w:bookmarkStart w:id="695" w:name="_Toc25501"/>
      <w:bookmarkStart w:id="696" w:name="_Toc13847"/>
      <w:bookmarkStart w:id="697" w:name="_Toc30064"/>
      <w:bookmarkStart w:id="698" w:name="_Toc30699"/>
      <w:bookmarkStart w:id="699" w:name="_Toc510621520"/>
      <w:bookmarkStart w:id="700" w:name="_Toc9014"/>
      <w:bookmarkStart w:id="701" w:name="_Toc17609"/>
      <w:r>
        <w:rPr>
          <w:rFonts w:hint="eastAsia"/>
        </w:rPr>
        <w:t>5</w:t>
      </w:r>
      <w:r>
        <w:t>.</w:t>
      </w:r>
      <w:r>
        <w:rPr>
          <w:rFonts w:hint="eastAsia"/>
        </w:rPr>
        <w:t>1</w:t>
      </w:r>
      <w:r>
        <w:t>.1</w:t>
      </w:r>
      <w:r>
        <w:rPr>
          <w:rFonts w:hint="eastAsia"/>
        </w:rPr>
        <w:t xml:space="preserve"> </w:t>
      </w:r>
      <w:ins w:id="7534" w:author="◉‿◉" w:date="2020-04-29T23:12:00Z">
        <w:r>
          <w:rPr>
            <w:rFonts w:hint="eastAsia"/>
          </w:rPr>
          <w:t>窗帘控制测试</w:t>
        </w:r>
        <w:bookmarkEnd w:id="693"/>
        <w:bookmarkEnd w:id="694"/>
        <w:bookmarkEnd w:id="695"/>
        <w:bookmarkEnd w:id="696"/>
        <w:bookmarkEnd w:id="697"/>
        <w:bookmarkEnd w:id="698"/>
        <w:bookmarkEnd w:id="699"/>
        <w:bookmarkEnd w:id="700"/>
        <w:bookmarkEnd w:id="701"/>
      </w:ins>
    </w:p>
    <w:p>
      <w:pPr>
        <w:pStyle w:val="6"/>
        <w:rPr>
          <w:ins w:id="7535" w:author="◉‿◉" w:date="2020-04-29T23:13:00Z"/>
          <w:rFonts w:ascii="宋体" w:hAnsi="宋体"/>
        </w:rPr>
      </w:pPr>
      <w:ins w:id="7536" w:author="◉‿◉" w:date="2020-04-29T23:12:00Z">
        <w:r>
          <w:rPr>
            <w:rFonts w:hint="eastAsia" w:ascii="宋体" w:hAnsi="宋体"/>
          </w:rPr>
          <w:t>窗帘控制测试主要测试在智能模式下，当光强到达/未达到用户所设定的光照阈值时窗帘是否自动的关闭/打开；在手动模式下，在LCD上点击窗帘开关按键能否使电机控制窗帘开或关，同时窗帘在到达边缘的时能够自行停止；在远程控制下，通过手机微信或服务器端，在云组态上选择打开或关闭时，系统根据接收到指令</w:t>
        </w:r>
      </w:ins>
      <w:ins w:id="7537" w:author="◉‿◉" w:date="2020-05-06T23:01:00Z">
        <w:r>
          <w:rPr>
            <w:rFonts w:hint="eastAsia" w:ascii="宋体" w:hAnsi="宋体"/>
          </w:rPr>
          <w:t>去作出对应的操控</w:t>
        </w:r>
      </w:ins>
      <w:ins w:id="7538" w:author="◉‿◉" w:date="2020-04-29T23:12:00Z">
        <w:r>
          <w:rPr>
            <w:rFonts w:hint="eastAsia" w:ascii="宋体" w:hAnsi="宋体"/>
          </w:rPr>
          <w:t>。测试的项目以及结果如下表5-1所示</w:t>
        </w:r>
      </w:ins>
      <w:ins w:id="7539" w:author="◉‿◉" w:date="2020-04-29T23:15:00Z">
        <w:r>
          <w:rPr>
            <w:rFonts w:hint="eastAsia" w:ascii="宋体" w:hAnsi="宋体"/>
          </w:rPr>
          <w:t>。</w:t>
        </w:r>
      </w:ins>
    </w:p>
    <w:p>
      <w:pPr>
        <w:pStyle w:val="61"/>
        <w:rPr>
          <w:ins w:id="7540" w:author="◉‿◉" w:date="2020-04-29T23:13:00Z"/>
        </w:rPr>
      </w:pPr>
      <w:ins w:id="7541" w:author="◉‿◉" w:date="2020-04-29T23:13:00Z">
        <w:bookmarkStart w:id="702" w:name="_Toc16874"/>
        <w:bookmarkStart w:id="703" w:name="_Toc1257"/>
        <w:bookmarkStart w:id="704" w:name="_Toc22346"/>
        <w:bookmarkStart w:id="705" w:name="_Toc10710"/>
        <w:r>
          <w:rPr>
            <w:rFonts w:hint="eastAsia"/>
          </w:rPr>
          <w:t>表5-1 窗帘控制测试</w:t>
        </w:r>
        <w:bookmarkEnd w:id="702"/>
        <w:bookmarkEnd w:id="703"/>
        <w:bookmarkEnd w:id="704"/>
        <w:bookmarkEnd w:id="705"/>
      </w:ins>
    </w:p>
    <w:tbl>
      <w:tblPr>
        <w:tblStyle w:val="28"/>
        <w:tblW w:w="8478"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61"/>
        <w:gridCol w:w="1304"/>
        <w:gridCol w:w="2250"/>
        <w:gridCol w:w="2467"/>
        <w:gridCol w:w="169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542" w:author="◉‿◉" w:date="2020-04-29T23:14:00Z"/>
        </w:trPr>
        <w:tc>
          <w:tcPr>
            <w:tcW w:w="761" w:type="dxa"/>
            <w:tcBorders>
              <w:top w:val="single" w:color="auto" w:sz="12" w:space="0"/>
              <w:left w:val="single" w:color="auto" w:sz="12" w:space="0"/>
              <w:bottom w:val="single" w:color="auto" w:sz="4" w:space="0"/>
              <w:right w:val="single" w:color="auto" w:sz="4" w:space="0"/>
            </w:tcBorders>
            <w:vAlign w:val="center"/>
          </w:tcPr>
          <w:p>
            <w:pPr>
              <w:jc w:val="center"/>
              <w:rPr>
                <w:ins w:id="7543" w:author="◉‿◉" w:date="2020-04-29T23:14:00Z"/>
                <w:rFonts w:ascii="宋体" w:hAnsi="宋体"/>
                <w:b/>
                <w:bCs/>
                <w:sz w:val="18"/>
                <w:szCs w:val="18"/>
              </w:rPr>
            </w:pPr>
            <w:ins w:id="7544" w:author="◉‿◉" w:date="2020-04-29T23:14:00Z">
              <w:r>
                <w:rPr>
                  <w:rFonts w:hint="eastAsia" w:ascii="宋体" w:hAnsi="宋体"/>
                  <w:sz w:val="18"/>
                  <w:szCs w:val="18"/>
                </w:rPr>
                <w:t>序号</w:t>
              </w:r>
            </w:ins>
          </w:p>
        </w:tc>
        <w:tc>
          <w:tcPr>
            <w:tcW w:w="3554" w:type="dxa"/>
            <w:gridSpan w:val="2"/>
            <w:tcBorders>
              <w:top w:val="single" w:color="auto" w:sz="12" w:space="0"/>
              <w:left w:val="single" w:color="auto" w:sz="4" w:space="0"/>
              <w:bottom w:val="single" w:color="auto" w:sz="4" w:space="0"/>
              <w:right w:val="single" w:color="auto" w:sz="4" w:space="0"/>
            </w:tcBorders>
            <w:vAlign w:val="center"/>
          </w:tcPr>
          <w:p>
            <w:pPr>
              <w:jc w:val="center"/>
              <w:rPr>
                <w:ins w:id="7545" w:author="◉‿◉" w:date="2020-04-29T23:14:00Z"/>
                <w:rFonts w:ascii="宋体" w:hAnsi="宋体"/>
                <w:sz w:val="18"/>
                <w:szCs w:val="18"/>
              </w:rPr>
            </w:pPr>
            <w:ins w:id="7546" w:author="◉‿◉" w:date="2020-04-29T23:14:00Z">
              <w:r>
                <w:rPr>
                  <w:rFonts w:hint="eastAsia" w:ascii="宋体" w:hAnsi="宋体"/>
                  <w:sz w:val="18"/>
                  <w:szCs w:val="18"/>
                </w:rPr>
                <w:t>测试项</w:t>
              </w:r>
            </w:ins>
          </w:p>
        </w:tc>
        <w:tc>
          <w:tcPr>
            <w:tcW w:w="2467" w:type="dxa"/>
            <w:tcBorders>
              <w:top w:val="single" w:color="auto" w:sz="12" w:space="0"/>
              <w:left w:val="single" w:color="auto" w:sz="4" w:space="0"/>
              <w:bottom w:val="single" w:color="auto" w:sz="4" w:space="0"/>
              <w:right w:val="single" w:color="auto" w:sz="4" w:space="0"/>
            </w:tcBorders>
            <w:vAlign w:val="center"/>
          </w:tcPr>
          <w:p>
            <w:pPr>
              <w:jc w:val="center"/>
              <w:rPr>
                <w:ins w:id="7547" w:author="◉‿◉" w:date="2020-04-29T23:14:00Z"/>
                <w:rFonts w:ascii="宋体" w:hAnsi="宋体"/>
                <w:sz w:val="18"/>
                <w:szCs w:val="18"/>
              </w:rPr>
            </w:pPr>
            <w:ins w:id="7548" w:author="◉‿◉" w:date="2020-04-29T23:14:00Z">
              <w:r>
                <w:rPr>
                  <w:rFonts w:hint="eastAsia" w:ascii="宋体" w:hAnsi="宋体"/>
                  <w:sz w:val="18"/>
                  <w:szCs w:val="18"/>
                </w:rPr>
                <w:t>结果</w:t>
              </w:r>
            </w:ins>
          </w:p>
        </w:tc>
        <w:tc>
          <w:tcPr>
            <w:tcW w:w="1696" w:type="dxa"/>
            <w:tcBorders>
              <w:top w:val="single" w:color="auto" w:sz="12" w:space="0"/>
              <w:left w:val="single" w:color="auto" w:sz="4" w:space="0"/>
              <w:bottom w:val="single" w:color="auto" w:sz="4" w:space="0"/>
              <w:right w:val="single" w:color="auto" w:sz="12" w:space="0"/>
            </w:tcBorders>
            <w:vAlign w:val="center"/>
          </w:tcPr>
          <w:p>
            <w:pPr>
              <w:jc w:val="center"/>
              <w:rPr>
                <w:ins w:id="7549" w:author="◉‿◉" w:date="2020-04-29T23:14:00Z"/>
                <w:rFonts w:ascii="宋体" w:hAnsi="宋体"/>
                <w:sz w:val="18"/>
                <w:szCs w:val="18"/>
              </w:rPr>
            </w:pPr>
            <w:ins w:id="7550" w:author="◉‿◉" w:date="2020-04-29T23:14:00Z">
              <w:r>
                <w:rPr>
                  <w:rFonts w:hint="eastAsia" w:ascii="宋体" w:hAnsi="宋体"/>
                  <w:sz w:val="18"/>
                  <w:szCs w:val="18"/>
                </w:rPr>
                <w:t>现象</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jc w:val="center"/>
          <w:ins w:id="7551" w:author="◉‿◉" w:date="2020-04-29T23:14:00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7552" w:author="◉‿◉" w:date="2020-04-29T23:14:00Z"/>
                <w:rFonts w:ascii="宋体" w:hAnsi="宋体"/>
                <w:sz w:val="18"/>
                <w:szCs w:val="18"/>
              </w:rPr>
            </w:pPr>
            <w:ins w:id="7553" w:author="◉‿◉" w:date="2020-04-29T23:14:00Z">
              <w:r>
                <w:rPr>
                  <w:rFonts w:hint="eastAsia" w:ascii="宋体" w:hAnsi="宋体"/>
                  <w:sz w:val="18"/>
                  <w:szCs w:val="18"/>
                </w:rPr>
                <w:t>1</w:t>
              </w:r>
            </w:ins>
          </w:p>
        </w:tc>
        <w:tc>
          <w:tcPr>
            <w:tcW w:w="1304" w:type="dxa"/>
            <w:vMerge w:val="restart"/>
            <w:tcBorders>
              <w:top w:val="single" w:color="auto" w:sz="4" w:space="0"/>
              <w:left w:val="single" w:color="auto" w:sz="4" w:space="0"/>
              <w:bottom w:val="single" w:color="auto" w:sz="4" w:space="0"/>
              <w:right w:val="single" w:color="auto" w:sz="4" w:space="0"/>
            </w:tcBorders>
            <w:vAlign w:val="center"/>
          </w:tcPr>
          <w:p>
            <w:pPr>
              <w:rPr>
                <w:ins w:id="7554" w:author="◉‿◉" w:date="2020-04-29T23:14:00Z"/>
                <w:rFonts w:ascii="宋体" w:hAnsi="宋体"/>
                <w:sz w:val="18"/>
                <w:szCs w:val="18"/>
              </w:rPr>
            </w:pPr>
            <w:ins w:id="7555" w:author="◉‿◉" w:date="2020-04-29T23:14:00Z">
              <w:r>
                <w:rPr>
                  <w:rFonts w:hint="eastAsia" w:ascii="宋体" w:hAnsi="宋体"/>
                  <w:sz w:val="18"/>
                  <w:szCs w:val="18"/>
                </w:rPr>
                <w:t>智能模式下</w:t>
              </w:r>
            </w:ins>
          </w:p>
        </w:tc>
        <w:tc>
          <w:tcPr>
            <w:tcW w:w="2250" w:type="dxa"/>
            <w:tcBorders>
              <w:top w:val="single" w:color="auto" w:sz="4" w:space="0"/>
              <w:left w:val="single" w:color="auto" w:sz="4" w:space="0"/>
              <w:bottom w:val="single" w:color="auto" w:sz="4" w:space="0"/>
              <w:right w:val="single" w:color="auto" w:sz="4" w:space="0"/>
            </w:tcBorders>
            <w:vAlign w:val="center"/>
          </w:tcPr>
          <w:p>
            <w:pPr>
              <w:rPr>
                <w:ins w:id="7556" w:author="◉‿◉" w:date="2020-04-29T23:14:00Z"/>
                <w:rFonts w:ascii="宋体" w:hAnsi="宋体"/>
                <w:sz w:val="18"/>
                <w:szCs w:val="18"/>
              </w:rPr>
            </w:pPr>
            <w:ins w:id="7557" w:author="◉‿◉" w:date="2020-04-29T23:14:00Z">
              <w:r>
                <w:rPr>
                  <w:rFonts w:hint="eastAsia" w:ascii="宋体" w:hAnsi="宋体"/>
                  <w:sz w:val="18"/>
                  <w:szCs w:val="18"/>
                </w:rPr>
                <w:t>在光强到达设定的光照阈值窗帘是否关</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7558" w:author="◉‿◉" w:date="2020-04-29T23:14:00Z"/>
                <w:rFonts w:ascii="宋体" w:hAnsi="宋体"/>
                <w:sz w:val="18"/>
                <w:szCs w:val="18"/>
              </w:rPr>
            </w:pPr>
            <w:ins w:id="7559" w:author="◉‿◉" w:date="2020-04-29T23:14:00Z">
              <w:r>
                <w:rPr>
                  <w:rFonts w:hint="eastAsia" w:ascii="宋体" w:hAnsi="宋体"/>
                  <w:sz w:val="18"/>
                  <w:szCs w:val="18"/>
                </w:rPr>
                <w:t>窗帘在光强到达设定的光照阈值</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7560" w:author="◉‿◉" w:date="2020-04-29T23:14:00Z"/>
                <w:rFonts w:ascii="宋体" w:hAnsi="宋体"/>
                <w:color w:val="000000"/>
                <w:kern w:val="0"/>
                <w:sz w:val="18"/>
                <w:szCs w:val="18"/>
              </w:rPr>
            </w:pPr>
            <w:ins w:id="7561" w:author="◉‿◉" w:date="2020-04-29T23:14:00Z">
              <w:r>
                <w:rPr>
                  <w:rFonts w:hint="eastAsia" w:ascii="宋体" w:hAnsi="宋体"/>
                  <w:color w:val="000000"/>
                  <w:kern w:val="0"/>
                  <w:sz w:val="18"/>
                  <w:szCs w:val="18"/>
                </w:rPr>
                <w:t>电机转动窗帘关</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562" w:author="◉‿◉" w:date="2020-04-29T23:14:00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7563" w:author="◉‿◉" w:date="2020-04-29T23:14:00Z"/>
                <w:rFonts w:ascii="宋体" w:hAnsi="宋体"/>
                <w:sz w:val="18"/>
                <w:szCs w:val="18"/>
              </w:rPr>
            </w:pPr>
            <w:ins w:id="7564" w:author="◉‿◉" w:date="2020-04-29T23:14:00Z">
              <w:r>
                <w:rPr>
                  <w:rFonts w:hint="eastAsia" w:ascii="宋体" w:hAnsi="宋体"/>
                  <w:sz w:val="18"/>
                  <w:szCs w:val="18"/>
                </w:rPr>
                <w:t>2</w:t>
              </w:r>
            </w:ins>
          </w:p>
        </w:tc>
        <w:tc>
          <w:tcPr>
            <w:tcW w:w="3554"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ins w:id="7565" w:author="◉‿◉" w:date="2020-04-29T23:14:00Z"/>
                <w:rFonts w:ascii="宋体" w:hAnsi="宋体"/>
                <w:sz w:val="18"/>
                <w:szCs w:val="18"/>
              </w:rPr>
            </w:pPr>
          </w:p>
        </w:tc>
        <w:tc>
          <w:tcPr>
            <w:tcW w:w="2250" w:type="dxa"/>
            <w:tcBorders>
              <w:top w:val="single" w:color="auto" w:sz="4" w:space="0"/>
              <w:left w:val="single" w:color="auto" w:sz="4" w:space="0"/>
              <w:bottom w:val="single" w:color="auto" w:sz="4" w:space="0"/>
              <w:right w:val="single" w:color="auto" w:sz="4" w:space="0"/>
            </w:tcBorders>
            <w:vAlign w:val="center"/>
          </w:tcPr>
          <w:p>
            <w:pPr>
              <w:rPr>
                <w:ins w:id="7566" w:author="◉‿◉" w:date="2020-04-29T23:14:00Z"/>
                <w:rFonts w:ascii="宋体" w:hAnsi="宋体"/>
                <w:sz w:val="18"/>
                <w:szCs w:val="18"/>
              </w:rPr>
            </w:pPr>
            <w:ins w:id="7567" w:author="◉‿◉" w:date="2020-04-29T23:14:00Z">
              <w:r>
                <w:rPr>
                  <w:rFonts w:hint="eastAsia" w:ascii="宋体" w:hAnsi="宋体"/>
                  <w:sz w:val="18"/>
                  <w:szCs w:val="18"/>
                </w:rPr>
                <w:t>在光强没有到达用户所设定的光照阈值范围内窗帘是否开</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7568" w:author="◉‿◉" w:date="2020-04-29T23:14:00Z"/>
                <w:rFonts w:ascii="宋体" w:hAnsi="宋体"/>
                <w:sz w:val="18"/>
                <w:szCs w:val="18"/>
              </w:rPr>
            </w:pPr>
            <w:ins w:id="7569" w:author="◉‿◉" w:date="2020-04-29T23:14:00Z">
              <w:r>
                <w:rPr>
                  <w:rFonts w:hint="eastAsia" w:ascii="宋体" w:hAnsi="宋体"/>
                  <w:sz w:val="18"/>
                  <w:szCs w:val="18"/>
                </w:rPr>
                <w:t>窗帘在光强到没有达用户所设定的光照阈值范围内会开</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7570" w:author="◉‿◉" w:date="2020-04-29T23:14:00Z"/>
                <w:rFonts w:ascii="宋体" w:hAnsi="宋体"/>
                <w:sz w:val="18"/>
                <w:szCs w:val="18"/>
              </w:rPr>
            </w:pPr>
            <w:ins w:id="7571" w:author="◉‿◉" w:date="2020-04-29T23:14:00Z">
              <w:r>
                <w:rPr>
                  <w:rFonts w:hint="eastAsia" w:ascii="宋体" w:hAnsi="宋体"/>
                  <w:color w:val="000000"/>
                  <w:kern w:val="0"/>
                  <w:sz w:val="18"/>
                  <w:szCs w:val="18"/>
                </w:rPr>
                <w:t>电机转动窗帘开</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572" w:author="◉‿◉" w:date="2020-04-29T23:14:00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7573" w:author="◉‿◉" w:date="2020-04-29T23:14:00Z"/>
                <w:rFonts w:ascii="宋体" w:hAnsi="宋体"/>
                <w:sz w:val="18"/>
                <w:szCs w:val="18"/>
              </w:rPr>
            </w:pPr>
            <w:ins w:id="7574" w:author="◉‿◉" w:date="2020-04-29T23:14:00Z">
              <w:r>
                <w:rPr>
                  <w:rFonts w:hint="eastAsia" w:ascii="宋体" w:hAnsi="宋体"/>
                  <w:sz w:val="18"/>
                  <w:szCs w:val="18"/>
                </w:rPr>
                <w:t>3</w:t>
              </w:r>
            </w:ins>
          </w:p>
        </w:tc>
        <w:tc>
          <w:tcPr>
            <w:tcW w:w="1304" w:type="dxa"/>
            <w:vMerge w:val="restart"/>
            <w:tcBorders>
              <w:top w:val="single" w:color="auto" w:sz="4" w:space="0"/>
              <w:left w:val="single" w:color="auto" w:sz="4" w:space="0"/>
              <w:bottom w:val="single" w:color="auto" w:sz="4" w:space="0"/>
              <w:right w:val="single" w:color="auto" w:sz="4" w:space="0"/>
            </w:tcBorders>
            <w:vAlign w:val="center"/>
          </w:tcPr>
          <w:p>
            <w:pPr>
              <w:rPr>
                <w:ins w:id="7575" w:author="◉‿◉" w:date="2020-04-29T23:14:00Z"/>
                <w:rFonts w:ascii="宋体" w:hAnsi="宋体"/>
                <w:sz w:val="18"/>
                <w:szCs w:val="18"/>
              </w:rPr>
            </w:pPr>
            <w:ins w:id="7576" w:author="◉‿◉" w:date="2020-04-29T23:14:00Z">
              <w:r>
                <w:rPr>
                  <w:rFonts w:hint="eastAsia" w:ascii="宋体" w:hAnsi="宋体"/>
                  <w:sz w:val="18"/>
                  <w:szCs w:val="18"/>
                </w:rPr>
                <w:t>手动模式下</w:t>
              </w:r>
            </w:ins>
          </w:p>
        </w:tc>
        <w:tc>
          <w:tcPr>
            <w:tcW w:w="2250" w:type="dxa"/>
            <w:tcBorders>
              <w:top w:val="single" w:color="auto" w:sz="4" w:space="0"/>
              <w:left w:val="single" w:color="auto" w:sz="4" w:space="0"/>
              <w:bottom w:val="single" w:color="auto" w:sz="4" w:space="0"/>
              <w:right w:val="single" w:color="auto" w:sz="4" w:space="0"/>
            </w:tcBorders>
            <w:vAlign w:val="center"/>
          </w:tcPr>
          <w:p>
            <w:pPr>
              <w:rPr>
                <w:ins w:id="7577" w:author="◉‿◉" w:date="2020-04-29T23:14:00Z"/>
                <w:rFonts w:ascii="宋体" w:hAnsi="宋体"/>
                <w:sz w:val="18"/>
                <w:szCs w:val="18"/>
              </w:rPr>
            </w:pPr>
            <w:ins w:id="7578" w:author="◉‿◉" w:date="2020-04-29T23:14:00Z">
              <w:r>
                <w:rPr>
                  <w:rFonts w:hint="eastAsia" w:ascii="宋体" w:hAnsi="宋体"/>
                  <w:sz w:val="18"/>
                  <w:szCs w:val="18"/>
                </w:rPr>
                <w:t>在手动模式下点击窗帘按键</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7579" w:author="◉‿◉" w:date="2020-04-29T23:14:00Z"/>
                <w:rFonts w:ascii="宋体" w:hAnsi="宋体"/>
                <w:sz w:val="18"/>
                <w:szCs w:val="18"/>
              </w:rPr>
            </w:pPr>
            <w:ins w:id="7580" w:author="◉‿◉" w:date="2020-04-29T23:14:00Z">
              <w:r>
                <w:rPr>
                  <w:rFonts w:hint="eastAsia" w:ascii="宋体" w:hAnsi="宋体"/>
                  <w:sz w:val="18"/>
                  <w:szCs w:val="18"/>
                </w:rPr>
                <w:t>窗帘状态会改变</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7581" w:author="◉‿◉" w:date="2020-04-29T23:14:00Z"/>
                <w:rFonts w:ascii="宋体" w:hAnsi="宋体"/>
                <w:sz w:val="18"/>
                <w:szCs w:val="18"/>
              </w:rPr>
            </w:pPr>
            <w:ins w:id="7582" w:author="◉‿◉" w:date="2020-04-29T23:14:00Z">
              <w:r>
                <w:rPr>
                  <w:rFonts w:hint="eastAsia" w:ascii="宋体" w:hAnsi="宋体"/>
                  <w:sz w:val="18"/>
                  <w:szCs w:val="18"/>
                </w:rPr>
                <w:t>点击转动窗帘开（关）</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583" w:author="◉‿◉" w:date="2020-04-29T23:14:00Z"/>
        </w:trPr>
        <w:tc>
          <w:tcPr>
            <w:tcW w:w="761" w:type="dxa"/>
            <w:tcBorders>
              <w:top w:val="single" w:color="auto" w:sz="4" w:space="0"/>
              <w:left w:val="single" w:color="auto" w:sz="12" w:space="0"/>
              <w:bottom w:val="single" w:color="auto" w:sz="4" w:space="0"/>
              <w:right w:val="single" w:color="auto" w:sz="4" w:space="0"/>
            </w:tcBorders>
            <w:vAlign w:val="center"/>
          </w:tcPr>
          <w:p>
            <w:pPr>
              <w:jc w:val="center"/>
              <w:rPr>
                <w:ins w:id="7584" w:author="◉‿◉" w:date="2020-04-29T23:14:00Z"/>
                <w:rFonts w:ascii="宋体" w:hAnsi="宋体"/>
                <w:sz w:val="18"/>
                <w:szCs w:val="18"/>
              </w:rPr>
            </w:pPr>
            <w:ins w:id="7585" w:author="◉‿◉" w:date="2020-04-29T23:14:00Z">
              <w:r>
                <w:rPr>
                  <w:rFonts w:hint="eastAsia" w:ascii="宋体" w:hAnsi="宋体"/>
                  <w:sz w:val="18"/>
                  <w:szCs w:val="18"/>
                </w:rPr>
                <w:t>4</w:t>
              </w:r>
            </w:ins>
          </w:p>
        </w:tc>
        <w:tc>
          <w:tcPr>
            <w:tcW w:w="3554"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ins w:id="7586" w:author="◉‿◉" w:date="2020-04-29T23:14:00Z"/>
                <w:rFonts w:ascii="宋体" w:hAnsi="宋体"/>
                <w:sz w:val="18"/>
                <w:szCs w:val="18"/>
              </w:rPr>
            </w:pPr>
          </w:p>
        </w:tc>
        <w:tc>
          <w:tcPr>
            <w:tcW w:w="2250" w:type="dxa"/>
            <w:tcBorders>
              <w:top w:val="single" w:color="auto" w:sz="4" w:space="0"/>
              <w:left w:val="single" w:color="auto" w:sz="4" w:space="0"/>
              <w:bottom w:val="single" w:color="auto" w:sz="4" w:space="0"/>
              <w:right w:val="single" w:color="auto" w:sz="4" w:space="0"/>
            </w:tcBorders>
            <w:vAlign w:val="center"/>
          </w:tcPr>
          <w:p>
            <w:pPr>
              <w:rPr>
                <w:ins w:id="7587" w:author="◉‿◉" w:date="2020-04-29T23:14:00Z"/>
                <w:rFonts w:ascii="宋体" w:hAnsi="宋体"/>
                <w:sz w:val="18"/>
                <w:szCs w:val="18"/>
              </w:rPr>
            </w:pPr>
            <w:ins w:id="7588" w:author="◉‿◉" w:date="2020-04-29T23:14:00Z">
              <w:r>
                <w:rPr>
                  <w:rFonts w:hint="eastAsia" w:ascii="宋体" w:hAnsi="宋体"/>
                  <w:sz w:val="18"/>
                  <w:szCs w:val="18"/>
                </w:rPr>
                <w:t>在开窗帘时电机到达边界点</w:t>
              </w:r>
            </w:ins>
          </w:p>
        </w:tc>
        <w:tc>
          <w:tcPr>
            <w:tcW w:w="2467" w:type="dxa"/>
            <w:tcBorders>
              <w:top w:val="single" w:color="auto" w:sz="4" w:space="0"/>
              <w:left w:val="single" w:color="auto" w:sz="4" w:space="0"/>
              <w:bottom w:val="single" w:color="auto" w:sz="4" w:space="0"/>
              <w:right w:val="single" w:color="auto" w:sz="4" w:space="0"/>
            </w:tcBorders>
            <w:vAlign w:val="center"/>
          </w:tcPr>
          <w:p>
            <w:pPr>
              <w:rPr>
                <w:ins w:id="7589" w:author="◉‿◉" w:date="2020-04-29T23:14:00Z"/>
                <w:rFonts w:ascii="宋体" w:hAnsi="宋体"/>
                <w:sz w:val="18"/>
                <w:szCs w:val="18"/>
              </w:rPr>
            </w:pPr>
            <w:ins w:id="7590" w:author="◉‿◉" w:date="2020-04-29T23:14:00Z">
              <w:r>
                <w:rPr>
                  <w:rFonts w:hint="eastAsia" w:ascii="宋体" w:hAnsi="宋体"/>
                  <w:sz w:val="18"/>
                  <w:szCs w:val="18"/>
                </w:rPr>
                <w:t>电机到达边界点会停</w:t>
              </w:r>
            </w:ins>
          </w:p>
        </w:tc>
        <w:tc>
          <w:tcPr>
            <w:tcW w:w="1696" w:type="dxa"/>
            <w:tcBorders>
              <w:top w:val="single" w:color="auto" w:sz="4" w:space="0"/>
              <w:left w:val="single" w:color="auto" w:sz="4" w:space="0"/>
              <w:bottom w:val="single" w:color="auto" w:sz="4" w:space="0"/>
              <w:right w:val="single" w:color="auto" w:sz="12" w:space="0"/>
            </w:tcBorders>
            <w:vAlign w:val="center"/>
          </w:tcPr>
          <w:p>
            <w:pPr>
              <w:rPr>
                <w:ins w:id="7591" w:author="◉‿◉" w:date="2020-04-29T23:14:00Z"/>
                <w:rFonts w:ascii="宋体" w:hAnsi="宋体"/>
                <w:sz w:val="18"/>
                <w:szCs w:val="18"/>
              </w:rPr>
            </w:pPr>
            <w:ins w:id="7592" w:author="◉‿◉" w:date="2020-04-29T23:14:00Z">
              <w:r>
                <w:rPr>
                  <w:rFonts w:hint="eastAsia" w:ascii="宋体" w:hAnsi="宋体"/>
                  <w:sz w:val="18"/>
                  <w:szCs w:val="18"/>
                </w:rPr>
                <w:t>电机制动</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593" w:author="◉‿◉" w:date="2020-04-29T23:14:00Z"/>
        </w:trPr>
        <w:tc>
          <w:tcPr>
            <w:tcW w:w="761" w:type="dxa"/>
            <w:tcBorders>
              <w:top w:val="single" w:color="auto" w:sz="4" w:space="0"/>
              <w:left w:val="single" w:color="auto" w:sz="12" w:space="0"/>
              <w:bottom w:val="single" w:color="auto" w:sz="12" w:space="0"/>
              <w:right w:val="single" w:color="auto" w:sz="4" w:space="0"/>
            </w:tcBorders>
            <w:vAlign w:val="center"/>
          </w:tcPr>
          <w:p>
            <w:pPr>
              <w:jc w:val="center"/>
              <w:rPr>
                <w:ins w:id="7594" w:author="◉‿◉" w:date="2020-04-29T23:14:00Z"/>
                <w:rFonts w:ascii="宋体" w:hAnsi="宋体"/>
                <w:sz w:val="18"/>
                <w:szCs w:val="18"/>
              </w:rPr>
            </w:pPr>
            <w:ins w:id="7595" w:author="◉‿◉" w:date="2020-04-29T23:14:00Z">
              <w:r>
                <w:rPr>
                  <w:rFonts w:hint="eastAsia" w:ascii="宋体" w:hAnsi="宋体"/>
                  <w:sz w:val="18"/>
                  <w:szCs w:val="18"/>
                </w:rPr>
                <w:t>5</w:t>
              </w:r>
            </w:ins>
          </w:p>
        </w:tc>
        <w:tc>
          <w:tcPr>
            <w:tcW w:w="1304" w:type="dxa"/>
            <w:tcBorders>
              <w:top w:val="single" w:color="auto" w:sz="4" w:space="0"/>
              <w:left w:val="single" w:color="auto" w:sz="4" w:space="0"/>
              <w:bottom w:val="single" w:color="auto" w:sz="12" w:space="0"/>
              <w:right w:val="single" w:color="auto" w:sz="4" w:space="0"/>
            </w:tcBorders>
            <w:vAlign w:val="center"/>
          </w:tcPr>
          <w:p>
            <w:pPr>
              <w:rPr>
                <w:ins w:id="7596" w:author="◉‿◉" w:date="2020-04-29T23:14:00Z"/>
                <w:rFonts w:ascii="宋体" w:hAnsi="宋体"/>
                <w:sz w:val="18"/>
                <w:szCs w:val="18"/>
              </w:rPr>
            </w:pPr>
            <w:ins w:id="7597" w:author="◉‿◉" w:date="2020-04-29T23:14:00Z">
              <w:r>
                <w:rPr>
                  <w:rFonts w:hint="eastAsia" w:ascii="宋体" w:hAnsi="宋体"/>
                  <w:sz w:val="18"/>
                  <w:szCs w:val="18"/>
                </w:rPr>
                <w:t>在关窗帘时电机到达边界点</w:t>
              </w:r>
            </w:ins>
          </w:p>
        </w:tc>
        <w:tc>
          <w:tcPr>
            <w:tcW w:w="2250" w:type="dxa"/>
            <w:tcBorders>
              <w:top w:val="single" w:color="auto" w:sz="4" w:space="0"/>
              <w:left w:val="single" w:color="auto" w:sz="4" w:space="0"/>
              <w:bottom w:val="single" w:color="auto" w:sz="12" w:space="0"/>
              <w:right w:val="single" w:color="auto" w:sz="4" w:space="0"/>
            </w:tcBorders>
            <w:vAlign w:val="center"/>
          </w:tcPr>
          <w:p>
            <w:pPr>
              <w:rPr>
                <w:ins w:id="7598" w:author="◉‿◉" w:date="2020-04-29T23:14:00Z"/>
                <w:rFonts w:ascii="宋体" w:hAnsi="宋体"/>
                <w:sz w:val="18"/>
                <w:szCs w:val="18"/>
              </w:rPr>
            </w:pPr>
            <w:ins w:id="7599" w:author="◉‿◉" w:date="2020-04-29T23:14:00Z">
              <w:r>
                <w:rPr>
                  <w:rFonts w:hint="eastAsia" w:ascii="宋体" w:hAnsi="宋体"/>
                  <w:sz w:val="18"/>
                  <w:szCs w:val="18"/>
                </w:rPr>
                <w:t>在关窗帘时电机到达边界点</w:t>
              </w:r>
            </w:ins>
          </w:p>
        </w:tc>
        <w:tc>
          <w:tcPr>
            <w:tcW w:w="2467" w:type="dxa"/>
            <w:tcBorders>
              <w:top w:val="single" w:color="auto" w:sz="4" w:space="0"/>
              <w:left w:val="single" w:color="auto" w:sz="4" w:space="0"/>
              <w:bottom w:val="single" w:color="auto" w:sz="12" w:space="0"/>
              <w:right w:val="single" w:color="auto" w:sz="4" w:space="0"/>
            </w:tcBorders>
            <w:vAlign w:val="center"/>
          </w:tcPr>
          <w:p>
            <w:pPr>
              <w:rPr>
                <w:ins w:id="7600" w:author="◉‿◉" w:date="2020-04-29T23:14:00Z"/>
                <w:rFonts w:ascii="宋体" w:hAnsi="宋体"/>
                <w:sz w:val="18"/>
                <w:szCs w:val="18"/>
              </w:rPr>
            </w:pPr>
            <w:ins w:id="7601" w:author="◉‿◉" w:date="2020-04-29T23:14:00Z">
              <w:r>
                <w:rPr>
                  <w:rFonts w:hint="eastAsia" w:ascii="宋体" w:hAnsi="宋体"/>
                  <w:sz w:val="18"/>
                  <w:szCs w:val="18"/>
                </w:rPr>
                <w:t>电机到达边界点会停</w:t>
              </w:r>
            </w:ins>
          </w:p>
        </w:tc>
        <w:tc>
          <w:tcPr>
            <w:tcW w:w="1696" w:type="dxa"/>
            <w:tcBorders>
              <w:top w:val="single" w:color="auto" w:sz="4" w:space="0"/>
              <w:left w:val="single" w:color="auto" w:sz="4" w:space="0"/>
              <w:bottom w:val="single" w:color="auto" w:sz="12" w:space="0"/>
              <w:right w:val="single" w:color="auto" w:sz="12" w:space="0"/>
            </w:tcBorders>
            <w:vAlign w:val="center"/>
          </w:tcPr>
          <w:p>
            <w:pPr>
              <w:rPr>
                <w:ins w:id="7602" w:author="◉‿◉" w:date="2020-04-29T23:14:00Z"/>
                <w:rFonts w:ascii="宋体" w:hAnsi="宋体"/>
                <w:sz w:val="18"/>
                <w:szCs w:val="18"/>
              </w:rPr>
            </w:pPr>
            <w:ins w:id="7603" w:author="◉‿◉" w:date="2020-04-29T23:14:00Z">
              <w:r>
                <w:rPr>
                  <w:rFonts w:hint="eastAsia" w:ascii="宋体" w:hAnsi="宋体"/>
                  <w:sz w:val="18"/>
                  <w:szCs w:val="18"/>
                </w:rPr>
                <w:t>电机制动</w:t>
              </w:r>
            </w:ins>
          </w:p>
        </w:tc>
      </w:tr>
    </w:tbl>
    <w:p>
      <w:pPr>
        <w:pStyle w:val="6"/>
        <w:ind w:firstLine="0" w:firstLineChars="0"/>
      </w:pPr>
    </w:p>
    <w:p>
      <w:pPr>
        <w:pStyle w:val="58"/>
      </w:pPr>
      <w:bookmarkStart w:id="706" w:name="_Toc17837"/>
      <w:bookmarkStart w:id="707" w:name="_Toc27777"/>
      <w:bookmarkStart w:id="708" w:name="_Toc510621522"/>
      <w:bookmarkStart w:id="709" w:name="_Toc31826"/>
      <w:bookmarkStart w:id="710" w:name="_Toc15770"/>
      <w:bookmarkStart w:id="711" w:name="_Toc510620191"/>
      <w:bookmarkStart w:id="712" w:name="_Toc20792"/>
      <w:bookmarkStart w:id="713" w:name="_Toc9948"/>
      <w:bookmarkStart w:id="714" w:name="_Toc30913"/>
      <w:r>
        <w:rPr>
          <w:rFonts w:hint="eastAsia"/>
        </w:rPr>
        <w:t>5</w:t>
      </w:r>
      <w:r>
        <w:t>.</w:t>
      </w:r>
      <w:r>
        <w:rPr>
          <w:rFonts w:hint="eastAsia"/>
        </w:rPr>
        <w:t>1</w:t>
      </w:r>
      <w:r>
        <w:t>.</w:t>
      </w:r>
      <w:ins w:id="7604" w:author="◉‿◉" w:date="2020-04-30T08:54:00Z">
        <w:r>
          <w:rPr>
            <w:rFonts w:hint="eastAsia"/>
          </w:rPr>
          <w:t>2</w:t>
        </w:r>
      </w:ins>
      <w:r>
        <w:rPr>
          <w:rFonts w:hint="eastAsia"/>
        </w:rPr>
        <w:t xml:space="preserve"> </w:t>
      </w:r>
      <w:ins w:id="7605" w:author="◉‿◉" w:date="2020-04-29T23:15:00Z">
        <w:r>
          <w:rPr>
            <w:rFonts w:hint="eastAsia"/>
          </w:rPr>
          <w:t>WIFI通信测试</w:t>
        </w:r>
        <w:bookmarkEnd w:id="706"/>
        <w:bookmarkEnd w:id="707"/>
        <w:bookmarkEnd w:id="708"/>
        <w:bookmarkEnd w:id="709"/>
        <w:bookmarkEnd w:id="710"/>
        <w:bookmarkEnd w:id="711"/>
        <w:bookmarkEnd w:id="712"/>
        <w:bookmarkEnd w:id="713"/>
        <w:bookmarkEnd w:id="714"/>
      </w:ins>
    </w:p>
    <w:p>
      <w:pPr>
        <w:pStyle w:val="6"/>
        <w:rPr>
          <w:ins w:id="7606" w:author="◉‿◉" w:date="2020-04-29T23:15:00Z"/>
        </w:rPr>
      </w:pPr>
      <w:ins w:id="7607" w:author="◉‿◉" w:date="2020-04-29T23:15:00Z">
        <w:r>
          <w:rPr>
            <w:rFonts w:hint="eastAsia"/>
          </w:rPr>
          <w:t>TLINK及ESP8266模块的测试主要测试STM32是否能够通过ESP8266模块联网且能够成功连接上之前所设计好的服务器，同时系统所检测到的数据是否能够通过ESP8266模块透传到服务器上，通过服务器能够观察到实时的数据</w:t>
        </w:r>
      </w:ins>
      <w:ins w:id="7608" w:author="◉‿◉" w:date="2020-04-29T23:16:00Z">
        <w:r>
          <w:rPr>
            <w:rFonts w:hint="eastAsia"/>
          </w:rPr>
          <w:t>，如图5-1</w:t>
        </w:r>
      </w:ins>
      <w:ins w:id="7609" w:author="◉‿◉" w:date="2020-04-29T23:15:00Z">
        <w:r>
          <w:rPr>
            <w:rFonts w:hint="eastAsia"/>
          </w:rPr>
          <w:t>。最后在服务器端是否能对系统终端的各个功能进行远程控制。测试的项目以及结果如下表5-2所示。</w:t>
        </w:r>
      </w:ins>
    </w:p>
    <w:p>
      <w:pPr>
        <w:pStyle w:val="61"/>
        <w:rPr>
          <w:ins w:id="7610" w:author="◉‿◉" w:date="2020-04-29T23:15:00Z"/>
        </w:rPr>
      </w:pPr>
      <w:ins w:id="7611" w:author="◉‿◉" w:date="2020-04-29T23:15:00Z">
        <w:bookmarkStart w:id="715" w:name="_Toc29249"/>
        <w:bookmarkStart w:id="716" w:name="_Toc10017"/>
        <w:bookmarkStart w:id="717" w:name="_Toc36304898"/>
        <w:bookmarkStart w:id="718" w:name="_Toc11416"/>
        <w:bookmarkStart w:id="719" w:name="_Toc22550"/>
        <w:bookmarkStart w:id="720" w:name="_Toc13562"/>
        <w:r>
          <w:rPr>
            <w:rFonts w:hint="eastAsia"/>
          </w:rPr>
          <w:t>表5-2 T</w:t>
        </w:r>
      </w:ins>
      <w:ins w:id="7612" w:author="◉‿◉" w:date="2020-05-07T09:00:00Z">
        <w:r>
          <w:rPr>
            <w:rFonts w:hint="eastAsia"/>
          </w:rPr>
          <w:t>LINK</w:t>
        </w:r>
      </w:ins>
      <w:ins w:id="7613" w:author="◉‿◉" w:date="2020-04-29T23:15:00Z">
        <w:r>
          <w:rPr>
            <w:rFonts w:hint="eastAsia"/>
          </w:rPr>
          <w:t>及ESP8266模块测试</w:t>
        </w:r>
        <w:bookmarkEnd w:id="715"/>
        <w:bookmarkEnd w:id="716"/>
        <w:bookmarkEnd w:id="717"/>
        <w:bookmarkEnd w:id="718"/>
        <w:bookmarkEnd w:id="719"/>
        <w:bookmarkEnd w:id="720"/>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78"/>
        <w:gridCol w:w="3260"/>
        <w:gridCol w:w="2855"/>
        <w:gridCol w:w="259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614" w:author="◉‿◉" w:date="2020-04-29T23:15:00Z"/>
        </w:trPr>
        <w:tc>
          <w:tcPr>
            <w:tcW w:w="778" w:type="dxa"/>
            <w:vAlign w:val="center"/>
          </w:tcPr>
          <w:p>
            <w:pPr>
              <w:jc w:val="center"/>
              <w:rPr>
                <w:ins w:id="7615" w:author="◉‿◉" w:date="2020-04-29T23:15:00Z"/>
                <w:rFonts w:ascii="宋体" w:hAnsi="宋体"/>
                <w:sz w:val="18"/>
                <w:szCs w:val="18"/>
              </w:rPr>
            </w:pPr>
            <w:ins w:id="7616" w:author="◉‿◉" w:date="2020-04-29T23:15:00Z">
              <w:r>
                <w:rPr>
                  <w:rFonts w:hint="eastAsia" w:ascii="宋体" w:hAnsi="宋体"/>
                  <w:sz w:val="18"/>
                  <w:szCs w:val="18"/>
                </w:rPr>
                <w:t>序号</w:t>
              </w:r>
            </w:ins>
          </w:p>
        </w:tc>
        <w:tc>
          <w:tcPr>
            <w:tcW w:w="3260" w:type="dxa"/>
            <w:vAlign w:val="center"/>
          </w:tcPr>
          <w:p>
            <w:pPr>
              <w:jc w:val="center"/>
              <w:rPr>
                <w:ins w:id="7617" w:author="◉‿◉" w:date="2020-04-29T23:15:00Z"/>
                <w:rFonts w:ascii="宋体" w:hAnsi="宋体"/>
                <w:sz w:val="18"/>
                <w:szCs w:val="18"/>
              </w:rPr>
            </w:pPr>
            <w:ins w:id="7618" w:author="◉‿◉" w:date="2020-04-29T23:15:00Z">
              <w:r>
                <w:rPr>
                  <w:rFonts w:hint="eastAsia" w:ascii="宋体" w:hAnsi="宋体"/>
                  <w:sz w:val="18"/>
                  <w:szCs w:val="18"/>
                </w:rPr>
                <w:t>测试项</w:t>
              </w:r>
            </w:ins>
          </w:p>
        </w:tc>
        <w:tc>
          <w:tcPr>
            <w:tcW w:w="2855" w:type="dxa"/>
            <w:vAlign w:val="center"/>
          </w:tcPr>
          <w:p>
            <w:pPr>
              <w:jc w:val="center"/>
              <w:rPr>
                <w:ins w:id="7619" w:author="◉‿◉" w:date="2020-04-29T23:15:00Z"/>
                <w:rFonts w:ascii="宋体" w:hAnsi="宋体"/>
                <w:sz w:val="18"/>
                <w:szCs w:val="18"/>
              </w:rPr>
            </w:pPr>
            <w:ins w:id="7620" w:author="◉‿◉" w:date="2020-04-29T23:15:00Z">
              <w:r>
                <w:rPr>
                  <w:rFonts w:hint="eastAsia" w:ascii="宋体" w:hAnsi="宋体"/>
                  <w:sz w:val="18"/>
                  <w:szCs w:val="18"/>
                </w:rPr>
                <w:t>结果</w:t>
              </w:r>
            </w:ins>
          </w:p>
        </w:tc>
        <w:tc>
          <w:tcPr>
            <w:tcW w:w="2598" w:type="dxa"/>
            <w:vAlign w:val="center"/>
          </w:tcPr>
          <w:p>
            <w:pPr>
              <w:jc w:val="center"/>
              <w:rPr>
                <w:ins w:id="7621" w:author="◉‿◉" w:date="2020-04-29T23:15:00Z"/>
                <w:rFonts w:ascii="宋体" w:hAnsi="宋体"/>
                <w:sz w:val="18"/>
                <w:szCs w:val="18"/>
              </w:rPr>
            </w:pPr>
            <w:ins w:id="7622" w:author="◉‿◉" w:date="2020-04-29T23:15:00Z">
              <w:r>
                <w:rPr>
                  <w:rFonts w:hint="eastAsia" w:ascii="宋体" w:hAnsi="宋体"/>
                  <w:sz w:val="18"/>
                  <w:szCs w:val="18"/>
                </w:rPr>
                <w:t>现象</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jc w:val="center"/>
          <w:ins w:id="7623" w:author="◉‿◉" w:date="2020-04-29T23:15:00Z"/>
        </w:trPr>
        <w:tc>
          <w:tcPr>
            <w:tcW w:w="778" w:type="dxa"/>
            <w:tcBorders>
              <w:bottom w:val="single" w:color="auto" w:sz="4" w:space="0"/>
            </w:tcBorders>
            <w:vAlign w:val="center"/>
          </w:tcPr>
          <w:p>
            <w:pPr>
              <w:jc w:val="center"/>
              <w:rPr>
                <w:ins w:id="7624" w:author="◉‿◉" w:date="2020-04-29T23:15:00Z"/>
                <w:rFonts w:ascii="宋体" w:hAnsi="宋体"/>
                <w:sz w:val="18"/>
                <w:szCs w:val="18"/>
              </w:rPr>
            </w:pPr>
            <w:ins w:id="7625" w:author="◉‿◉" w:date="2020-04-29T23:15:00Z">
              <w:r>
                <w:rPr>
                  <w:rFonts w:hint="eastAsia" w:ascii="宋体" w:hAnsi="宋体"/>
                  <w:sz w:val="18"/>
                  <w:szCs w:val="18"/>
                </w:rPr>
                <w:t>1</w:t>
              </w:r>
            </w:ins>
          </w:p>
        </w:tc>
        <w:tc>
          <w:tcPr>
            <w:tcW w:w="3260" w:type="dxa"/>
            <w:tcBorders>
              <w:bottom w:val="single" w:color="auto" w:sz="4" w:space="0"/>
            </w:tcBorders>
            <w:vAlign w:val="center"/>
          </w:tcPr>
          <w:p>
            <w:pPr>
              <w:rPr>
                <w:ins w:id="7626" w:author="◉‿◉" w:date="2020-04-29T23:15:00Z"/>
                <w:rFonts w:ascii="宋体" w:hAnsi="宋体"/>
                <w:sz w:val="18"/>
                <w:szCs w:val="18"/>
              </w:rPr>
            </w:pPr>
            <w:ins w:id="7627" w:author="◉‿◉" w:date="2020-04-29T23:15:00Z">
              <w:r>
                <w:rPr>
                  <w:rFonts w:hint="eastAsia" w:ascii="宋体" w:hAnsi="宋体"/>
                  <w:sz w:val="18"/>
                  <w:szCs w:val="18"/>
                </w:rPr>
                <w:t>连接热点网络</w:t>
              </w:r>
            </w:ins>
          </w:p>
        </w:tc>
        <w:tc>
          <w:tcPr>
            <w:tcW w:w="2855" w:type="dxa"/>
            <w:tcBorders>
              <w:bottom w:val="single" w:color="auto" w:sz="4" w:space="0"/>
            </w:tcBorders>
            <w:vAlign w:val="center"/>
          </w:tcPr>
          <w:p>
            <w:pPr>
              <w:rPr>
                <w:ins w:id="7628" w:author="◉‿◉" w:date="2020-04-29T23:15:00Z"/>
                <w:rFonts w:ascii="宋体" w:hAnsi="宋体"/>
                <w:sz w:val="18"/>
                <w:szCs w:val="18"/>
              </w:rPr>
            </w:pPr>
            <w:ins w:id="7629" w:author="◉‿◉" w:date="2020-04-29T23:15:00Z">
              <w:r>
                <w:rPr>
                  <w:rFonts w:hint="eastAsia" w:ascii="宋体" w:hAnsi="宋体"/>
                  <w:sz w:val="18"/>
                  <w:szCs w:val="18"/>
                </w:rPr>
                <w:t>成功连接热点网络</w:t>
              </w:r>
            </w:ins>
          </w:p>
        </w:tc>
        <w:tc>
          <w:tcPr>
            <w:tcW w:w="2598" w:type="dxa"/>
            <w:tcBorders>
              <w:bottom w:val="single" w:color="auto" w:sz="4" w:space="0"/>
            </w:tcBorders>
            <w:vAlign w:val="center"/>
          </w:tcPr>
          <w:p>
            <w:pPr>
              <w:rPr>
                <w:ins w:id="7630" w:author="◉‿◉" w:date="2020-04-29T23:15:00Z"/>
                <w:rFonts w:ascii="宋体" w:cs="宋体"/>
                <w:color w:val="000000"/>
                <w:kern w:val="0"/>
                <w:sz w:val="18"/>
                <w:szCs w:val="18"/>
              </w:rPr>
            </w:pPr>
            <w:ins w:id="7631" w:author="◉‿◉" w:date="2020-04-29T23:15:00Z">
              <w:r>
                <w:rPr>
                  <w:rFonts w:hint="eastAsia" w:ascii="宋体" w:cs="宋体"/>
                  <w:color w:val="000000"/>
                  <w:kern w:val="0"/>
                  <w:sz w:val="18"/>
                  <w:szCs w:val="18"/>
                </w:rPr>
                <w:t>手机显示有一个设备连接</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632" w:author="◉‿◉" w:date="2020-04-29T23:15:00Z"/>
        </w:trPr>
        <w:tc>
          <w:tcPr>
            <w:tcW w:w="778" w:type="dxa"/>
            <w:tcBorders>
              <w:top w:val="single" w:color="auto" w:sz="4" w:space="0"/>
              <w:bottom w:val="single" w:color="auto" w:sz="4" w:space="0"/>
            </w:tcBorders>
            <w:vAlign w:val="center"/>
          </w:tcPr>
          <w:p>
            <w:pPr>
              <w:jc w:val="center"/>
              <w:rPr>
                <w:ins w:id="7633" w:author="◉‿◉" w:date="2020-04-29T23:15:00Z"/>
                <w:rFonts w:ascii="宋体" w:hAnsi="宋体"/>
                <w:sz w:val="18"/>
                <w:szCs w:val="18"/>
              </w:rPr>
            </w:pPr>
            <w:ins w:id="7634" w:author="◉‿◉" w:date="2020-04-29T23:15:00Z">
              <w:r>
                <w:rPr>
                  <w:rFonts w:hint="eastAsia" w:ascii="宋体" w:hAnsi="宋体"/>
                  <w:sz w:val="18"/>
                  <w:szCs w:val="18"/>
                </w:rPr>
                <w:t>2</w:t>
              </w:r>
            </w:ins>
          </w:p>
        </w:tc>
        <w:tc>
          <w:tcPr>
            <w:tcW w:w="3260" w:type="dxa"/>
            <w:tcBorders>
              <w:top w:val="single" w:color="auto" w:sz="4" w:space="0"/>
              <w:bottom w:val="single" w:color="auto" w:sz="4" w:space="0"/>
            </w:tcBorders>
            <w:vAlign w:val="center"/>
          </w:tcPr>
          <w:p>
            <w:pPr>
              <w:rPr>
                <w:ins w:id="7635" w:author="◉‿◉" w:date="2020-04-29T23:15:00Z"/>
                <w:rFonts w:ascii="宋体" w:hAnsi="宋体"/>
                <w:sz w:val="18"/>
                <w:szCs w:val="18"/>
              </w:rPr>
            </w:pPr>
            <w:ins w:id="7636" w:author="◉‿◉" w:date="2020-04-29T23:15:00Z">
              <w:r>
                <w:rPr>
                  <w:rFonts w:hint="eastAsia" w:ascii="宋体" w:hAnsi="宋体"/>
                  <w:sz w:val="18"/>
                  <w:szCs w:val="18"/>
                </w:rPr>
                <w:t>连接T</w:t>
              </w:r>
            </w:ins>
            <w:ins w:id="7637" w:author="◉‿◉" w:date="2020-04-29T23:15:00Z">
              <w:r>
                <w:rPr>
                  <w:rFonts w:ascii="宋体" w:hAnsi="宋体"/>
                  <w:sz w:val="18"/>
                  <w:szCs w:val="18"/>
                </w:rPr>
                <w:t>LINK</w:t>
              </w:r>
            </w:ins>
            <w:ins w:id="7638" w:author="◉‿◉" w:date="2020-04-29T23:15:00Z">
              <w:r>
                <w:rPr>
                  <w:rFonts w:hint="eastAsia" w:ascii="宋体" w:hAnsi="宋体"/>
                  <w:sz w:val="18"/>
                  <w:szCs w:val="18"/>
                </w:rPr>
                <w:t>服务器</w:t>
              </w:r>
            </w:ins>
          </w:p>
        </w:tc>
        <w:tc>
          <w:tcPr>
            <w:tcW w:w="2855" w:type="dxa"/>
            <w:tcBorders>
              <w:top w:val="single" w:color="auto" w:sz="4" w:space="0"/>
              <w:bottom w:val="single" w:color="auto" w:sz="4" w:space="0"/>
            </w:tcBorders>
            <w:vAlign w:val="center"/>
          </w:tcPr>
          <w:p>
            <w:pPr>
              <w:rPr>
                <w:ins w:id="7639" w:author="◉‿◉" w:date="2020-04-29T23:15:00Z"/>
                <w:rFonts w:ascii="宋体" w:hAnsi="宋体"/>
                <w:sz w:val="18"/>
                <w:szCs w:val="18"/>
              </w:rPr>
            </w:pPr>
            <w:ins w:id="7640" w:author="◉‿◉" w:date="2020-04-29T23:15:00Z">
              <w:r>
                <w:rPr>
                  <w:rFonts w:hint="eastAsia" w:ascii="宋体" w:hAnsi="宋体"/>
                  <w:sz w:val="18"/>
                  <w:szCs w:val="18"/>
                </w:rPr>
                <w:t>成功连接TLINK服务器</w:t>
              </w:r>
            </w:ins>
          </w:p>
        </w:tc>
        <w:tc>
          <w:tcPr>
            <w:tcW w:w="2598" w:type="dxa"/>
            <w:tcBorders>
              <w:top w:val="single" w:color="auto" w:sz="4" w:space="0"/>
              <w:bottom w:val="single" w:color="auto" w:sz="4" w:space="0"/>
            </w:tcBorders>
            <w:vAlign w:val="center"/>
          </w:tcPr>
          <w:p>
            <w:pPr>
              <w:rPr>
                <w:ins w:id="7641" w:author="◉‿◉" w:date="2020-04-29T23:15:00Z"/>
                <w:rFonts w:ascii="宋体" w:hAnsi="宋体"/>
                <w:sz w:val="18"/>
                <w:szCs w:val="18"/>
              </w:rPr>
            </w:pPr>
            <w:ins w:id="7642" w:author="◉‿◉" w:date="2020-04-29T23:15:00Z">
              <w:r>
                <w:rPr>
                  <w:rFonts w:hint="eastAsia" w:ascii="宋体" w:hAnsi="宋体"/>
                  <w:sz w:val="18"/>
                  <w:szCs w:val="18"/>
                </w:rPr>
                <w:t>TLINK服务器上所有传感器的状态变为已连接</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643" w:author="◉‿◉" w:date="2020-04-29T23:15:00Z"/>
        </w:trPr>
        <w:tc>
          <w:tcPr>
            <w:tcW w:w="778" w:type="dxa"/>
            <w:tcBorders>
              <w:top w:val="single" w:color="auto" w:sz="4" w:space="0"/>
              <w:bottom w:val="single" w:color="auto" w:sz="4" w:space="0"/>
            </w:tcBorders>
            <w:vAlign w:val="center"/>
          </w:tcPr>
          <w:p>
            <w:pPr>
              <w:jc w:val="center"/>
              <w:rPr>
                <w:ins w:id="7644" w:author="◉‿◉" w:date="2020-04-29T23:15:00Z"/>
                <w:rFonts w:ascii="宋体" w:hAnsi="宋体"/>
                <w:sz w:val="18"/>
                <w:szCs w:val="18"/>
              </w:rPr>
            </w:pPr>
            <w:ins w:id="7645" w:author="◉‿◉" w:date="2020-04-29T23:15:00Z">
              <w:r>
                <w:rPr>
                  <w:rFonts w:hint="eastAsia" w:ascii="宋体" w:hAnsi="宋体"/>
                  <w:sz w:val="18"/>
                  <w:szCs w:val="18"/>
                </w:rPr>
                <w:t>3</w:t>
              </w:r>
            </w:ins>
          </w:p>
        </w:tc>
        <w:tc>
          <w:tcPr>
            <w:tcW w:w="3260" w:type="dxa"/>
            <w:tcBorders>
              <w:top w:val="single" w:color="auto" w:sz="4" w:space="0"/>
              <w:bottom w:val="single" w:color="auto" w:sz="4" w:space="0"/>
            </w:tcBorders>
            <w:vAlign w:val="center"/>
          </w:tcPr>
          <w:p>
            <w:pPr>
              <w:rPr>
                <w:ins w:id="7646" w:author="◉‿◉" w:date="2020-04-29T23:15:00Z"/>
                <w:rFonts w:ascii="宋体" w:hAnsi="宋体"/>
                <w:sz w:val="18"/>
                <w:szCs w:val="18"/>
              </w:rPr>
            </w:pPr>
            <w:ins w:id="7647" w:author="◉‿◉" w:date="2020-04-29T23:15:00Z">
              <w:r>
                <w:rPr>
                  <w:rFonts w:hint="eastAsia" w:ascii="宋体" w:hAnsi="宋体"/>
                  <w:sz w:val="18"/>
                  <w:szCs w:val="18"/>
                </w:rPr>
                <w:t>传感器数据是否上传服务器</w:t>
              </w:r>
            </w:ins>
          </w:p>
        </w:tc>
        <w:tc>
          <w:tcPr>
            <w:tcW w:w="2855" w:type="dxa"/>
            <w:tcBorders>
              <w:top w:val="single" w:color="auto" w:sz="4" w:space="0"/>
              <w:bottom w:val="single" w:color="auto" w:sz="4" w:space="0"/>
            </w:tcBorders>
            <w:vAlign w:val="center"/>
          </w:tcPr>
          <w:p>
            <w:pPr>
              <w:rPr>
                <w:ins w:id="7648" w:author="◉‿◉" w:date="2020-04-29T23:15:00Z"/>
                <w:rFonts w:ascii="宋体" w:hAnsi="宋体"/>
                <w:sz w:val="18"/>
                <w:szCs w:val="18"/>
              </w:rPr>
            </w:pPr>
            <w:ins w:id="7649" w:author="◉‿◉" w:date="2020-04-29T23:15:00Z">
              <w:r>
                <w:rPr>
                  <w:rFonts w:hint="eastAsia" w:ascii="宋体" w:hAnsi="宋体"/>
                  <w:sz w:val="18"/>
                  <w:szCs w:val="18"/>
                </w:rPr>
                <w:t>传感器数据成功上传</w:t>
              </w:r>
            </w:ins>
          </w:p>
        </w:tc>
        <w:tc>
          <w:tcPr>
            <w:tcW w:w="2598" w:type="dxa"/>
            <w:tcBorders>
              <w:top w:val="single" w:color="auto" w:sz="4" w:space="0"/>
              <w:bottom w:val="single" w:color="auto" w:sz="4" w:space="0"/>
            </w:tcBorders>
            <w:vAlign w:val="center"/>
          </w:tcPr>
          <w:p>
            <w:pPr>
              <w:rPr>
                <w:ins w:id="7650" w:author="◉‿◉" w:date="2020-04-29T23:15:00Z"/>
                <w:rFonts w:ascii="宋体" w:hAnsi="宋体"/>
                <w:sz w:val="18"/>
                <w:szCs w:val="18"/>
              </w:rPr>
            </w:pPr>
            <w:ins w:id="7651" w:author="◉‿◉" w:date="2020-04-29T23:15:00Z">
              <w:r>
                <w:rPr>
                  <w:rFonts w:hint="eastAsia" w:ascii="宋体" w:hAnsi="宋体"/>
                  <w:sz w:val="18"/>
                  <w:szCs w:val="18"/>
                </w:rPr>
                <w:t>服务器上对应的数据从默认值变成所上传的值</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652" w:author="◉‿◉" w:date="2020-04-29T23:15:00Z"/>
        </w:trPr>
        <w:tc>
          <w:tcPr>
            <w:tcW w:w="778" w:type="dxa"/>
            <w:tcBorders>
              <w:top w:val="single" w:color="auto" w:sz="4" w:space="0"/>
              <w:bottom w:val="single" w:color="auto" w:sz="4" w:space="0"/>
            </w:tcBorders>
            <w:vAlign w:val="center"/>
          </w:tcPr>
          <w:p>
            <w:pPr>
              <w:jc w:val="center"/>
              <w:rPr>
                <w:ins w:id="7653" w:author="◉‿◉" w:date="2020-04-29T23:15:00Z"/>
                <w:rFonts w:ascii="宋体" w:hAnsi="宋体"/>
                <w:sz w:val="18"/>
                <w:szCs w:val="18"/>
              </w:rPr>
            </w:pPr>
            <w:ins w:id="7654" w:author="◉‿◉" w:date="2020-04-29T23:15:00Z">
              <w:r>
                <w:rPr>
                  <w:rFonts w:hint="eastAsia" w:ascii="宋体" w:hAnsi="宋体"/>
                  <w:sz w:val="18"/>
                  <w:szCs w:val="18"/>
                </w:rPr>
                <w:t>4</w:t>
              </w:r>
            </w:ins>
          </w:p>
        </w:tc>
        <w:tc>
          <w:tcPr>
            <w:tcW w:w="3260" w:type="dxa"/>
            <w:tcBorders>
              <w:top w:val="single" w:color="auto" w:sz="4" w:space="0"/>
              <w:bottom w:val="single" w:color="auto" w:sz="4" w:space="0"/>
            </w:tcBorders>
            <w:vAlign w:val="center"/>
          </w:tcPr>
          <w:p>
            <w:pPr>
              <w:rPr>
                <w:ins w:id="7655" w:author="◉‿◉" w:date="2020-04-29T23:15:00Z"/>
                <w:rFonts w:ascii="宋体" w:hAnsi="宋体"/>
                <w:sz w:val="18"/>
                <w:szCs w:val="18"/>
              </w:rPr>
            </w:pPr>
            <w:ins w:id="7656" w:author="◉‿◉" w:date="2020-04-29T23:15:00Z">
              <w:r>
                <w:rPr>
                  <w:rFonts w:hint="eastAsia" w:ascii="宋体" w:hAnsi="宋体"/>
                  <w:sz w:val="18"/>
                  <w:szCs w:val="18"/>
                </w:rPr>
                <w:t>改变环境条件数据是否更新</w:t>
              </w:r>
            </w:ins>
          </w:p>
        </w:tc>
        <w:tc>
          <w:tcPr>
            <w:tcW w:w="2855" w:type="dxa"/>
            <w:tcBorders>
              <w:top w:val="single" w:color="auto" w:sz="4" w:space="0"/>
              <w:bottom w:val="single" w:color="auto" w:sz="4" w:space="0"/>
            </w:tcBorders>
            <w:vAlign w:val="center"/>
          </w:tcPr>
          <w:p>
            <w:pPr>
              <w:rPr>
                <w:ins w:id="7657" w:author="◉‿◉" w:date="2020-04-29T23:15:00Z"/>
                <w:rFonts w:ascii="宋体" w:hAnsi="宋体"/>
                <w:sz w:val="18"/>
                <w:szCs w:val="18"/>
              </w:rPr>
            </w:pPr>
            <w:ins w:id="7658" w:author="◉‿◉" w:date="2020-04-29T23:15:00Z">
              <w:r>
                <w:rPr>
                  <w:rFonts w:hint="eastAsia" w:ascii="宋体" w:hAnsi="宋体"/>
                  <w:sz w:val="18"/>
                  <w:szCs w:val="18"/>
                </w:rPr>
                <w:t>数据能够及时的更新</w:t>
              </w:r>
            </w:ins>
          </w:p>
        </w:tc>
        <w:tc>
          <w:tcPr>
            <w:tcW w:w="2598" w:type="dxa"/>
            <w:tcBorders>
              <w:top w:val="single" w:color="auto" w:sz="4" w:space="0"/>
              <w:bottom w:val="single" w:color="auto" w:sz="4" w:space="0"/>
            </w:tcBorders>
            <w:vAlign w:val="center"/>
          </w:tcPr>
          <w:p>
            <w:pPr>
              <w:rPr>
                <w:ins w:id="7659" w:author="◉‿◉" w:date="2020-04-29T23:15:00Z"/>
                <w:rFonts w:ascii="宋体" w:hAnsi="宋体"/>
                <w:sz w:val="18"/>
                <w:szCs w:val="18"/>
              </w:rPr>
            </w:pPr>
            <w:ins w:id="7660" w:author="◉‿◉" w:date="2020-04-29T23:15:00Z">
              <w:r>
                <w:rPr>
                  <w:rFonts w:hint="eastAsia" w:ascii="宋体" w:hAnsi="宋体"/>
                  <w:sz w:val="18"/>
                  <w:szCs w:val="18"/>
                </w:rPr>
                <w:t>数据的值有明显变化</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661" w:author="◉‿◉" w:date="2020-04-29T23:15:00Z"/>
        </w:trPr>
        <w:tc>
          <w:tcPr>
            <w:tcW w:w="778" w:type="dxa"/>
            <w:tcBorders>
              <w:top w:val="single" w:color="auto" w:sz="4" w:space="0"/>
              <w:bottom w:val="single" w:color="auto" w:sz="4" w:space="0"/>
            </w:tcBorders>
            <w:vAlign w:val="center"/>
          </w:tcPr>
          <w:p>
            <w:pPr>
              <w:jc w:val="center"/>
              <w:rPr>
                <w:ins w:id="7662" w:author="◉‿◉" w:date="2020-04-29T23:15:00Z"/>
                <w:rFonts w:ascii="宋体" w:hAnsi="宋体"/>
                <w:sz w:val="18"/>
                <w:szCs w:val="18"/>
              </w:rPr>
            </w:pPr>
            <w:ins w:id="7663" w:author="◉‿◉" w:date="2020-04-29T23:15:00Z">
              <w:r>
                <w:rPr>
                  <w:rFonts w:hint="eastAsia" w:ascii="宋体" w:hAnsi="宋体"/>
                  <w:sz w:val="18"/>
                  <w:szCs w:val="18"/>
                </w:rPr>
                <w:t>5</w:t>
              </w:r>
            </w:ins>
          </w:p>
        </w:tc>
        <w:tc>
          <w:tcPr>
            <w:tcW w:w="3260" w:type="dxa"/>
            <w:tcBorders>
              <w:top w:val="single" w:color="auto" w:sz="4" w:space="0"/>
              <w:bottom w:val="single" w:color="auto" w:sz="4" w:space="0"/>
            </w:tcBorders>
            <w:vAlign w:val="center"/>
          </w:tcPr>
          <w:p>
            <w:pPr>
              <w:rPr>
                <w:ins w:id="7664" w:author="◉‿◉" w:date="2020-04-29T23:15:00Z"/>
                <w:rFonts w:ascii="宋体" w:hAnsi="宋体"/>
                <w:sz w:val="18"/>
                <w:szCs w:val="18"/>
              </w:rPr>
            </w:pPr>
            <w:ins w:id="7665" w:author="◉‿◉" w:date="2020-04-29T23:15:00Z">
              <w:r>
                <w:rPr>
                  <w:rFonts w:hint="eastAsia" w:ascii="宋体" w:hAnsi="宋体"/>
                  <w:sz w:val="18"/>
                  <w:szCs w:val="18"/>
                </w:rPr>
                <w:t>点击触摸屏的开关，服务器上开关型传感器状态是否改变</w:t>
              </w:r>
            </w:ins>
          </w:p>
        </w:tc>
        <w:tc>
          <w:tcPr>
            <w:tcW w:w="2855" w:type="dxa"/>
            <w:tcBorders>
              <w:top w:val="single" w:color="auto" w:sz="4" w:space="0"/>
              <w:bottom w:val="single" w:color="auto" w:sz="4" w:space="0"/>
            </w:tcBorders>
            <w:vAlign w:val="center"/>
          </w:tcPr>
          <w:p>
            <w:pPr>
              <w:rPr>
                <w:ins w:id="7666" w:author="◉‿◉" w:date="2020-04-29T23:15:00Z"/>
                <w:rFonts w:ascii="宋体" w:hAnsi="宋体"/>
                <w:sz w:val="18"/>
                <w:szCs w:val="18"/>
              </w:rPr>
            </w:pPr>
            <w:ins w:id="7667" w:author="◉‿◉" w:date="2020-04-29T23:15:00Z">
              <w:r>
                <w:rPr>
                  <w:rFonts w:hint="eastAsia" w:ascii="宋体" w:hAnsi="宋体"/>
                  <w:sz w:val="18"/>
                  <w:szCs w:val="18"/>
                </w:rPr>
                <w:t>服务器上对应传感器的状态会改变</w:t>
              </w:r>
            </w:ins>
          </w:p>
        </w:tc>
        <w:tc>
          <w:tcPr>
            <w:tcW w:w="2598" w:type="dxa"/>
            <w:tcBorders>
              <w:top w:val="single" w:color="auto" w:sz="4" w:space="0"/>
              <w:bottom w:val="single" w:color="auto" w:sz="4" w:space="0"/>
            </w:tcBorders>
            <w:vAlign w:val="center"/>
          </w:tcPr>
          <w:p>
            <w:pPr>
              <w:rPr>
                <w:ins w:id="7668" w:author="◉‿◉" w:date="2020-04-29T23:15:00Z"/>
                <w:rFonts w:ascii="宋体" w:hAnsi="宋体"/>
                <w:sz w:val="18"/>
                <w:szCs w:val="18"/>
              </w:rPr>
            </w:pPr>
            <w:ins w:id="7669" w:author="◉‿◉" w:date="2020-04-29T23:15:00Z">
              <w:r>
                <w:rPr>
                  <w:rFonts w:hint="eastAsia" w:ascii="宋体" w:hAnsi="宋体"/>
                  <w:sz w:val="18"/>
                  <w:szCs w:val="18"/>
                </w:rPr>
                <w:t>对应传感器开关状态从NO变为OFF（OFF变为ON）</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670" w:author="◉‿◉" w:date="2020-04-29T23:15:00Z"/>
        </w:trPr>
        <w:tc>
          <w:tcPr>
            <w:tcW w:w="778" w:type="dxa"/>
            <w:tcBorders>
              <w:top w:val="single" w:color="auto" w:sz="4" w:space="0"/>
            </w:tcBorders>
            <w:vAlign w:val="center"/>
          </w:tcPr>
          <w:p>
            <w:pPr>
              <w:jc w:val="center"/>
              <w:rPr>
                <w:ins w:id="7671" w:author="◉‿◉" w:date="2020-04-29T23:15:00Z"/>
                <w:rFonts w:ascii="宋体" w:hAnsi="宋体"/>
                <w:sz w:val="18"/>
                <w:szCs w:val="18"/>
              </w:rPr>
            </w:pPr>
            <w:ins w:id="7672" w:author="◉‿◉" w:date="2020-04-29T23:15:00Z">
              <w:r>
                <w:rPr>
                  <w:rFonts w:hint="eastAsia" w:ascii="宋体" w:hAnsi="宋体"/>
                  <w:sz w:val="18"/>
                  <w:szCs w:val="18"/>
                </w:rPr>
                <w:t>6</w:t>
              </w:r>
            </w:ins>
          </w:p>
        </w:tc>
        <w:tc>
          <w:tcPr>
            <w:tcW w:w="3260" w:type="dxa"/>
            <w:tcBorders>
              <w:top w:val="single" w:color="auto" w:sz="4" w:space="0"/>
            </w:tcBorders>
            <w:vAlign w:val="center"/>
          </w:tcPr>
          <w:p>
            <w:pPr>
              <w:rPr>
                <w:ins w:id="7673" w:author="◉‿◉" w:date="2020-04-29T23:15:00Z"/>
                <w:rFonts w:ascii="宋体" w:hAnsi="宋体"/>
                <w:sz w:val="18"/>
                <w:szCs w:val="18"/>
              </w:rPr>
            </w:pPr>
            <w:ins w:id="7674" w:author="◉‿◉" w:date="2020-04-29T23:15:00Z">
              <w:r>
                <w:rPr>
                  <w:rFonts w:hint="eastAsia" w:ascii="宋体" w:hAnsi="宋体"/>
                  <w:sz w:val="18"/>
                  <w:szCs w:val="18"/>
                </w:rPr>
                <w:t>从服务器对窗帘、夜晚警报、模式切换的开关进行控制单片机上对应的信息是否有改变</w:t>
              </w:r>
            </w:ins>
          </w:p>
        </w:tc>
        <w:tc>
          <w:tcPr>
            <w:tcW w:w="2855" w:type="dxa"/>
            <w:tcBorders>
              <w:top w:val="single" w:color="auto" w:sz="4" w:space="0"/>
            </w:tcBorders>
            <w:vAlign w:val="center"/>
          </w:tcPr>
          <w:p>
            <w:pPr>
              <w:rPr>
                <w:ins w:id="7675" w:author="◉‿◉" w:date="2020-04-29T23:15:00Z"/>
                <w:rFonts w:ascii="宋体" w:hAnsi="宋体"/>
                <w:sz w:val="18"/>
                <w:szCs w:val="18"/>
              </w:rPr>
            </w:pPr>
            <w:ins w:id="7676" w:author="◉‿◉" w:date="2020-04-29T23:15:00Z">
              <w:r>
                <w:rPr>
                  <w:rFonts w:hint="eastAsia" w:ascii="宋体" w:hAnsi="宋体"/>
                  <w:sz w:val="18"/>
                  <w:szCs w:val="18"/>
                </w:rPr>
                <w:t>单片机上对应的信息会改变</w:t>
              </w:r>
            </w:ins>
          </w:p>
        </w:tc>
        <w:tc>
          <w:tcPr>
            <w:tcW w:w="2598" w:type="dxa"/>
            <w:tcBorders>
              <w:top w:val="single" w:color="auto" w:sz="4" w:space="0"/>
            </w:tcBorders>
            <w:vAlign w:val="center"/>
          </w:tcPr>
          <w:p>
            <w:pPr>
              <w:rPr>
                <w:ins w:id="7677" w:author="◉‿◉" w:date="2020-04-29T23:15:00Z"/>
                <w:rFonts w:ascii="宋体" w:hAnsi="宋体"/>
                <w:sz w:val="18"/>
                <w:szCs w:val="18"/>
              </w:rPr>
            </w:pPr>
            <w:ins w:id="7678" w:author="◉‿◉" w:date="2020-04-29T23:15:00Z">
              <w:r>
                <w:rPr>
                  <w:rFonts w:hint="eastAsia" w:ascii="宋体" w:hAnsi="宋体"/>
                  <w:sz w:val="18"/>
                  <w:szCs w:val="18"/>
                </w:rPr>
                <w:t>窗帘状态、夜晚警报的信息从开变关（关变开），模式也能够进行切换</w:t>
              </w:r>
            </w:ins>
          </w:p>
        </w:tc>
      </w:tr>
    </w:tbl>
    <w:p>
      <w:pPr>
        <w:pStyle w:val="6"/>
        <w:rPr>
          <w:ins w:id="7679" w:author="◉‿◉" w:date="2020-04-29T23:19:00Z"/>
        </w:rPr>
      </w:pPr>
    </w:p>
    <w:p>
      <w:pPr>
        <w:jc w:val="center"/>
        <w:rPr>
          <w:ins w:id="7680" w:author="◉‿◉" w:date="2020-04-29T23:19:00Z"/>
        </w:rPr>
      </w:pPr>
      <w:ins w:id="7681" w:author="◉‿◉" w:date="2020-04-29T23:19:00Z">
        <w:r>
          <w:rPr/>
          <w:drawing>
            <wp:inline distT="0" distB="0" distL="114300" distR="114300">
              <wp:extent cx="5427980" cy="4258310"/>
              <wp:effectExtent l="0" t="0" r="1270" b="889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65"/>
                      <a:stretch>
                        <a:fillRect/>
                      </a:stretch>
                    </pic:blipFill>
                    <pic:spPr>
                      <a:xfrm>
                        <a:off x="0" y="0"/>
                        <a:ext cx="5427980" cy="4258310"/>
                      </a:xfrm>
                      <a:prstGeom prst="rect">
                        <a:avLst/>
                      </a:prstGeom>
                      <a:noFill/>
                      <a:ln>
                        <a:noFill/>
                      </a:ln>
                    </pic:spPr>
                  </pic:pic>
                </a:graphicData>
              </a:graphic>
            </wp:inline>
          </w:drawing>
        </w:r>
      </w:ins>
    </w:p>
    <w:p>
      <w:pPr>
        <w:pStyle w:val="60"/>
        <w:rPr>
          <w:ins w:id="7683" w:author="◉‿◉" w:date="2020-04-29T23:19:00Z"/>
        </w:rPr>
      </w:pPr>
      <w:ins w:id="7684" w:author="◉‿◉" w:date="2020-04-29T23:19:00Z">
        <w:bookmarkStart w:id="721" w:name="_Toc6935"/>
        <w:bookmarkStart w:id="722" w:name="_Toc18670"/>
        <w:bookmarkStart w:id="723" w:name="_Toc5890"/>
        <w:bookmarkStart w:id="724" w:name="_Toc5483"/>
        <w:bookmarkStart w:id="725" w:name="_Toc22907"/>
        <w:bookmarkStart w:id="726" w:name="_Toc10227"/>
        <w:bookmarkStart w:id="727" w:name="_Toc14777"/>
        <w:bookmarkStart w:id="728" w:name="_Toc29424"/>
        <w:r>
          <w:rPr>
            <w:rFonts w:hint="eastAsia"/>
          </w:rPr>
          <w:t>图5-1 服务器传感器列表</w:t>
        </w:r>
        <w:bookmarkEnd w:id="721"/>
        <w:bookmarkEnd w:id="722"/>
        <w:bookmarkEnd w:id="723"/>
        <w:bookmarkEnd w:id="724"/>
        <w:bookmarkEnd w:id="725"/>
        <w:bookmarkEnd w:id="726"/>
        <w:bookmarkEnd w:id="727"/>
        <w:bookmarkEnd w:id="728"/>
      </w:ins>
    </w:p>
    <w:p>
      <w:pPr>
        <w:pStyle w:val="58"/>
        <w:rPr>
          <w:ins w:id="7685" w:author="◉‿◉" w:date="2020-04-29T23:19:00Z"/>
        </w:rPr>
      </w:pPr>
      <w:ins w:id="7686" w:author="◉‿◉" w:date="2020-04-29T23:21:00Z">
        <w:bookmarkStart w:id="729" w:name="_Toc21323"/>
        <w:bookmarkStart w:id="730" w:name="_Toc30183"/>
        <w:bookmarkStart w:id="731" w:name="_Toc5221"/>
        <w:bookmarkStart w:id="732" w:name="_Toc30757"/>
        <w:bookmarkStart w:id="733" w:name="_Toc8376"/>
        <w:bookmarkStart w:id="734" w:name="_Toc1525"/>
        <w:bookmarkStart w:id="735" w:name="_Toc6172"/>
        <w:r>
          <w:rPr>
            <w:rFonts w:hint="eastAsia"/>
          </w:rPr>
          <w:t>5</w:t>
        </w:r>
      </w:ins>
      <w:ins w:id="7687" w:author="◉‿◉" w:date="2020-04-29T23:19:00Z">
        <w:r>
          <w:rPr/>
          <w:t>.</w:t>
        </w:r>
      </w:ins>
      <w:ins w:id="7688" w:author="◉‿◉" w:date="2020-04-29T23:19:00Z">
        <w:r>
          <w:rPr>
            <w:rFonts w:hint="eastAsia"/>
          </w:rPr>
          <w:t>1</w:t>
        </w:r>
      </w:ins>
      <w:ins w:id="7689" w:author="◉‿◉" w:date="2020-04-29T23:19:00Z">
        <w:r>
          <w:rPr/>
          <w:t>.</w:t>
        </w:r>
      </w:ins>
      <w:ins w:id="7690" w:author="◉‿◉" w:date="2020-04-30T08:54:00Z">
        <w:r>
          <w:rPr>
            <w:rFonts w:hint="eastAsia"/>
          </w:rPr>
          <w:t>3</w:t>
        </w:r>
      </w:ins>
      <w:ins w:id="7691" w:author="◉‿◉" w:date="2020-04-29T23:19:00Z">
        <w:r>
          <w:rPr>
            <w:rFonts w:hint="eastAsia"/>
          </w:rPr>
          <w:t xml:space="preserve"> TFTLCD显示与触摸控制测试</w:t>
        </w:r>
        <w:bookmarkEnd w:id="729"/>
        <w:bookmarkEnd w:id="730"/>
        <w:bookmarkEnd w:id="731"/>
        <w:bookmarkEnd w:id="732"/>
        <w:bookmarkEnd w:id="733"/>
        <w:bookmarkEnd w:id="734"/>
        <w:bookmarkEnd w:id="735"/>
      </w:ins>
    </w:p>
    <w:p>
      <w:pPr>
        <w:pStyle w:val="6"/>
        <w:rPr>
          <w:ins w:id="7692" w:author="◉‿◉" w:date="2020-04-29T23:19:00Z"/>
        </w:rPr>
      </w:pPr>
      <w:ins w:id="7693" w:author="◉‿◉" w:date="2020-04-29T23:19:00Z">
        <w:r>
          <w:rPr>
            <w:rFonts w:hint="eastAsia"/>
          </w:rPr>
          <w:t>TFTLCD信息显示及传感器测试主要测试LCD上能否正常显示以及实时更新传感器采集的数据，并且TFTLCD是否能够显示出各功能界面，同时点击触摸屏时，各功能按键是否能够实现所要实现的功能。测试的项目以及结果如下表5-</w:t>
        </w:r>
      </w:ins>
      <w:ins w:id="7694" w:author="◉‿◉" w:date="2020-04-29T23:20:00Z">
        <w:r>
          <w:rPr>
            <w:rFonts w:hint="eastAsia"/>
          </w:rPr>
          <w:t>3</w:t>
        </w:r>
      </w:ins>
      <w:ins w:id="7695" w:author="◉‿◉" w:date="2020-04-29T23:19:00Z">
        <w:r>
          <w:rPr>
            <w:rFonts w:hint="eastAsia"/>
          </w:rPr>
          <w:t>所示</w:t>
        </w:r>
      </w:ins>
      <w:ins w:id="7696" w:author="◉‿◉" w:date="2020-04-30T09:01:00Z">
        <w:r>
          <w:rPr>
            <w:rFonts w:hint="eastAsia"/>
          </w:rPr>
          <w:t>。</w:t>
        </w:r>
      </w:ins>
    </w:p>
    <w:p>
      <w:pPr>
        <w:pStyle w:val="61"/>
        <w:rPr>
          <w:ins w:id="7697" w:author="◉‿◉" w:date="2020-04-29T23:20:00Z"/>
        </w:rPr>
      </w:pPr>
      <w:ins w:id="7698" w:author="◉‿◉" w:date="2020-04-29T23:20:00Z">
        <w:bookmarkStart w:id="736" w:name="_Toc374"/>
        <w:bookmarkStart w:id="737" w:name="_Toc36304899"/>
        <w:bookmarkStart w:id="738" w:name="_Toc1250"/>
        <w:bookmarkStart w:id="739" w:name="_Toc14697"/>
        <w:bookmarkStart w:id="740" w:name="_Toc11881"/>
        <w:r>
          <w:rPr>
            <w:rFonts w:hint="eastAsia"/>
          </w:rPr>
          <w:t xml:space="preserve">表5-3 </w:t>
        </w:r>
      </w:ins>
      <w:ins w:id="7699" w:author="◉‿◉" w:date="2020-04-29T23:20:00Z">
        <w:r>
          <w:rPr/>
          <w:t>TFTLCD</w:t>
        </w:r>
      </w:ins>
      <w:ins w:id="7700" w:author="◉‿◉" w:date="2020-04-29T23:20:00Z">
        <w:r>
          <w:rPr>
            <w:rFonts w:hint="eastAsia"/>
          </w:rPr>
          <w:t>信息显示及传感器模块测试</w:t>
        </w:r>
        <w:bookmarkEnd w:id="736"/>
        <w:bookmarkEnd w:id="737"/>
        <w:bookmarkEnd w:id="738"/>
        <w:bookmarkEnd w:id="739"/>
        <w:bookmarkEnd w:id="740"/>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21"/>
        <w:gridCol w:w="2404"/>
        <w:gridCol w:w="2977"/>
        <w:gridCol w:w="297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7701" w:author="◉‿◉" w:date="2020-04-29T23:20:00Z"/>
        </w:trPr>
        <w:tc>
          <w:tcPr>
            <w:tcW w:w="821" w:type="dxa"/>
            <w:tcBorders>
              <w:tl2br w:val="nil"/>
              <w:tr2bl w:val="nil"/>
            </w:tcBorders>
            <w:vAlign w:val="center"/>
          </w:tcPr>
          <w:p>
            <w:pPr>
              <w:jc w:val="center"/>
              <w:rPr>
                <w:ins w:id="7702" w:author="◉‿◉" w:date="2020-04-29T23:20:00Z"/>
                <w:rFonts w:ascii="宋体" w:hAnsi="宋体"/>
                <w:bCs/>
                <w:sz w:val="18"/>
                <w:szCs w:val="18"/>
              </w:rPr>
            </w:pPr>
            <w:ins w:id="7703" w:author="◉‿◉" w:date="2020-04-29T23:20:00Z">
              <w:r>
                <w:rPr>
                  <w:rFonts w:hint="eastAsia" w:ascii="宋体" w:hAnsi="宋体"/>
                  <w:bCs/>
                  <w:sz w:val="18"/>
                  <w:szCs w:val="18"/>
                </w:rPr>
                <w:t>序号</w:t>
              </w:r>
            </w:ins>
          </w:p>
        </w:tc>
        <w:tc>
          <w:tcPr>
            <w:tcW w:w="2404" w:type="dxa"/>
            <w:tcBorders>
              <w:tl2br w:val="nil"/>
              <w:tr2bl w:val="nil"/>
            </w:tcBorders>
            <w:vAlign w:val="center"/>
          </w:tcPr>
          <w:p>
            <w:pPr>
              <w:jc w:val="center"/>
              <w:rPr>
                <w:ins w:id="7704" w:author="◉‿◉" w:date="2020-04-29T23:20:00Z"/>
                <w:rFonts w:ascii="宋体" w:hAnsi="宋体"/>
                <w:bCs/>
                <w:sz w:val="18"/>
                <w:szCs w:val="18"/>
              </w:rPr>
            </w:pPr>
            <w:ins w:id="7705" w:author="◉‿◉" w:date="2020-04-29T23:20:00Z">
              <w:r>
                <w:rPr>
                  <w:rFonts w:hint="eastAsia" w:ascii="宋体" w:hAnsi="宋体"/>
                  <w:bCs/>
                  <w:sz w:val="18"/>
                  <w:szCs w:val="18"/>
                </w:rPr>
                <w:t>测试项</w:t>
              </w:r>
            </w:ins>
          </w:p>
        </w:tc>
        <w:tc>
          <w:tcPr>
            <w:tcW w:w="2977" w:type="dxa"/>
            <w:tcBorders>
              <w:tl2br w:val="nil"/>
              <w:tr2bl w:val="nil"/>
            </w:tcBorders>
            <w:vAlign w:val="center"/>
          </w:tcPr>
          <w:p>
            <w:pPr>
              <w:jc w:val="center"/>
              <w:rPr>
                <w:ins w:id="7706" w:author="◉‿◉" w:date="2020-04-29T23:20:00Z"/>
                <w:rFonts w:ascii="宋体" w:hAnsi="宋体"/>
                <w:bCs/>
                <w:sz w:val="18"/>
                <w:szCs w:val="18"/>
              </w:rPr>
            </w:pPr>
            <w:ins w:id="7707" w:author="◉‿◉" w:date="2020-04-29T23:20:00Z">
              <w:r>
                <w:rPr>
                  <w:rFonts w:hint="eastAsia" w:ascii="宋体" w:hAnsi="宋体"/>
                  <w:bCs/>
                  <w:sz w:val="18"/>
                  <w:szCs w:val="18"/>
                </w:rPr>
                <w:t>结果</w:t>
              </w:r>
            </w:ins>
          </w:p>
        </w:tc>
        <w:tc>
          <w:tcPr>
            <w:tcW w:w="2977" w:type="dxa"/>
            <w:tcBorders>
              <w:tl2br w:val="nil"/>
              <w:tr2bl w:val="nil"/>
            </w:tcBorders>
            <w:vAlign w:val="center"/>
          </w:tcPr>
          <w:p>
            <w:pPr>
              <w:jc w:val="center"/>
              <w:rPr>
                <w:ins w:id="7708" w:author="◉‿◉" w:date="2020-04-29T23:20:00Z"/>
                <w:rFonts w:ascii="宋体" w:hAnsi="宋体"/>
                <w:bCs/>
                <w:sz w:val="18"/>
                <w:szCs w:val="18"/>
              </w:rPr>
            </w:pPr>
            <w:ins w:id="7709" w:author="◉‿◉" w:date="2020-04-29T23:20:00Z">
              <w:r>
                <w:rPr>
                  <w:rFonts w:hint="eastAsia" w:ascii="宋体" w:hAnsi="宋体"/>
                  <w:bCs/>
                  <w:sz w:val="18"/>
                  <w:szCs w:val="18"/>
                </w:rPr>
                <w:t>现象</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75" w:hRule="atLeast"/>
          <w:jc w:val="center"/>
          <w:ins w:id="7710" w:author="◉‿◉" w:date="2020-04-29T23:20:00Z"/>
        </w:trPr>
        <w:tc>
          <w:tcPr>
            <w:tcW w:w="821" w:type="dxa"/>
            <w:tcBorders>
              <w:tl2br w:val="nil"/>
              <w:tr2bl w:val="nil"/>
            </w:tcBorders>
            <w:vAlign w:val="center"/>
          </w:tcPr>
          <w:p>
            <w:pPr>
              <w:jc w:val="center"/>
              <w:rPr>
                <w:ins w:id="7711" w:author="◉‿◉" w:date="2020-04-29T23:20:00Z"/>
                <w:rFonts w:ascii="宋体" w:hAnsi="宋体"/>
                <w:bCs/>
                <w:sz w:val="18"/>
                <w:szCs w:val="18"/>
              </w:rPr>
            </w:pPr>
            <w:ins w:id="7712" w:author="◉‿◉" w:date="2020-04-29T23:20:00Z">
              <w:r>
                <w:rPr>
                  <w:rFonts w:hint="eastAsia" w:ascii="宋体" w:hAnsi="宋体"/>
                  <w:bCs/>
                  <w:sz w:val="18"/>
                  <w:szCs w:val="18"/>
                </w:rPr>
                <w:t>1</w:t>
              </w:r>
            </w:ins>
          </w:p>
        </w:tc>
        <w:tc>
          <w:tcPr>
            <w:tcW w:w="2404" w:type="dxa"/>
            <w:tcBorders>
              <w:tl2br w:val="nil"/>
              <w:tr2bl w:val="nil"/>
            </w:tcBorders>
            <w:vAlign w:val="center"/>
          </w:tcPr>
          <w:p>
            <w:pPr>
              <w:rPr>
                <w:ins w:id="7713" w:author="◉‿◉" w:date="2020-04-29T23:20:00Z"/>
                <w:rFonts w:ascii="宋体" w:hAnsi="宋体"/>
                <w:bCs/>
                <w:sz w:val="18"/>
                <w:szCs w:val="18"/>
              </w:rPr>
            </w:pPr>
            <w:ins w:id="7714" w:author="◉‿◉" w:date="2020-04-29T23:20:00Z">
              <w:r>
                <w:rPr>
                  <w:rFonts w:hint="eastAsia" w:ascii="宋体" w:hAnsi="宋体"/>
                  <w:bCs/>
                  <w:sz w:val="18"/>
                  <w:szCs w:val="18"/>
                </w:rPr>
                <w:t>能否显示功能界面</w:t>
              </w:r>
            </w:ins>
          </w:p>
        </w:tc>
        <w:tc>
          <w:tcPr>
            <w:tcW w:w="2977" w:type="dxa"/>
            <w:tcBorders>
              <w:tl2br w:val="nil"/>
              <w:tr2bl w:val="nil"/>
            </w:tcBorders>
            <w:vAlign w:val="center"/>
          </w:tcPr>
          <w:p>
            <w:pPr>
              <w:rPr>
                <w:ins w:id="7715" w:author="◉‿◉" w:date="2020-04-29T23:20:00Z"/>
                <w:rFonts w:ascii="宋体" w:hAnsi="宋体"/>
                <w:bCs/>
                <w:sz w:val="18"/>
                <w:szCs w:val="18"/>
              </w:rPr>
            </w:pPr>
            <w:ins w:id="7716" w:author="◉‿◉" w:date="2020-04-29T23:20:00Z">
              <w:r>
                <w:rPr>
                  <w:rFonts w:hint="eastAsia" w:ascii="宋体" w:hAnsi="宋体"/>
                  <w:bCs/>
                  <w:sz w:val="18"/>
                  <w:szCs w:val="18"/>
                </w:rPr>
                <w:t>正常显示功能界面</w:t>
              </w:r>
            </w:ins>
          </w:p>
        </w:tc>
        <w:tc>
          <w:tcPr>
            <w:tcW w:w="2977" w:type="dxa"/>
            <w:tcBorders>
              <w:tl2br w:val="nil"/>
              <w:tr2bl w:val="nil"/>
            </w:tcBorders>
            <w:vAlign w:val="center"/>
          </w:tcPr>
          <w:p>
            <w:pPr>
              <w:rPr>
                <w:ins w:id="7717" w:author="◉‿◉" w:date="2020-04-29T23:20:00Z"/>
                <w:rFonts w:ascii="宋体" w:cs="宋体"/>
                <w:bCs/>
                <w:color w:val="000000"/>
                <w:kern w:val="0"/>
                <w:sz w:val="18"/>
                <w:szCs w:val="18"/>
              </w:rPr>
            </w:pPr>
            <w:ins w:id="7718" w:author="◉‿◉" w:date="2020-04-29T23:20:00Z">
              <w:r>
                <w:rPr>
                  <w:rFonts w:hint="eastAsia" w:ascii="宋体" w:cs="宋体"/>
                  <w:bCs/>
                  <w:color w:val="000000"/>
                  <w:kern w:val="0"/>
                  <w:sz w:val="18"/>
                  <w:szCs w:val="18"/>
                </w:rPr>
                <w:t>显示出数据信息及图标按键</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7719" w:author="◉‿◉" w:date="2020-04-29T23:20:00Z"/>
        </w:trPr>
        <w:tc>
          <w:tcPr>
            <w:tcW w:w="821" w:type="dxa"/>
            <w:tcBorders>
              <w:tl2br w:val="nil"/>
              <w:tr2bl w:val="nil"/>
            </w:tcBorders>
            <w:vAlign w:val="center"/>
          </w:tcPr>
          <w:p>
            <w:pPr>
              <w:jc w:val="center"/>
              <w:rPr>
                <w:ins w:id="7720" w:author="◉‿◉" w:date="2020-04-29T23:20:00Z"/>
                <w:rFonts w:ascii="宋体" w:hAnsi="宋体"/>
                <w:bCs/>
                <w:sz w:val="18"/>
                <w:szCs w:val="18"/>
              </w:rPr>
            </w:pPr>
            <w:ins w:id="7721" w:author="◉‿◉" w:date="2020-04-29T23:20:00Z">
              <w:r>
                <w:rPr>
                  <w:rFonts w:hint="eastAsia" w:ascii="宋体" w:hAnsi="宋体"/>
                  <w:bCs/>
                  <w:sz w:val="18"/>
                  <w:szCs w:val="18"/>
                </w:rPr>
                <w:t>2</w:t>
              </w:r>
            </w:ins>
          </w:p>
        </w:tc>
        <w:tc>
          <w:tcPr>
            <w:tcW w:w="2404" w:type="dxa"/>
            <w:tcBorders>
              <w:tl2br w:val="nil"/>
              <w:tr2bl w:val="nil"/>
            </w:tcBorders>
            <w:vAlign w:val="center"/>
          </w:tcPr>
          <w:p>
            <w:pPr>
              <w:rPr>
                <w:ins w:id="7722" w:author="◉‿◉" w:date="2020-04-29T23:20:00Z"/>
                <w:rFonts w:ascii="宋体" w:hAnsi="宋体"/>
                <w:bCs/>
                <w:sz w:val="18"/>
                <w:szCs w:val="18"/>
              </w:rPr>
            </w:pPr>
            <w:ins w:id="7723" w:author="◉‿◉" w:date="2020-04-29T23:20:00Z">
              <w:r>
                <w:rPr>
                  <w:rFonts w:hint="eastAsia" w:ascii="宋体" w:hAnsi="宋体"/>
                  <w:bCs/>
                  <w:sz w:val="18"/>
                  <w:szCs w:val="18"/>
                </w:rPr>
                <w:t>环境条件变化，相应数据是否改变</w:t>
              </w:r>
            </w:ins>
          </w:p>
        </w:tc>
        <w:tc>
          <w:tcPr>
            <w:tcW w:w="2977" w:type="dxa"/>
            <w:tcBorders>
              <w:tl2br w:val="nil"/>
              <w:tr2bl w:val="nil"/>
            </w:tcBorders>
            <w:vAlign w:val="center"/>
          </w:tcPr>
          <w:p>
            <w:pPr>
              <w:rPr>
                <w:ins w:id="7724" w:author="◉‿◉" w:date="2020-04-29T23:20:00Z"/>
                <w:rFonts w:ascii="宋体" w:hAnsi="宋体"/>
                <w:bCs/>
                <w:sz w:val="18"/>
                <w:szCs w:val="18"/>
              </w:rPr>
            </w:pPr>
            <w:ins w:id="7725" w:author="◉‿◉" w:date="2020-04-29T23:20:00Z">
              <w:r>
                <w:rPr>
                  <w:rFonts w:hint="eastAsia" w:ascii="宋体" w:hAnsi="宋体"/>
                  <w:bCs/>
                  <w:sz w:val="18"/>
                  <w:szCs w:val="18"/>
                </w:rPr>
                <w:t>相应的数据会改变</w:t>
              </w:r>
            </w:ins>
          </w:p>
        </w:tc>
        <w:tc>
          <w:tcPr>
            <w:tcW w:w="2977" w:type="dxa"/>
            <w:tcBorders>
              <w:tl2br w:val="nil"/>
              <w:tr2bl w:val="nil"/>
            </w:tcBorders>
            <w:vAlign w:val="center"/>
          </w:tcPr>
          <w:p>
            <w:pPr>
              <w:rPr>
                <w:ins w:id="7726" w:author="◉‿◉" w:date="2020-04-29T23:20:00Z"/>
                <w:rFonts w:ascii="宋体" w:hAnsi="宋体"/>
                <w:bCs/>
                <w:sz w:val="18"/>
                <w:szCs w:val="18"/>
              </w:rPr>
            </w:pPr>
            <w:ins w:id="7727" w:author="◉‿◉" w:date="2020-04-29T23:20:00Z">
              <w:r>
                <w:rPr>
                  <w:rFonts w:hint="eastAsia" w:ascii="宋体" w:hAnsi="宋体"/>
                  <w:bCs/>
                  <w:sz w:val="18"/>
                  <w:szCs w:val="18"/>
                </w:rPr>
                <w:t>数值上有明显的变化</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7728" w:author="◉‿◉" w:date="2020-04-29T23:20:00Z"/>
        </w:trPr>
        <w:tc>
          <w:tcPr>
            <w:tcW w:w="821" w:type="dxa"/>
            <w:tcBorders>
              <w:tl2br w:val="nil"/>
              <w:tr2bl w:val="nil"/>
            </w:tcBorders>
            <w:vAlign w:val="center"/>
          </w:tcPr>
          <w:p>
            <w:pPr>
              <w:jc w:val="center"/>
              <w:rPr>
                <w:ins w:id="7729" w:author="◉‿◉" w:date="2020-04-29T23:20:00Z"/>
                <w:rFonts w:ascii="宋体" w:hAnsi="宋体"/>
                <w:bCs/>
                <w:sz w:val="18"/>
                <w:szCs w:val="18"/>
              </w:rPr>
            </w:pPr>
            <w:ins w:id="7730" w:author="◉‿◉" w:date="2020-04-29T23:20:00Z">
              <w:r>
                <w:rPr>
                  <w:rFonts w:hint="eastAsia" w:ascii="宋体" w:hAnsi="宋体"/>
                  <w:bCs/>
                  <w:sz w:val="18"/>
                  <w:szCs w:val="18"/>
                </w:rPr>
                <w:t>3</w:t>
              </w:r>
            </w:ins>
          </w:p>
        </w:tc>
        <w:tc>
          <w:tcPr>
            <w:tcW w:w="2404" w:type="dxa"/>
            <w:tcBorders>
              <w:tl2br w:val="nil"/>
              <w:tr2bl w:val="nil"/>
            </w:tcBorders>
            <w:vAlign w:val="center"/>
          </w:tcPr>
          <w:p>
            <w:pPr>
              <w:rPr>
                <w:ins w:id="7731" w:author="◉‿◉" w:date="2020-04-29T23:20:00Z"/>
                <w:rFonts w:ascii="宋体" w:hAnsi="宋体"/>
                <w:bCs/>
                <w:sz w:val="18"/>
                <w:szCs w:val="18"/>
              </w:rPr>
            </w:pPr>
            <w:ins w:id="7732" w:author="◉‿◉" w:date="2020-04-29T23:20:00Z">
              <w:r>
                <w:rPr>
                  <w:rFonts w:hint="eastAsia" w:ascii="宋体" w:hAnsi="宋体"/>
                  <w:bCs/>
                  <w:sz w:val="18"/>
                  <w:szCs w:val="18"/>
                </w:rPr>
                <w:t>点击模式切换按钮</w:t>
              </w:r>
            </w:ins>
          </w:p>
        </w:tc>
        <w:tc>
          <w:tcPr>
            <w:tcW w:w="2977" w:type="dxa"/>
            <w:tcBorders>
              <w:tl2br w:val="nil"/>
              <w:tr2bl w:val="nil"/>
            </w:tcBorders>
            <w:vAlign w:val="center"/>
          </w:tcPr>
          <w:p>
            <w:pPr>
              <w:rPr>
                <w:ins w:id="7733" w:author="◉‿◉" w:date="2020-04-29T23:20:00Z"/>
                <w:rFonts w:ascii="宋体" w:hAnsi="宋体"/>
                <w:bCs/>
                <w:sz w:val="18"/>
                <w:szCs w:val="18"/>
              </w:rPr>
            </w:pPr>
            <w:ins w:id="7734" w:author="◉‿◉" w:date="2020-04-29T23:20:00Z">
              <w:r>
                <w:rPr>
                  <w:rFonts w:hint="eastAsia" w:ascii="宋体" w:hAnsi="宋体"/>
                  <w:bCs/>
                  <w:sz w:val="18"/>
                  <w:szCs w:val="18"/>
                </w:rPr>
                <w:t>能够进行模式的切换</w:t>
              </w:r>
            </w:ins>
          </w:p>
        </w:tc>
        <w:tc>
          <w:tcPr>
            <w:tcW w:w="2977" w:type="dxa"/>
            <w:tcBorders>
              <w:tl2br w:val="nil"/>
              <w:tr2bl w:val="nil"/>
            </w:tcBorders>
            <w:vAlign w:val="center"/>
          </w:tcPr>
          <w:p>
            <w:pPr>
              <w:rPr>
                <w:ins w:id="7735" w:author="◉‿◉" w:date="2020-04-29T23:20:00Z"/>
                <w:rFonts w:ascii="宋体" w:hAnsi="宋体"/>
                <w:bCs/>
                <w:sz w:val="18"/>
                <w:szCs w:val="18"/>
              </w:rPr>
            </w:pPr>
            <w:ins w:id="7736" w:author="◉‿◉" w:date="2020-04-29T23:20:00Z">
              <w:r>
                <w:rPr>
                  <w:rFonts w:hint="eastAsia" w:ascii="宋体" w:hAnsi="宋体"/>
                  <w:bCs/>
                  <w:sz w:val="18"/>
                  <w:szCs w:val="18"/>
                </w:rPr>
                <w:t>系统从手动模式切换到智能模式</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7737" w:author="◉‿◉" w:date="2020-04-29T23:20:00Z"/>
        </w:trPr>
        <w:tc>
          <w:tcPr>
            <w:tcW w:w="821" w:type="dxa"/>
            <w:tcBorders>
              <w:tl2br w:val="nil"/>
              <w:tr2bl w:val="nil"/>
            </w:tcBorders>
            <w:vAlign w:val="center"/>
          </w:tcPr>
          <w:p>
            <w:pPr>
              <w:jc w:val="center"/>
              <w:rPr>
                <w:ins w:id="7738" w:author="◉‿◉" w:date="2020-04-29T23:20:00Z"/>
                <w:rFonts w:ascii="宋体" w:hAnsi="宋体"/>
                <w:bCs/>
                <w:sz w:val="18"/>
                <w:szCs w:val="18"/>
              </w:rPr>
            </w:pPr>
            <w:ins w:id="7739" w:author="◉‿◉" w:date="2020-04-29T23:20:00Z">
              <w:r>
                <w:rPr>
                  <w:rFonts w:hint="eastAsia" w:ascii="宋体" w:hAnsi="宋体"/>
                  <w:bCs/>
                  <w:sz w:val="18"/>
                  <w:szCs w:val="18"/>
                </w:rPr>
                <w:t>4</w:t>
              </w:r>
            </w:ins>
          </w:p>
        </w:tc>
        <w:tc>
          <w:tcPr>
            <w:tcW w:w="2404" w:type="dxa"/>
            <w:tcBorders>
              <w:tl2br w:val="nil"/>
              <w:tr2bl w:val="nil"/>
            </w:tcBorders>
            <w:vAlign w:val="center"/>
          </w:tcPr>
          <w:p>
            <w:pPr>
              <w:rPr>
                <w:ins w:id="7740" w:author="◉‿◉" w:date="2020-04-29T23:20:00Z"/>
                <w:rFonts w:ascii="宋体" w:hAnsi="宋体"/>
                <w:bCs/>
                <w:sz w:val="18"/>
                <w:szCs w:val="18"/>
              </w:rPr>
            </w:pPr>
            <w:ins w:id="7741" w:author="◉‿◉" w:date="2020-04-29T23:20:00Z">
              <w:r>
                <w:rPr>
                  <w:rFonts w:hint="eastAsia" w:ascii="宋体" w:hAnsi="宋体"/>
                  <w:bCs/>
                  <w:sz w:val="18"/>
                  <w:szCs w:val="18"/>
                </w:rPr>
                <w:t>智能模式下，点击光照阈值增减按钮</w:t>
              </w:r>
            </w:ins>
          </w:p>
        </w:tc>
        <w:tc>
          <w:tcPr>
            <w:tcW w:w="2977" w:type="dxa"/>
            <w:tcBorders>
              <w:tl2br w:val="nil"/>
              <w:tr2bl w:val="nil"/>
            </w:tcBorders>
            <w:vAlign w:val="center"/>
          </w:tcPr>
          <w:p>
            <w:pPr>
              <w:rPr>
                <w:ins w:id="7742" w:author="◉‿◉" w:date="2020-04-29T23:20:00Z"/>
                <w:rFonts w:ascii="宋体" w:hAnsi="宋体"/>
                <w:bCs/>
                <w:sz w:val="18"/>
                <w:szCs w:val="18"/>
              </w:rPr>
            </w:pPr>
            <w:ins w:id="7743" w:author="◉‿◉" w:date="2020-04-29T23:20:00Z">
              <w:r>
                <w:rPr>
                  <w:rFonts w:hint="eastAsia" w:ascii="宋体" w:hAnsi="宋体"/>
                  <w:bCs/>
                  <w:sz w:val="18"/>
                  <w:szCs w:val="18"/>
                </w:rPr>
                <w:t>光照阈值强度能够进行增减</w:t>
              </w:r>
            </w:ins>
          </w:p>
        </w:tc>
        <w:tc>
          <w:tcPr>
            <w:tcW w:w="2977" w:type="dxa"/>
            <w:tcBorders>
              <w:tl2br w:val="nil"/>
              <w:tr2bl w:val="nil"/>
            </w:tcBorders>
            <w:vAlign w:val="center"/>
          </w:tcPr>
          <w:p>
            <w:pPr>
              <w:rPr>
                <w:ins w:id="7744" w:author="◉‿◉" w:date="2020-04-29T23:20:00Z"/>
                <w:rFonts w:ascii="宋体" w:hAnsi="宋体"/>
                <w:bCs/>
                <w:sz w:val="18"/>
                <w:szCs w:val="18"/>
              </w:rPr>
            </w:pPr>
            <w:ins w:id="7745" w:author="◉‿◉" w:date="2020-04-29T23:20:00Z">
              <w:r>
                <w:rPr>
                  <w:rFonts w:hint="eastAsia" w:ascii="宋体" w:hAnsi="宋体"/>
                  <w:bCs/>
                  <w:sz w:val="18"/>
                  <w:szCs w:val="18"/>
                </w:rPr>
                <w:t>光照阈值的显示会在弱中强三种强度下进行切换</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7746" w:author="◉‿◉" w:date="2020-04-29T23:20:00Z"/>
        </w:trPr>
        <w:tc>
          <w:tcPr>
            <w:tcW w:w="821" w:type="dxa"/>
            <w:tcBorders>
              <w:tl2br w:val="nil"/>
              <w:tr2bl w:val="nil"/>
            </w:tcBorders>
            <w:vAlign w:val="center"/>
          </w:tcPr>
          <w:p>
            <w:pPr>
              <w:jc w:val="center"/>
              <w:rPr>
                <w:ins w:id="7747" w:author="◉‿◉" w:date="2020-04-29T23:20:00Z"/>
                <w:rFonts w:ascii="宋体" w:hAnsi="宋体"/>
                <w:bCs/>
                <w:sz w:val="18"/>
                <w:szCs w:val="18"/>
              </w:rPr>
            </w:pPr>
            <w:ins w:id="7748" w:author="◉‿◉" w:date="2020-04-29T23:20:00Z">
              <w:r>
                <w:rPr>
                  <w:rFonts w:hint="eastAsia" w:ascii="宋体" w:hAnsi="宋体"/>
                  <w:bCs/>
                  <w:sz w:val="18"/>
                  <w:szCs w:val="18"/>
                </w:rPr>
                <w:t>5</w:t>
              </w:r>
            </w:ins>
          </w:p>
        </w:tc>
        <w:tc>
          <w:tcPr>
            <w:tcW w:w="2404" w:type="dxa"/>
            <w:tcBorders>
              <w:tl2br w:val="nil"/>
              <w:tr2bl w:val="nil"/>
            </w:tcBorders>
            <w:vAlign w:val="center"/>
          </w:tcPr>
          <w:p>
            <w:pPr>
              <w:rPr>
                <w:ins w:id="7749" w:author="◉‿◉" w:date="2020-04-29T23:20:00Z"/>
                <w:rFonts w:ascii="宋体" w:hAnsi="宋体"/>
                <w:bCs/>
                <w:sz w:val="18"/>
                <w:szCs w:val="18"/>
              </w:rPr>
            </w:pPr>
            <w:ins w:id="7750" w:author="◉‿◉" w:date="2020-04-29T23:20:00Z">
              <w:r>
                <w:rPr>
                  <w:rFonts w:hint="eastAsia" w:ascii="宋体" w:hAnsi="宋体"/>
                  <w:bCs/>
                  <w:sz w:val="18"/>
                  <w:szCs w:val="18"/>
                </w:rPr>
                <w:t>开启/关闭夜晚警报按键</w:t>
              </w:r>
            </w:ins>
          </w:p>
        </w:tc>
        <w:tc>
          <w:tcPr>
            <w:tcW w:w="2977" w:type="dxa"/>
            <w:tcBorders>
              <w:tl2br w:val="nil"/>
              <w:tr2bl w:val="nil"/>
            </w:tcBorders>
            <w:vAlign w:val="center"/>
          </w:tcPr>
          <w:p>
            <w:pPr>
              <w:rPr>
                <w:ins w:id="7751" w:author="◉‿◉" w:date="2020-04-29T23:20:00Z"/>
                <w:rFonts w:ascii="宋体" w:hAnsi="宋体"/>
                <w:bCs/>
                <w:sz w:val="18"/>
                <w:szCs w:val="18"/>
              </w:rPr>
            </w:pPr>
            <w:ins w:id="7752" w:author="◉‿◉" w:date="2020-04-29T23:20:00Z">
              <w:r>
                <w:rPr>
                  <w:rFonts w:hint="eastAsia" w:ascii="宋体" w:hAnsi="宋体"/>
                  <w:bCs/>
                  <w:sz w:val="18"/>
                  <w:szCs w:val="18"/>
                </w:rPr>
                <w:t>能够开/关夜晚警报功能</w:t>
              </w:r>
            </w:ins>
          </w:p>
        </w:tc>
        <w:tc>
          <w:tcPr>
            <w:tcW w:w="2977" w:type="dxa"/>
            <w:tcBorders>
              <w:tl2br w:val="nil"/>
              <w:tr2bl w:val="nil"/>
            </w:tcBorders>
            <w:vAlign w:val="center"/>
          </w:tcPr>
          <w:p>
            <w:pPr>
              <w:rPr>
                <w:ins w:id="7753" w:author="◉‿◉" w:date="2020-04-29T23:20:00Z"/>
                <w:rFonts w:ascii="宋体" w:hAnsi="宋体"/>
                <w:bCs/>
                <w:sz w:val="18"/>
                <w:szCs w:val="18"/>
              </w:rPr>
            </w:pPr>
            <w:ins w:id="7754" w:author="◉‿◉" w:date="2020-04-29T23:20:00Z">
              <w:r>
                <w:rPr>
                  <w:rFonts w:hint="eastAsia" w:ascii="宋体" w:hAnsi="宋体"/>
                  <w:bCs/>
                  <w:sz w:val="18"/>
                  <w:szCs w:val="18"/>
                </w:rPr>
                <w:t>蜂鸣器响/不响</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7755" w:author="◉‿◉" w:date="2020-04-29T23:20:00Z"/>
        </w:trPr>
        <w:tc>
          <w:tcPr>
            <w:tcW w:w="821" w:type="dxa"/>
            <w:tcBorders>
              <w:tl2br w:val="nil"/>
              <w:tr2bl w:val="nil"/>
            </w:tcBorders>
            <w:vAlign w:val="center"/>
          </w:tcPr>
          <w:p>
            <w:pPr>
              <w:jc w:val="center"/>
              <w:rPr>
                <w:ins w:id="7756" w:author="◉‿◉" w:date="2020-04-29T23:20:00Z"/>
                <w:rFonts w:ascii="宋体" w:hAnsi="宋体"/>
                <w:bCs/>
                <w:sz w:val="18"/>
                <w:szCs w:val="18"/>
              </w:rPr>
            </w:pPr>
            <w:ins w:id="7757" w:author="◉‿◉" w:date="2020-04-29T23:20:00Z">
              <w:r>
                <w:rPr>
                  <w:rFonts w:hint="eastAsia" w:ascii="宋体" w:hAnsi="宋体"/>
                  <w:bCs/>
                  <w:sz w:val="18"/>
                  <w:szCs w:val="18"/>
                </w:rPr>
                <w:t>7</w:t>
              </w:r>
            </w:ins>
          </w:p>
        </w:tc>
        <w:tc>
          <w:tcPr>
            <w:tcW w:w="2404" w:type="dxa"/>
            <w:tcBorders>
              <w:tl2br w:val="nil"/>
              <w:tr2bl w:val="nil"/>
            </w:tcBorders>
            <w:vAlign w:val="center"/>
          </w:tcPr>
          <w:p>
            <w:pPr>
              <w:rPr>
                <w:ins w:id="7758" w:author="◉‿◉" w:date="2020-04-29T23:20:00Z"/>
                <w:rFonts w:ascii="宋体" w:hAnsi="宋体"/>
                <w:bCs/>
                <w:sz w:val="18"/>
                <w:szCs w:val="18"/>
              </w:rPr>
            </w:pPr>
            <w:ins w:id="7759" w:author="◉‿◉" w:date="2020-04-29T23:20:00Z">
              <w:r>
                <w:rPr>
                  <w:rFonts w:hint="eastAsia" w:ascii="宋体" w:hAnsi="宋体"/>
                  <w:bCs/>
                  <w:sz w:val="18"/>
                  <w:szCs w:val="18"/>
                </w:rPr>
                <w:t>手动模式下，选择定时功能</w:t>
              </w:r>
            </w:ins>
          </w:p>
        </w:tc>
        <w:tc>
          <w:tcPr>
            <w:tcW w:w="2977" w:type="dxa"/>
            <w:tcBorders>
              <w:tl2br w:val="nil"/>
              <w:tr2bl w:val="nil"/>
            </w:tcBorders>
            <w:vAlign w:val="center"/>
          </w:tcPr>
          <w:p>
            <w:pPr>
              <w:rPr>
                <w:ins w:id="7760" w:author="◉‿◉" w:date="2020-04-29T23:20:00Z"/>
                <w:rFonts w:ascii="宋体" w:hAnsi="宋体"/>
                <w:bCs/>
                <w:sz w:val="18"/>
                <w:szCs w:val="18"/>
              </w:rPr>
            </w:pPr>
            <w:ins w:id="7761" w:author="◉‿◉" w:date="2020-04-29T23:20:00Z">
              <w:r>
                <w:rPr>
                  <w:rFonts w:hint="eastAsia" w:ascii="宋体" w:hAnsi="宋体"/>
                  <w:bCs/>
                  <w:sz w:val="18"/>
                  <w:szCs w:val="18"/>
                </w:rPr>
                <w:t>能选择时间、窗帘开/关</w:t>
              </w:r>
            </w:ins>
          </w:p>
        </w:tc>
        <w:tc>
          <w:tcPr>
            <w:tcW w:w="2977" w:type="dxa"/>
            <w:tcBorders>
              <w:tl2br w:val="nil"/>
              <w:tr2bl w:val="nil"/>
            </w:tcBorders>
            <w:vAlign w:val="center"/>
          </w:tcPr>
          <w:p>
            <w:pPr>
              <w:rPr>
                <w:ins w:id="7762" w:author="◉‿◉" w:date="2020-04-29T23:20:00Z"/>
                <w:rFonts w:ascii="宋体" w:hAnsi="宋体"/>
                <w:bCs/>
                <w:sz w:val="18"/>
                <w:szCs w:val="18"/>
              </w:rPr>
            </w:pPr>
            <w:ins w:id="7763" w:author="◉‿◉" w:date="2020-04-29T23:20:00Z">
              <w:r>
                <w:rPr>
                  <w:rFonts w:hint="eastAsia" w:ascii="宋体" w:hAnsi="宋体"/>
                  <w:bCs/>
                  <w:sz w:val="18"/>
                  <w:szCs w:val="18"/>
                </w:rPr>
                <w:t>窗帘在指定时间打开/关闭</w:t>
              </w:r>
            </w:ins>
          </w:p>
        </w:tc>
      </w:tr>
    </w:tbl>
    <w:p>
      <w:pPr>
        <w:pStyle w:val="6"/>
        <w:rPr>
          <w:ins w:id="7764" w:author="◉‿◉" w:date="2020-04-29T23:19:00Z"/>
        </w:rPr>
      </w:pPr>
    </w:p>
    <w:p>
      <w:pPr>
        <w:pStyle w:val="58"/>
        <w:rPr>
          <w:ins w:id="7765" w:author="◉‿◉" w:date="2020-04-29T23:19:00Z"/>
        </w:rPr>
      </w:pPr>
      <w:ins w:id="7766" w:author="◉‿◉" w:date="2020-04-29T23:21:00Z">
        <w:bookmarkStart w:id="741" w:name="_Toc20489"/>
        <w:bookmarkStart w:id="742" w:name="_Toc23716"/>
        <w:bookmarkStart w:id="743" w:name="_Toc1282"/>
        <w:bookmarkStart w:id="744" w:name="_Toc12612"/>
        <w:bookmarkStart w:id="745" w:name="_Toc4502"/>
        <w:bookmarkStart w:id="746" w:name="_Toc28148"/>
        <w:bookmarkStart w:id="747" w:name="_Toc28465"/>
        <w:r>
          <w:rPr>
            <w:rFonts w:hint="eastAsia"/>
          </w:rPr>
          <w:t>5</w:t>
        </w:r>
      </w:ins>
      <w:ins w:id="7767" w:author="◉‿◉" w:date="2020-04-29T23:19:00Z">
        <w:r>
          <w:rPr/>
          <w:t>.</w:t>
        </w:r>
      </w:ins>
      <w:ins w:id="7768" w:author="◉‿◉" w:date="2020-04-29T23:19:00Z">
        <w:r>
          <w:rPr>
            <w:rFonts w:hint="eastAsia"/>
          </w:rPr>
          <w:t>1</w:t>
        </w:r>
      </w:ins>
      <w:ins w:id="7769" w:author="◉‿◉" w:date="2020-04-29T23:19:00Z">
        <w:r>
          <w:rPr/>
          <w:t>.</w:t>
        </w:r>
      </w:ins>
      <w:ins w:id="7770" w:author="◉‿◉" w:date="2020-04-30T08:54:00Z">
        <w:r>
          <w:rPr>
            <w:rFonts w:hint="eastAsia"/>
          </w:rPr>
          <w:t>4</w:t>
        </w:r>
      </w:ins>
      <w:ins w:id="7771" w:author="◉‿◉" w:date="2020-04-29T23:19:00Z">
        <w:r>
          <w:rPr>
            <w:rFonts w:hint="eastAsia"/>
          </w:rPr>
          <w:t xml:space="preserve"> </w:t>
        </w:r>
      </w:ins>
      <w:ins w:id="7772" w:author="◉‿◉" w:date="2020-04-29T23:21:00Z">
        <w:r>
          <w:rPr>
            <w:rFonts w:hint="eastAsia"/>
          </w:rPr>
          <w:t>TLINK触发器测试</w:t>
        </w:r>
        <w:bookmarkEnd w:id="741"/>
        <w:bookmarkEnd w:id="742"/>
        <w:bookmarkEnd w:id="743"/>
        <w:bookmarkEnd w:id="744"/>
        <w:bookmarkEnd w:id="745"/>
        <w:bookmarkEnd w:id="746"/>
        <w:bookmarkEnd w:id="747"/>
      </w:ins>
    </w:p>
    <w:p>
      <w:pPr>
        <w:pStyle w:val="6"/>
        <w:rPr>
          <w:ins w:id="7773" w:author="◉‿◉" w:date="2020-05-04T15:19:00Z"/>
        </w:rPr>
      </w:pPr>
      <w:ins w:id="7774" w:author="◉‿◉" w:date="2020-04-29T23:22:00Z">
        <w:r>
          <w:rPr>
            <w:rFonts w:hint="eastAsia"/>
          </w:rPr>
          <w:t>触发器的设置可以在室内发生异常情况下第一时间远程通知到用户，这里用温度、夜晚红外检测触发器进行测试，其他触发器与此大同小异，不进行赘述，如表5-4。在服务器上设置如果温度值高于40摄氏度，且维持时间超过1分钟；在夜晚，一旦红外感应检测有入侵者时，会马上通过用户设置的方式进行报警。</w:t>
        </w:r>
      </w:ins>
    </w:p>
    <w:p>
      <w:pPr>
        <w:pStyle w:val="61"/>
        <w:rPr>
          <w:ins w:id="7775" w:author="◉‿◉" w:date="2020-05-04T15:20:00Z"/>
        </w:rPr>
      </w:pPr>
      <w:ins w:id="7776" w:author="◉‿◉" w:date="2020-05-04T15:20:00Z">
        <w:bookmarkStart w:id="748" w:name="_Toc22397"/>
        <w:bookmarkStart w:id="749" w:name="_Toc36304900"/>
        <w:bookmarkStart w:id="750" w:name="_Toc4790"/>
        <w:bookmarkStart w:id="751" w:name="_Toc17595"/>
        <w:bookmarkStart w:id="752" w:name="_Toc21199"/>
        <w:r>
          <w:rPr>
            <w:rFonts w:hint="eastAsia"/>
          </w:rPr>
          <w:t>表5-4 TLINK触发器测试</w:t>
        </w:r>
        <w:bookmarkEnd w:id="748"/>
        <w:bookmarkEnd w:id="749"/>
        <w:bookmarkEnd w:id="750"/>
        <w:bookmarkEnd w:id="751"/>
        <w:bookmarkEnd w:id="752"/>
      </w:ins>
    </w:p>
    <w:tbl>
      <w:tblPr>
        <w:tblStyle w:val="2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78"/>
        <w:gridCol w:w="2789"/>
        <w:gridCol w:w="1930"/>
        <w:gridCol w:w="235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777" w:author="◉‿◉" w:date="2020-05-04T15:20:00Z"/>
        </w:trPr>
        <w:tc>
          <w:tcPr>
            <w:tcW w:w="778" w:type="dxa"/>
            <w:vAlign w:val="center"/>
          </w:tcPr>
          <w:p>
            <w:pPr>
              <w:jc w:val="center"/>
              <w:rPr>
                <w:ins w:id="7778" w:author="◉‿◉" w:date="2020-05-04T15:20:00Z"/>
                <w:rFonts w:ascii="宋体" w:hAnsi="宋体"/>
                <w:bCs/>
                <w:sz w:val="18"/>
                <w:szCs w:val="18"/>
              </w:rPr>
            </w:pPr>
            <w:ins w:id="7779" w:author="◉‿◉" w:date="2020-05-04T15:20:00Z">
              <w:r>
                <w:rPr>
                  <w:rFonts w:hint="eastAsia" w:ascii="宋体" w:hAnsi="宋体"/>
                  <w:bCs/>
                  <w:sz w:val="18"/>
                  <w:szCs w:val="18"/>
                </w:rPr>
                <w:t>序号</w:t>
              </w:r>
            </w:ins>
          </w:p>
        </w:tc>
        <w:tc>
          <w:tcPr>
            <w:tcW w:w="2789" w:type="dxa"/>
            <w:vAlign w:val="center"/>
          </w:tcPr>
          <w:p>
            <w:pPr>
              <w:jc w:val="center"/>
              <w:rPr>
                <w:ins w:id="7780" w:author="◉‿◉" w:date="2020-05-04T15:20:00Z"/>
                <w:rFonts w:ascii="宋体" w:hAnsi="宋体"/>
                <w:bCs/>
                <w:sz w:val="18"/>
                <w:szCs w:val="18"/>
              </w:rPr>
            </w:pPr>
            <w:ins w:id="7781" w:author="◉‿◉" w:date="2020-05-04T15:20:00Z">
              <w:r>
                <w:rPr>
                  <w:rFonts w:hint="eastAsia" w:ascii="宋体" w:hAnsi="宋体"/>
                  <w:bCs/>
                  <w:sz w:val="18"/>
                  <w:szCs w:val="18"/>
                </w:rPr>
                <w:t>测试项</w:t>
              </w:r>
            </w:ins>
          </w:p>
        </w:tc>
        <w:tc>
          <w:tcPr>
            <w:tcW w:w="1930" w:type="dxa"/>
            <w:vAlign w:val="center"/>
          </w:tcPr>
          <w:p>
            <w:pPr>
              <w:jc w:val="center"/>
              <w:rPr>
                <w:ins w:id="7782" w:author="◉‿◉" w:date="2020-05-04T15:20:00Z"/>
                <w:rFonts w:ascii="宋体" w:hAnsi="宋体"/>
                <w:bCs/>
                <w:sz w:val="18"/>
                <w:szCs w:val="18"/>
              </w:rPr>
            </w:pPr>
            <w:ins w:id="7783" w:author="◉‿◉" w:date="2020-05-04T15:20:00Z">
              <w:r>
                <w:rPr>
                  <w:rFonts w:hint="eastAsia" w:ascii="宋体" w:hAnsi="宋体"/>
                  <w:bCs/>
                  <w:sz w:val="18"/>
                  <w:szCs w:val="18"/>
                </w:rPr>
                <w:t>结果</w:t>
              </w:r>
            </w:ins>
          </w:p>
        </w:tc>
        <w:tc>
          <w:tcPr>
            <w:tcW w:w="2354" w:type="dxa"/>
            <w:vAlign w:val="center"/>
          </w:tcPr>
          <w:p>
            <w:pPr>
              <w:jc w:val="center"/>
              <w:rPr>
                <w:ins w:id="7784" w:author="◉‿◉" w:date="2020-05-04T15:20:00Z"/>
                <w:rFonts w:ascii="宋体" w:hAnsi="宋体"/>
                <w:bCs/>
                <w:sz w:val="18"/>
                <w:szCs w:val="18"/>
              </w:rPr>
            </w:pPr>
            <w:ins w:id="7785" w:author="◉‿◉" w:date="2020-05-04T15:20:00Z">
              <w:r>
                <w:rPr>
                  <w:rFonts w:hint="eastAsia" w:ascii="宋体" w:hAnsi="宋体"/>
                  <w:bCs/>
                  <w:sz w:val="18"/>
                  <w:szCs w:val="18"/>
                </w:rPr>
                <w:t>现象</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jc w:val="center"/>
          <w:ins w:id="7786" w:author="◉‿◉" w:date="2020-05-04T15:20:00Z"/>
        </w:trPr>
        <w:tc>
          <w:tcPr>
            <w:tcW w:w="778" w:type="dxa"/>
            <w:tcBorders>
              <w:bottom w:val="single" w:color="auto" w:sz="4" w:space="0"/>
            </w:tcBorders>
            <w:vAlign w:val="center"/>
          </w:tcPr>
          <w:p>
            <w:pPr>
              <w:jc w:val="center"/>
              <w:rPr>
                <w:ins w:id="7787" w:author="◉‿◉" w:date="2020-05-04T15:20:00Z"/>
                <w:rFonts w:ascii="宋体" w:hAnsi="宋体"/>
                <w:bCs/>
                <w:sz w:val="18"/>
                <w:szCs w:val="18"/>
              </w:rPr>
            </w:pPr>
            <w:ins w:id="7788" w:author="◉‿◉" w:date="2020-05-04T15:20:00Z">
              <w:r>
                <w:rPr>
                  <w:rFonts w:hint="eastAsia" w:ascii="宋体" w:hAnsi="宋体"/>
                  <w:bCs/>
                  <w:sz w:val="18"/>
                  <w:szCs w:val="18"/>
                </w:rPr>
                <w:t>1</w:t>
              </w:r>
            </w:ins>
          </w:p>
        </w:tc>
        <w:tc>
          <w:tcPr>
            <w:tcW w:w="2789" w:type="dxa"/>
            <w:tcBorders>
              <w:bottom w:val="single" w:color="auto" w:sz="4" w:space="0"/>
            </w:tcBorders>
            <w:vAlign w:val="center"/>
          </w:tcPr>
          <w:p>
            <w:pPr>
              <w:rPr>
                <w:ins w:id="7789" w:author="◉‿◉" w:date="2020-05-04T15:20:00Z"/>
                <w:rFonts w:ascii="宋体" w:hAnsi="宋体"/>
                <w:bCs/>
                <w:sz w:val="18"/>
                <w:szCs w:val="18"/>
              </w:rPr>
            </w:pPr>
            <w:ins w:id="7790" w:author="◉‿◉" w:date="2020-05-04T15:20:00Z">
              <w:r>
                <w:rPr>
                  <w:rFonts w:hint="eastAsia" w:ascii="宋体" w:hAnsi="宋体"/>
                  <w:bCs/>
                  <w:sz w:val="18"/>
                  <w:szCs w:val="18"/>
                </w:rPr>
                <w:t>温度超过1分钟高于40℃</w:t>
              </w:r>
            </w:ins>
          </w:p>
        </w:tc>
        <w:tc>
          <w:tcPr>
            <w:tcW w:w="1930" w:type="dxa"/>
            <w:tcBorders>
              <w:bottom w:val="single" w:color="auto" w:sz="4" w:space="0"/>
            </w:tcBorders>
            <w:vAlign w:val="center"/>
          </w:tcPr>
          <w:p>
            <w:pPr>
              <w:rPr>
                <w:ins w:id="7791" w:author="◉‿◉" w:date="2020-05-04T15:20:00Z"/>
                <w:rFonts w:ascii="宋体" w:hAnsi="宋体"/>
                <w:bCs/>
                <w:sz w:val="18"/>
                <w:szCs w:val="18"/>
              </w:rPr>
            </w:pPr>
            <w:ins w:id="7792" w:author="◉‿◉" w:date="2020-05-04T15:20:00Z">
              <w:r>
                <w:rPr>
                  <w:rFonts w:hint="eastAsia" w:ascii="宋体" w:hAnsi="宋体"/>
                  <w:bCs/>
                  <w:sz w:val="18"/>
                  <w:szCs w:val="18"/>
                </w:rPr>
                <w:t>触发器触发</w:t>
              </w:r>
            </w:ins>
          </w:p>
        </w:tc>
        <w:tc>
          <w:tcPr>
            <w:tcW w:w="2354" w:type="dxa"/>
            <w:tcBorders>
              <w:bottom w:val="single" w:color="auto" w:sz="4" w:space="0"/>
            </w:tcBorders>
            <w:vAlign w:val="center"/>
          </w:tcPr>
          <w:p>
            <w:pPr>
              <w:rPr>
                <w:ins w:id="7793" w:author="◉‿◉" w:date="2020-05-04T15:20:00Z"/>
                <w:rFonts w:ascii="宋体" w:cs="宋体"/>
                <w:bCs/>
                <w:color w:val="000000"/>
                <w:kern w:val="0"/>
                <w:sz w:val="18"/>
                <w:szCs w:val="18"/>
              </w:rPr>
            </w:pPr>
            <w:ins w:id="7794" w:author="◉‿◉" w:date="2020-05-04T15:20:00Z">
              <w:r>
                <w:rPr>
                  <w:rFonts w:hint="eastAsia" w:ascii="宋体" w:cs="宋体"/>
                  <w:bCs/>
                  <w:color w:val="000000"/>
                  <w:kern w:val="0"/>
                  <w:sz w:val="18"/>
                  <w:szCs w:val="18"/>
                </w:rPr>
                <w:t>微信收到温度报警通知</w:t>
              </w:r>
            </w:ins>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ins w:id="7795" w:author="◉‿◉" w:date="2020-05-04T15:20:00Z"/>
        </w:trPr>
        <w:tc>
          <w:tcPr>
            <w:tcW w:w="778" w:type="dxa"/>
            <w:tcBorders>
              <w:top w:val="single" w:color="auto" w:sz="4" w:space="0"/>
            </w:tcBorders>
            <w:vAlign w:val="center"/>
          </w:tcPr>
          <w:p>
            <w:pPr>
              <w:jc w:val="center"/>
              <w:rPr>
                <w:ins w:id="7796" w:author="◉‿◉" w:date="2020-05-04T15:20:00Z"/>
                <w:rFonts w:ascii="宋体" w:hAnsi="宋体"/>
                <w:bCs/>
                <w:sz w:val="18"/>
                <w:szCs w:val="18"/>
              </w:rPr>
            </w:pPr>
            <w:ins w:id="7797" w:author="◉‿◉" w:date="2020-05-04T15:20:00Z">
              <w:r>
                <w:rPr>
                  <w:rFonts w:hint="eastAsia" w:ascii="宋体" w:hAnsi="宋体"/>
                  <w:bCs/>
                  <w:sz w:val="18"/>
                  <w:szCs w:val="18"/>
                </w:rPr>
                <w:t>2</w:t>
              </w:r>
            </w:ins>
          </w:p>
        </w:tc>
        <w:tc>
          <w:tcPr>
            <w:tcW w:w="2789" w:type="dxa"/>
            <w:tcBorders>
              <w:top w:val="single" w:color="auto" w:sz="4" w:space="0"/>
            </w:tcBorders>
            <w:vAlign w:val="center"/>
          </w:tcPr>
          <w:p>
            <w:pPr>
              <w:rPr>
                <w:ins w:id="7798" w:author="◉‿◉" w:date="2020-05-04T15:20:00Z"/>
                <w:rFonts w:ascii="宋体" w:hAnsi="宋体"/>
                <w:bCs/>
                <w:sz w:val="18"/>
                <w:szCs w:val="18"/>
              </w:rPr>
            </w:pPr>
            <w:ins w:id="7799" w:author="◉‿◉" w:date="2020-05-04T15:20:00Z">
              <w:r>
                <w:rPr>
                  <w:rFonts w:hint="eastAsia" w:ascii="宋体" w:hAnsi="宋体"/>
                  <w:bCs/>
                  <w:sz w:val="18"/>
                  <w:szCs w:val="18"/>
                </w:rPr>
                <w:t>模拟夜晚红外检测有入侵者</w:t>
              </w:r>
            </w:ins>
          </w:p>
        </w:tc>
        <w:tc>
          <w:tcPr>
            <w:tcW w:w="1930" w:type="dxa"/>
            <w:tcBorders>
              <w:top w:val="single" w:color="auto" w:sz="4" w:space="0"/>
            </w:tcBorders>
            <w:vAlign w:val="center"/>
          </w:tcPr>
          <w:p>
            <w:pPr>
              <w:rPr>
                <w:ins w:id="7800" w:author="◉‿◉" w:date="2020-05-04T15:20:00Z"/>
                <w:rFonts w:ascii="宋体" w:hAnsi="宋体"/>
                <w:bCs/>
                <w:sz w:val="18"/>
                <w:szCs w:val="18"/>
              </w:rPr>
            </w:pPr>
            <w:ins w:id="7801" w:author="◉‿◉" w:date="2020-05-04T15:20:00Z">
              <w:r>
                <w:rPr>
                  <w:rFonts w:hint="eastAsia" w:ascii="宋体" w:hAnsi="宋体"/>
                  <w:bCs/>
                  <w:sz w:val="18"/>
                  <w:szCs w:val="18"/>
                </w:rPr>
                <w:t>触发器触发</w:t>
              </w:r>
            </w:ins>
          </w:p>
        </w:tc>
        <w:tc>
          <w:tcPr>
            <w:tcW w:w="2354" w:type="dxa"/>
            <w:tcBorders>
              <w:top w:val="single" w:color="auto" w:sz="4" w:space="0"/>
            </w:tcBorders>
            <w:vAlign w:val="center"/>
          </w:tcPr>
          <w:p>
            <w:pPr>
              <w:rPr>
                <w:ins w:id="7802" w:author="◉‿◉" w:date="2020-05-04T15:20:00Z"/>
                <w:rFonts w:ascii="宋体" w:hAnsi="宋体"/>
                <w:bCs/>
                <w:sz w:val="18"/>
                <w:szCs w:val="18"/>
              </w:rPr>
            </w:pPr>
            <w:ins w:id="7803" w:author="◉‿◉" w:date="2020-05-04T15:20:00Z">
              <w:r>
                <w:rPr>
                  <w:rFonts w:hint="eastAsia" w:ascii="宋体" w:cs="宋体"/>
                  <w:bCs/>
                  <w:color w:val="000000"/>
                  <w:kern w:val="0"/>
                  <w:sz w:val="18"/>
                  <w:szCs w:val="18"/>
                </w:rPr>
                <w:t>微信收到红外报警通知</w:t>
              </w:r>
            </w:ins>
          </w:p>
        </w:tc>
      </w:tr>
    </w:tbl>
    <w:p>
      <w:pPr>
        <w:pStyle w:val="6"/>
        <w:rPr>
          <w:ins w:id="7804" w:author="◉‿◉" w:date="2020-05-04T15:21:00Z"/>
        </w:rPr>
      </w:pPr>
    </w:p>
    <w:p>
      <w:pPr>
        <w:pStyle w:val="6"/>
        <w:rPr>
          <w:ins w:id="7805" w:author="◉‿◉" w:date="2020-04-29T23:19:00Z"/>
        </w:rPr>
      </w:pPr>
      <w:ins w:id="7806" w:author="◉‿◉" w:date="2020-05-04T15:19:00Z">
        <w:r>
          <w:rPr>
            <w:rFonts w:hint="eastAsia"/>
          </w:rPr>
          <w:t>当满足触发条件时，触发器会被触发。在TLINK监控中心可以观察到温度数据会变为显眼的红色，以及会被圈出来，表示已经触发了警报，如图5-2。而在正常时，则是与其他传感器数据的显示是一致的。如图5-3。</w:t>
        </w:r>
      </w:ins>
    </w:p>
    <w:p>
      <w:pPr>
        <w:jc w:val="center"/>
        <w:rPr>
          <w:ins w:id="7807" w:author="◉‿◉" w:date="2020-04-29T23:23:00Z"/>
        </w:rPr>
      </w:pPr>
      <w:ins w:id="7808" w:author="◉‿◉" w:date="2020-04-29T23:23:00Z">
        <w:r>
          <w:rPr/>
          <w:drawing>
            <wp:inline distT="0" distB="0" distL="114300" distR="114300">
              <wp:extent cx="4337685" cy="1945005"/>
              <wp:effectExtent l="0" t="0" r="5715" b="5715"/>
              <wp:docPr id="57" name="图片 27" descr="触发器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descr="触发器报警"/>
                      <pic:cNvPicPr>
                        <a:picLocks noChangeAspect="1"/>
                      </pic:cNvPicPr>
                    </pic:nvPicPr>
                    <pic:blipFill>
                      <a:blip r:embed="rId66"/>
                      <a:stretch>
                        <a:fillRect/>
                      </a:stretch>
                    </pic:blipFill>
                    <pic:spPr>
                      <a:xfrm>
                        <a:off x="0" y="0"/>
                        <a:ext cx="4337685" cy="1945005"/>
                      </a:xfrm>
                      <a:prstGeom prst="rect">
                        <a:avLst/>
                      </a:prstGeom>
                      <a:noFill/>
                      <a:ln>
                        <a:noFill/>
                      </a:ln>
                    </pic:spPr>
                  </pic:pic>
                </a:graphicData>
              </a:graphic>
            </wp:inline>
          </w:drawing>
        </w:r>
      </w:ins>
    </w:p>
    <w:p>
      <w:pPr>
        <w:pStyle w:val="60"/>
        <w:rPr>
          <w:ins w:id="7810" w:author="◉‿◉" w:date="2020-04-29T23:24:00Z"/>
        </w:rPr>
      </w:pPr>
      <w:ins w:id="7811" w:author="◉‿◉" w:date="2020-04-29T23:23:00Z">
        <w:bookmarkStart w:id="753" w:name="_Toc7362"/>
        <w:bookmarkStart w:id="754" w:name="_Toc429"/>
        <w:bookmarkStart w:id="755" w:name="_Toc25347"/>
        <w:bookmarkStart w:id="756" w:name="_Toc31618"/>
        <w:bookmarkStart w:id="757" w:name="_Toc10638"/>
        <w:bookmarkStart w:id="758" w:name="_Toc14805"/>
        <w:bookmarkStart w:id="759" w:name="_Toc29423"/>
        <w:bookmarkStart w:id="760" w:name="_Toc23783"/>
        <w:r>
          <w:rPr>
            <w:rFonts w:hint="eastAsia"/>
          </w:rPr>
          <w:t>图5-</w:t>
        </w:r>
      </w:ins>
      <w:ins w:id="7812" w:author="◉‿◉" w:date="2020-04-29T23:24:00Z">
        <w:r>
          <w:rPr>
            <w:rFonts w:hint="eastAsia"/>
          </w:rPr>
          <w:t>2</w:t>
        </w:r>
      </w:ins>
      <w:ins w:id="7813" w:author="◉‿◉" w:date="2020-04-29T23:23:00Z">
        <w:r>
          <w:rPr>
            <w:rFonts w:hint="eastAsia"/>
          </w:rPr>
          <w:t xml:space="preserve"> </w:t>
        </w:r>
      </w:ins>
      <w:ins w:id="7814" w:author="◉‿◉" w:date="2020-04-29T23:24:00Z">
        <w:r>
          <w:rPr>
            <w:rFonts w:hint="eastAsia"/>
          </w:rPr>
          <w:t>触发器触发后数据变化</w:t>
        </w:r>
        <w:bookmarkEnd w:id="753"/>
        <w:bookmarkEnd w:id="754"/>
        <w:bookmarkEnd w:id="755"/>
        <w:bookmarkEnd w:id="756"/>
        <w:bookmarkEnd w:id="757"/>
        <w:bookmarkEnd w:id="758"/>
        <w:bookmarkEnd w:id="759"/>
        <w:bookmarkEnd w:id="760"/>
      </w:ins>
    </w:p>
    <w:p>
      <w:pPr>
        <w:jc w:val="center"/>
        <w:rPr>
          <w:ins w:id="7815" w:author="◉‿◉" w:date="2020-04-29T23:24:00Z"/>
        </w:rPr>
      </w:pPr>
      <w:ins w:id="7816" w:author="◉‿◉" w:date="2020-04-29T23:26:00Z">
        <w:r>
          <w:rPr/>
          <w:drawing>
            <wp:inline distT="0" distB="0" distL="114300" distR="114300">
              <wp:extent cx="4335145" cy="1910715"/>
              <wp:effectExtent l="0" t="0" r="8255" b="9525"/>
              <wp:docPr id="62" name="图片 28" descr="触发器不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descr="触发器不报警"/>
                      <pic:cNvPicPr>
                        <a:picLocks noChangeAspect="1"/>
                      </pic:cNvPicPr>
                    </pic:nvPicPr>
                    <pic:blipFill>
                      <a:blip r:embed="rId67"/>
                      <a:stretch>
                        <a:fillRect/>
                      </a:stretch>
                    </pic:blipFill>
                    <pic:spPr>
                      <a:xfrm>
                        <a:off x="0" y="0"/>
                        <a:ext cx="4335145" cy="1910715"/>
                      </a:xfrm>
                      <a:prstGeom prst="rect">
                        <a:avLst/>
                      </a:prstGeom>
                      <a:noFill/>
                      <a:ln>
                        <a:noFill/>
                      </a:ln>
                    </pic:spPr>
                  </pic:pic>
                </a:graphicData>
              </a:graphic>
            </wp:inline>
          </w:drawing>
        </w:r>
      </w:ins>
    </w:p>
    <w:p>
      <w:pPr>
        <w:pStyle w:val="60"/>
        <w:rPr>
          <w:ins w:id="7818" w:author="◉‿◉" w:date="2020-04-29T23:25:00Z"/>
        </w:rPr>
      </w:pPr>
      <w:ins w:id="7819" w:author="◉‿◉" w:date="2020-04-29T23:24:00Z">
        <w:bookmarkStart w:id="761" w:name="_Toc2316"/>
        <w:bookmarkStart w:id="762" w:name="_Toc30274"/>
        <w:bookmarkStart w:id="763" w:name="_Toc25505"/>
        <w:bookmarkStart w:id="764" w:name="_Toc14719"/>
        <w:bookmarkStart w:id="765" w:name="_Toc7866"/>
        <w:bookmarkStart w:id="766" w:name="_Toc32552"/>
        <w:bookmarkStart w:id="767" w:name="_Toc15828"/>
        <w:bookmarkStart w:id="768" w:name="_Toc6671"/>
        <w:r>
          <w:rPr>
            <w:rFonts w:hint="eastAsia"/>
          </w:rPr>
          <w:t>图5-</w:t>
        </w:r>
      </w:ins>
      <w:ins w:id="7820" w:author="◉‿◉" w:date="2020-04-29T23:25:00Z">
        <w:r>
          <w:rPr>
            <w:rFonts w:hint="eastAsia"/>
          </w:rPr>
          <w:t>3</w:t>
        </w:r>
      </w:ins>
      <w:ins w:id="7821" w:author="◉‿◉" w:date="2020-04-29T23:24:00Z">
        <w:r>
          <w:rPr>
            <w:rFonts w:hint="eastAsia"/>
          </w:rPr>
          <w:t xml:space="preserve"> </w:t>
        </w:r>
      </w:ins>
      <w:ins w:id="7822" w:author="◉‿◉" w:date="2020-04-29T23:25:00Z">
        <w:r>
          <w:rPr>
            <w:rFonts w:hint="eastAsia"/>
          </w:rPr>
          <w:t>数据恢复</w:t>
        </w:r>
      </w:ins>
      <w:ins w:id="7823" w:author="admin" w:date="2020-05-08T20:31:00Z">
        <w:r>
          <w:rPr>
            <w:rFonts w:hint="eastAsia"/>
          </w:rPr>
          <w:t>正常</w:t>
        </w:r>
      </w:ins>
      <w:ins w:id="7824" w:author="◉‿◉" w:date="2020-04-29T23:25:00Z">
        <w:del w:id="7825" w:author="admin" w:date="2020-05-08T20:31:00Z">
          <w:r>
            <w:rPr>
              <w:rFonts w:hint="eastAsia"/>
            </w:rPr>
            <w:delText>后变化</w:delText>
          </w:r>
          <w:bookmarkEnd w:id="761"/>
          <w:bookmarkEnd w:id="762"/>
          <w:bookmarkEnd w:id="763"/>
          <w:bookmarkEnd w:id="764"/>
          <w:bookmarkEnd w:id="765"/>
          <w:bookmarkEnd w:id="766"/>
          <w:bookmarkEnd w:id="767"/>
          <w:bookmarkEnd w:id="768"/>
        </w:del>
      </w:ins>
    </w:p>
    <w:p>
      <w:pPr>
        <w:pStyle w:val="6"/>
        <w:rPr>
          <w:ins w:id="7826" w:author="◉‿◉" w:date="2020-04-29T23:25:00Z"/>
        </w:rPr>
      </w:pPr>
      <w:ins w:id="7827" w:author="◉‿◉" w:date="2020-04-29T23:25:00Z">
        <w:r>
          <w:rPr>
            <w:rFonts w:hint="eastAsia"/>
          </w:rPr>
          <w:t>微信接收到触发器发送的警报，如图5-4。</w:t>
        </w:r>
      </w:ins>
    </w:p>
    <w:p>
      <w:pPr>
        <w:jc w:val="center"/>
        <w:rPr>
          <w:ins w:id="7828" w:author="◉‿◉" w:date="2020-04-29T23:25:00Z"/>
        </w:rPr>
      </w:pPr>
      <w:ins w:id="7829" w:author="◉‿◉" w:date="2020-04-29T23:25:00Z">
        <w:r>
          <w:rPr/>
          <w:drawing>
            <wp:inline distT="0" distB="0" distL="114300" distR="114300">
              <wp:extent cx="1986915" cy="3148330"/>
              <wp:effectExtent l="0" t="0" r="13335" b="13970"/>
              <wp:docPr id="61" name="图片 29" descr="T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descr="TLINK"/>
                      <pic:cNvPicPr>
                        <a:picLocks noChangeAspect="1"/>
                      </pic:cNvPicPr>
                    </pic:nvPicPr>
                    <pic:blipFill>
                      <a:blip r:embed="rId68"/>
                      <a:stretch>
                        <a:fillRect/>
                      </a:stretch>
                    </pic:blipFill>
                    <pic:spPr>
                      <a:xfrm>
                        <a:off x="0" y="0"/>
                        <a:ext cx="1986915" cy="3148330"/>
                      </a:xfrm>
                      <a:prstGeom prst="rect">
                        <a:avLst/>
                      </a:prstGeom>
                      <a:noFill/>
                      <a:ln>
                        <a:noFill/>
                      </a:ln>
                    </pic:spPr>
                  </pic:pic>
                </a:graphicData>
              </a:graphic>
            </wp:inline>
          </w:drawing>
        </w:r>
      </w:ins>
    </w:p>
    <w:p>
      <w:pPr>
        <w:pStyle w:val="60"/>
      </w:pPr>
      <w:ins w:id="7831" w:author="◉‿◉" w:date="2020-04-29T23:25:00Z">
        <w:bookmarkStart w:id="769" w:name="_Toc22399"/>
        <w:bookmarkStart w:id="770" w:name="_Toc32253"/>
        <w:bookmarkStart w:id="771" w:name="_Toc15210"/>
        <w:bookmarkStart w:id="772" w:name="_Toc11746"/>
        <w:bookmarkStart w:id="773" w:name="_Toc12542"/>
        <w:bookmarkStart w:id="774" w:name="_Toc18524"/>
        <w:bookmarkStart w:id="775" w:name="_Toc30775"/>
        <w:bookmarkStart w:id="776" w:name="_Toc28976"/>
        <w:r>
          <w:rPr>
            <w:rFonts w:hint="eastAsia"/>
          </w:rPr>
          <w:t>图5-</w:t>
        </w:r>
      </w:ins>
      <w:ins w:id="7832" w:author="◉‿◉" w:date="2020-04-29T23:26:00Z">
        <w:r>
          <w:rPr>
            <w:rFonts w:hint="eastAsia"/>
          </w:rPr>
          <w:t>4</w:t>
        </w:r>
      </w:ins>
      <w:ins w:id="7833" w:author="◉‿◉" w:date="2020-04-29T23:25:00Z">
        <w:r>
          <w:rPr>
            <w:rFonts w:hint="eastAsia"/>
          </w:rPr>
          <w:t xml:space="preserve"> </w:t>
        </w:r>
      </w:ins>
      <w:ins w:id="7834" w:author="◉‿◉" w:date="2020-04-29T23:26:00Z">
        <w:r>
          <w:rPr>
            <w:rFonts w:hint="eastAsia"/>
          </w:rPr>
          <w:t>微信报警通知图</w:t>
        </w:r>
        <w:bookmarkEnd w:id="769"/>
        <w:bookmarkEnd w:id="770"/>
        <w:bookmarkEnd w:id="771"/>
        <w:bookmarkEnd w:id="772"/>
        <w:bookmarkEnd w:id="773"/>
        <w:bookmarkEnd w:id="774"/>
        <w:bookmarkEnd w:id="775"/>
        <w:bookmarkEnd w:id="776"/>
      </w:ins>
    </w:p>
    <w:p>
      <w:pPr>
        <w:sectPr>
          <w:pgSz w:w="11906" w:h="16838"/>
          <w:pgMar w:top="1418" w:right="1134" w:bottom="1418" w:left="1134" w:header="851" w:footer="992" w:gutter="284"/>
          <w:cols w:space="720" w:num="1"/>
          <w:docGrid w:linePitch="312" w:charSpace="0"/>
        </w:sectPr>
      </w:pPr>
    </w:p>
    <w:p>
      <w:pPr>
        <w:pStyle w:val="5"/>
      </w:pPr>
      <w:bookmarkStart w:id="777" w:name="_Toc188852330"/>
      <w:bookmarkStart w:id="778" w:name="_Toc188851843"/>
      <w:bookmarkStart w:id="779" w:name="_Toc188851613"/>
      <w:bookmarkStart w:id="780" w:name="_Toc188851697"/>
      <w:bookmarkStart w:id="781" w:name="_Toc911"/>
      <w:bookmarkStart w:id="782" w:name="_Toc8798"/>
      <w:bookmarkStart w:id="783" w:name="_Toc11528"/>
      <w:bookmarkStart w:id="784" w:name="_Toc510621526"/>
      <w:bookmarkStart w:id="785" w:name="_Toc510620195"/>
      <w:bookmarkStart w:id="786" w:name="_Toc5638"/>
      <w:bookmarkStart w:id="787" w:name="_Toc28971"/>
      <w:bookmarkStart w:id="788" w:name="_Toc10988"/>
      <w:bookmarkStart w:id="789" w:name="_Toc12520"/>
      <w:r>
        <w:rPr>
          <w:rFonts w:hint="eastAsia"/>
        </w:rPr>
        <w:t xml:space="preserve">第6章 </w:t>
      </w:r>
      <w:bookmarkEnd w:id="777"/>
      <w:bookmarkEnd w:id="778"/>
      <w:bookmarkEnd w:id="779"/>
      <w:bookmarkEnd w:id="780"/>
      <w:commentRangeStart w:id="8"/>
      <w:r>
        <w:rPr>
          <w:rFonts w:hint="eastAsia"/>
        </w:rPr>
        <w:t>总结和展望</w:t>
      </w:r>
      <w:commentRangeEnd w:id="8"/>
      <w:r>
        <w:rPr>
          <w:rStyle w:val="33"/>
          <w:b/>
          <w:bCs/>
          <w:kern w:val="2"/>
        </w:rPr>
        <w:commentReference w:id="8"/>
      </w:r>
      <w:bookmarkEnd w:id="781"/>
      <w:bookmarkEnd w:id="782"/>
      <w:bookmarkEnd w:id="783"/>
      <w:bookmarkEnd w:id="784"/>
      <w:bookmarkEnd w:id="785"/>
      <w:bookmarkEnd w:id="786"/>
      <w:bookmarkEnd w:id="787"/>
      <w:bookmarkEnd w:id="788"/>
      <w:bookmarkEnd w:id="789"/>
    </w:p>
    <w:p>
      <w:pPr>
        <w:pStyle w:val="57"/>
      </w:pPr>
      <w:bookmarkStart w:id="790" w:name="_Toc26733"/>
      <w:bookmarkStart w:id="791" w:name="_Toc510620196"/>
      <w:bookmarkStart w:id="792" w:name="_Toc20331"/>
      <w:bookmarkStart w:id="793" w:name="_Toc16791"/>
      <w:bookmarkStart w:id="794" w:name="_Toc23473"/>
      <w:bookmarkStart w:id="795" w:name="_Toc23291"/>
      <w:bookmarkStart w:id="796" w:name="_Toc25895"/>
      <w:bookmarkStart w:id="797" w:name="_Toc2503"/>
      <w:bookmarkStart w:id="798" w:name="_Toc510621527"/>
      <w:r>
        <w:rPr>
          <w:rFonts w:hint="eastAsia"/>
        </w:rPr>
        <w:t>6.1 本文总结</w:t>
      </w:r>
      <w:bookmarkEnd w:id="790"/>
      <w:bookmarkEnd w:id="791"/>
      <w:bookmarkEnd w:id="792"/>
      <w:bookmarkEnd w:id="793"/>
      <w:bookmarkEnd w:id="794"/>
      <w:bookmarkEnd w:id="795"/>
      <w:bookmarkEnd w:id="796"/>
      <w:bookmarkEnd w:id="797"/>
      <w:bookmarkEnd w:id="798"/>
    </w:p>
    <w:p>
      <w:pPr>
        <w:pStyle w:val="6"/>
        <w:rPr>
          <w:ins w:id="7835" w:author="◉‿◉" w:date="2020-05-06T22:25:00Z"/>
        </w:rPr>
      </w:pPr>
      <w:ins w:id="7836" w:author="◉‿◉" w:date="2020-04-29T23:26:00Z">
        <w:r>
          <w:rPr>
            <w:rFonts w:hint="eastAsia"/>
          </w:rPr>
          <w:t>本论文提出了一种基于STM32的智能窗帘控制系统实现。先从大体上概括了整个系统的设计思路以及实现的方案，然后再拆分模块详细地介绍了各个模块的工作流程以及设计需要完成的功能，包括介绍有什么传感器模块，每个传感器的工作流程以及所需传感器去实现的功能；TLINK物联网云服务平台上建立与课题关联的服务器；WI-FI模块、电机驱动模块以及TFTLCD显示信息模块的工作流程和使用方法。全部模块整合在一起组成一个多功能的智能窗帘控制系统，同时能够通过手机端或者网页端对控制系统进行操控，使设计的课题得到了很好的实践效果</w:t>
        </w:r>
      </w:ins>
      <w:ins w:id="7837" w:author="◉‿◉" w:date="2020-05-06T22:57:00Z">
        <w:r>
          <w:rPr>
            <w:rFonts w:hint="eastAsia"/>
          </w:rPr>
          <w:t>且运行效果相对稳定</w:t>
        </w:r>
      </w:ins>
      <w:ins w:id="7838" w:author="◉‿◉" w:date="2020-04-29T23:26:00Z">
        <w:r>
          <w:rPr>
            <w:rFonts w:hint="eastAsia"/>
          </w:rPr>
          <w:t>，在获得实践经验的同时也获得了实物成果</w:t>
        </w:r>
      </w:ins>
      <w:ins w:id="7839" w:author="◉‿◉" w:date="2020-05-06T22:25:00Z">
        <w:r>
          <w:rPr>
            <w:rFonts w:hint="eastAsia"/>
          </w:rPr>
          <w:t>，如图6-1</w:t>
        </w:r>
      </w:ins>
      <w:ins w:id="7840" w:author="◉‿◉" w:date="2020-04-29T23:26:00Z">
        <w:r>
          <w:rPr>
            <w:rFonts w:hint="eastAsia"/>
          </w:rPr>
          <w:t>。</w:t>
        </w:r>
      </w:ins>
    </w:p>
    <w:p>
      <w:pPr>
        <w:jc w:val="center"/>
        <w:rPr>
          <w:ins w:id="7841" w:author="◉‿◉" w:date="2020-05-06T22:25:00Z"/>
        </w:rPr>
      </w:pPr>
      <w:ins w:id="7842" w:author="◉‿◉" w:date="2020-05-06T22:26:00Z">
        <w:r>
          <w:rPr/>
          <w:drawing>
            <wp:inline distT="0" distB="0" distL="114300" distR="114300">
              <wp:extent cx="2086610" cy="2787650"/>
              <wp:effectExtent l="0" t="0" r="1270" b="1270"/>
              <wp:docPr id="21" name="图片 21" descr="整体硬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整体硬件"/>
                      <pic:cNvPicPr>
                        <a:picLocks noChangeAspect="1"/>
                      </pic:cNvPicPr>
                    </pic:nvPicPr>
                    <pic:blipFill>
                      <a:blip r:embed="rId69"/>
                      <a:stretch>
                        <a:fillRect/>
                      </a:stretch>
                    </pic:blipFill>
                    <pic:spPr>
                      <a:xfrm rot="16200000">
                        <a:off x="0" y="0"/>
                        <a:ext cx="2086610" cy="2787650"/>
                      </a:xfrm>
                      <a:prstGeom prst="rect">
                        <a:avLst/>
                      </a:prstGeom>
                    </pic:spPr>
                  </pic:pic>
                </a:graphicData>
              </a:graphic>
            </wp:inline>
          </w:drawing>
        </w:r>
      </w:ins>
    </w:p>
    <w:p>
      <w:pPr>
        <w:pStyle w:val="60"/>
        <w:rPr>
          <w:ins w:id="7844" w:author="◉‿◉" w:date="2020-04-29T23:26:00Z"/>
        </w:rPr>
      </w:pPr>
      <w:ins w:id="7845" w:author="◉‿◉" w:date="2020-05-06T22:25:00Z">
        <w:bookmarkStart w:id="799" w:name="_Toc31416"/>
        <w:bookmarkStart w:id="800" w:name="_Toc16724"/>
        <w:bookmarkStart w:id="801" w:name="_Toc17394"/>
        <w:bookmarkStart w:id="802" w:name="_Toc23458"/>
        <w:r>
          <w:rPr>
            <w:rFonts w:hint="eastAsia"/>
          </w:rPr>
          <w:t xml:space="preserve">图6-1 </w:t>
        </w:r>
      </w:ins>
      <w:ins w:id="7846" w:author="◉‿◉" w:date="2020-05-06T22:26:00Z">
        <w:r>
          <w:rPr>
            <w:rFonts w:hint="eastAsia"/>
          </w:rPr>
          <w:t>整体实物连接图</w:t>
        </w:r>
        <w:bookmarkEnd w:id="799"/>
        <w:bookmarkEnd w:id="800"/>
        <w:bookmarkEnd w:id="801"/>
        <w:bookmarkEnd w:id="802"/>
      </w:ins>
    </w:p>
    <w:p>
      <w:pPr>
        <w:pStyle w:val="6"/>
        <w:rPr>
          <w:ins w:id="7847" w:author="◉‿◉" w:date="2020-05-06T22:37:00Z"/>
        </w:rPr>
      </w:pPr>
      <w:ins w:id="7848" w:author="◉‿◉" w:date="2020-05-06T22:28:00Z">
        <w:r>
          <w:rPr>
            <w:rFonts w:hint="eastAsia"/>
          </w:rPr>
          <w:t>设计的人机交互界面如图6-2</w:t>
        </w:r>
      </w:ins>
      <w:ins w:id="7849" w:author="◉‿◉" w:date="2020-05-06T22:29:00Z">
        <w:r>
          <w:rPr>
            <w:rFonts w:hint="eastAsia"/>
          </w:rPr>
          <w:t>为手动模式界面，图6-3为定时功能界面，图6-4为</w:t>
        </w:r>
      </w:ins>
      <w:ins w:id="7850" w:author="◉‿◉" w:date="2020-05-06T22:30:00Z">
        <w:r>
          <w:rPr>
            <w:rFonts w:hint="eastAsia"/>
          </w:rPr>
          <w:t>智能模式界面</w:t>
        </w:r>
      </w:ins>
      <w:ins w:id="7851" w:author="◉‿◉" w:date="2020-05-06T22:34:00Z">
        <w:r>
          <w:rPr>
            <w:rFonts w:hint="eastAsia"/>
          </w:rPr>
          <w:t>，界面</w:t>
        </w:r>
      </w:ins>
      <w:ins w:id="7852" w:author="◉‿◉" w:date="2020-05-06T22:36:00Z">
        <w:r>
          <w:rPr>
            <w:rFonts w:hint="eastAsia"/>
          </w:rPr>
          <w:t>上</w:t>
        </w:r>
      </w:ins>
      <w:ins w:id="7853" w:author="◉‿◉" w:date="2020-05-06T22:34:00Z">
        <w:r>
          <w:rPr>
            <w:rFonts w:hint="eastAsia"/>
          </w:rPr>
          <w:t>均覆盖了所有的功能，同时</w:t>
        </w:r>
      </w:ins>
      <w:ins w:id="7854" w:author="◉‿◉" w:date="2020-05-06T22:36:00Z">
        <w:r>
          <w:rPr>
            <w:rFonts w:hint="eastAsia"/>
          </w:rPr>
          <w:t>将整个界面</w:t>
        </w:r>
      </w:ins>
      <w:ins w:id="7855" w:author="◉‿◉" w:date="2020-05-06T22:35:00Z">
        <w:r>
          <w:rPr>
            <w:rFonts w:hint="eastAsia"/>
          </w:rPr>
          <w:t>简洁清晰的</w:t>
        </w:r>
      </w:ins>
      <w:ins w:id="7856" w:author="◉‿◉" w:date="2020-05-06T22:36:00Z">
        <w:r>
          <w:rPr>
            <w:rFonts w:hint="eastAsia"/>
          </w:rPr>
          <w:t>呈现出来，易于操作，具有较好的</w:t>
        </w:r>
      </w:ins>
      <w:ins w:id="7857" w:author="◉‿◉" w:date="2020-05-06T22:37:00Z">
        <w:r>
          <w:rPr>
            <w:rFonts w:hint="eastAsia"/>
          </w:rPr>
          <w:t>实用性</w:t>
        </w:r>
      </w:ins>
      <w:ins w:id="7858" w:author="◉‿◉" w:date="2020-05-06T22:30:00Z">
        <w:r>
          <w:rPr>
            <w:rFonts w:hint="eastAsia"/>
          </w:rPr>
          <w:t>。以及TLINK服务器端的操控界面，</w:t>
        </w:r>
      </w:ins>
      <w:ins w:id="7859" w:author="◉‿◉" w:date="2020-05-06T22:31:00Z">
        <w:r>
          <w:rPr>
            <w:rFonts w:hint="eastAsia"/>
          </w:rPr>
          <w:t>如图6-5。</w:t>
        </w:r>
      </w:ins>
    </w:p>
    <w:p>
      <w:pPr>
        <w:jc w:val="center"/>
        <w:rPr>
          <w:ins w:id="7860" w:author="◉‿◉" w:date="2020-05-06T22:37:00Z"/>
        </w:rPr>
      </w:pPr>
      <w:ins w:id="7861" w:author="◉‿◉" w:date="2020-05-06T22:37:00Z">
        <w:r>
          <w:rPr/>
          <w:drawing>
            <wp:inline distT="0" distB="0" distL="114300" distR="114300">
              <wp:extent cx="1419225" cy="1893570"/>
              <wp:effectExtent l="0" t="0" r="13335" b="11430"/>
              <wp:docPr id="32" name="图片 32" descr="hand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and_mode"/>
                      <pic:cNvPicPr>
                        <a:picLocks noChangeAspect="1"/>
                      </pic:cNvPicPr>
                    </pic:nvPicPr>
                    <pic:blipFill>
                      <a:blip r:embed="rId70"/>
                      <a:stretch>
                        <a:fillRect/>
                      </a:stretch>
                    </pic:blipFill>
                    <pic:spPr>
                      <a:xfrm>
                        <a:off x="0" y="0"/>
                        <a:ext cx="1419225" cy="1893570"/>
                      </a:xfrm>
                      <a:prstGeom prst="rect">
                        <a:avLst/>
                      </a:prstGeom>
                    </pic:spPr>
                  </pic:pic>
                </a:graphicData>
              </a:graphic>
            </wp:inline>
          </w:drawing>
        </w:r>
      </w:ins>
      <w:ins w:id="7863" w:author="◉‿◉" w:date="2020-05-06T22:38:00Z">
        <w:r>
          <w:rPr>
            <w:rFonts w:hint="eastAsia"/>
          </w:rPr>
          <w:t xml:space="preserve"> </w:t>
        </w:r>
      </w:ins>
      <w:ins w:id="7864" w:author="◉‿◉" w:date="2020-05-06T22:54:00Z">
        <w:r>
          <w:rPr>
            <w:rFonts w:hint="eastAsia"/>
          </w:rPr>
          <w:t xml:space="preserve"> </w:t>
        </w:r>
      </w:ins>
      <w:ins w:id="7865" w:author="◉‿◉" w:date="2020-05-06T22:41:00Z">
        <w:r>
          <w:rPr/>
          <w:drawing>
            <wp:inline distT="0" distB="0" distL="114300" distR="114300">
              <wp:extent cx="1420495" cy="1896110"/>
              <wp:effectExtent l="0" t="0" r="12065" b="8890"/>
              <wp:docPr id="45" name="图片 45" descr="set_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et_time"/>
                      <pic:cNvPicPr>
                        <a:picLocks noChangeAspect="1"/>
                      </pic:cNvPicPr>
                    </pic:nvPicPr>
                    <pic:blipFill>
                      <a:blip r:embed="rId71"/>
                      <a:stretch>
                        <a:fillRect/>
                      </a:stretch>
                    </pic:blipFill>
                    <pic:spPr>
                      <a:xfrm>
                        <a:off x="0" y="0"/>
                        <a:ext cx="1420495" cy="1896110"/>
                      </a:xfrm>
                      <a:prstGeom prst="rect">
                        <a:avLst/>
                      </a:prstGeom>
                    </pic:spPr>
                  </pic:pic>
                </a:graphicData>
              </a:graphic>
            </wp:inline>
          </w:drawing>
        </w:r>
      </w:ins>
    </w:p>
    <w:p>
      <w:pPr>
        <w:pStyle w:val="60"/>
        <w:rPr>
          <w:ins w:id="7867" w:author="◉‿◉" w:date="2020-05-06T22:40:00Z"/>
        </w:rPr>
      </w:pPr>
      <w:ins w:id="7868" w:author="◉‿◉" w:date="2020-05-06T22:37:00Z">
        <w:bookmarkStart w:id="803" w:name="_Toc32477"/>
        <w:bookmarkStart w:id="804" w:name="_Toc12620"/>
        <w:bookmarkStart w:id="805" w:name="_Toc9070"/>
        <w:bookmarkStart w:id="806" w:name="_Toc21381"/>
        <w:r>
          <w:rPr>
            <w:rFonts w:hint="eastAsia"/>
          </w:rPr>
          <w:t>图6-2 手动模式界面</w:t>
        </w:r>
      </w:ins>
      <w:ins w:id="7869" w:author="◉‿◉" w:date="2020-05-06T22:41:00Z">
        <w:r>
          <w:rPr>
            <w:rFonts w:hint="eastAsia"/>
          </w:rPr>
          <w:t xml:space="preserve">   </w:t>
        </w:r>
      </w:ins>
      <w:ins w:id="7870" w:author="◉‿◉" w:date="2020-05-06T22:54:00Z">
        <w:r>
          <w:rPr>
            <w:rFonts w:hint="eastAsia"/>
          </w:rPr>
          <w:t xml:space="preserve">     </w:t>
        </w:r>
      </w:ins>
      <w:ins w:id="7871" w:author="◉‿◉" w:date="2020-05-06T22:41:00Z">
        <w:r>
          <w:rPr>
            <w:rFonts w:hint="eastAsia"/>
          </w:rPr>
          <w:t xml:space="preserve">  图6-3 定时功能界面</w:t>
        </w:r>
        <w:bookmarkEnd w:id="803"/>
        <w:bookmarkEnd w:id="804"/>
        <w:bookmarkEnd w:id="805"/>
        <w:bookmarkEnd w:id="806"/>
      </w:ins>
    </w:p>
    <w:p>
      <w:pPr>
        <w:jc w:val="center"/>
        <w:rPr>
          <w:ins w:id="7872" w:author="◉‿◉" w:date="2020-05-06T22:40:00Z"/>
        </w:rPr>
      </w:pPr>
      <w:ins w:id="7873" w:author="◉‿◉" w:date="2020-05-06T22:41:00Z">
        <w:r>
          <w:rPr/>
          <w:drawing>
            <wp:inline distT="0" distB="0" distL="114300" distR="114300">
              <wp:extent cx="1474470" cy="1966595"/>
              <wp:effectExtent l="0" t="0" r="3810" b="14605"/>
              <wp:docPr id="52" name="图片 52" descr="smart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mart_mode"/>
                      <pic:cNvPicPr>
                        <a:picLocks noChangeAspect="1"/>
                      </pic:cNvPicPr>
                    </pic:nvPicPr>
                    <pic:blipFill>
                      <a:blip r:embed="rId72"/>
                      <a:stretch>
                        <a:fillRect/>
                      </a:stretch>
                    </pic:blipFill>
                    <pic:spPr>
                      <a:xfrm>
                        <a:off x="0" y="0"/>
                        <a:ext cx="1474470" cy="1966595"/>
                      </a:xfrm>
                      <a:prstGeom prst="rect">
                        <a:avLst/>
                      </a:prstGeom>
                    </pic:spPr>
                  </pic:pic>
                </a:graphicData>
              </a:graphic>
            </wp:inline>
          </w:drawing>
        </w:r>
      </w:ins>
      <w:ins w:id="7875" w:author="◉‿◉" w:date="2020-05-06T22:54:00Z">
        <w:r>
          <w:rPr>
            <w:rFonts w:hint="eastAsia"/>
          </w:rPr>
          <w:t xml:space="preserve"> </w:t>
        </w:r>
      </w:ins>
      <w:ins w:id="7876" w:author="◉‿◉" w:date="2020-05-06T22:42:00Z">
        <w:r>
          <w:rPr>
            <w:rFonts w:hint="eastAsia"/>
          </w:rPr>
          <w:t xml:space="preserve"> </w:t>
        </w:r>
      </w:ins>
      <w:ins w:id="7877" w:author="◉‿◉" w:date="2020-05-06T22:42:00Z">
        <w:r>
          <w:rPr/>
          <w:drawing>
            <wp:inline distT="0" distB="0" distL="114300" distR="114300">
              <wp:extent cx="1746250" cy="1969770"/>
              <wp:effectExtent l="0" t="0" r="6350" b="11430"/>
              <wp:docPr id="54" name="图片 54" descr="手机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手机端"/>
                      <pic:cNvPicPr>
                        <a:picLocks noChangeAspect="1"/>
                      </pic:cNvPicPr>
                    </pic:nvPicPr>
                    <pic:blipFill>
                      <a:blip r:embed="rId73"/>
                      <a:srcRect r="-78" b="52731"/>
                      <a:stretch>
                        <a:fillRect/>
                      </a:stretch>
                    </pic:blipFill>
                    <pic:spPr>
                      <a:xfrm>
                        <a:off x="0" y="0"/>
                        <a:ext cx="1746250" cy="1969770"/>
                      </a:xfrm>
                      <a:prstGeom prst="rect">
                        <a:avLst/>
                      </a:prstGeom>
                    </pic:spPr>
                  </pic:pic>
                </a:graphicData>
              </a:graphic>
            </wp:inline>
          </w:drawing>
        </w:r>
      </w:ins>
    </w:p>
    <w:p>
      <w:pPr>
        <w:pStyle w:val="60"/>
        <w:ind w:firstLine="2340" w:firstLineChars="1300"/>
        <w:jc w:val="both"/>
        <w:rPr>
          <w:ins w:id="7880" w:author="◉‿◉" w:date="2020-05-06T22:31:00Z"/>
        </w:rPr>
        <w:pPrChange w:id="7879" w:author="◉‿◉" w:date="2020-05-06T22:55:00Z">
          <w:pPr>
            <w:pStyle w:val="6"/>
          </w:pPr>
        </w:pPrChange>
      </w:pPr>
      <w:ins w:id="7881" w:author="◉‿◉" w:date="2020-05-06T22:40:00Z">
        <w:bookmarkStart w:id="807" w:name="_Toc17106"/>
        <w:bookmarkStart w:id="808" w:name="_Toc6959"/>
        <w:bookmarkStart w:id="809" w:name="_Toc4455"/>
        <w:bookmarkStart w:id="810" w:name="_Toc5804"/>
        <w:r>
          <w:rPr>
            <w:rFonts w:hint="eastAsia"/>
          </w:rPr>
          <w:t>图6-</w:t>
        </w:r>
      </w:ins>
      <w:ins w:id="7882" w:author="◉‿◉" w:date="2020-05-06T22:42:00Z">
        <w:r>
          <w:rPr>
            <w:rFonts w:hint="eastAsia"/>
          </w:rPr>
          <w:t>4</w:t>
        </w:r>
      </w:ins>
      <w:ins w:id="7883" w:author="◉‿◉" w:date="2020-05-06T22:40:00Z">
        <w:r>
          <w:rPr>
            <w:rFonts w:hint="eastAsia"/>
          </w:rPr>
          <w:t xml:space="preserve"> </w:t>
        </w:r>
      </w:ins>
      <w:ins w:id="7884" w:author="◉‿◉" w:date="2020-05-06T22:41:00Z">
        <w:r>
          <w:rPr>
            <w:rFonts w:hint="eastAsia"/>
          </w:rPr>
          <w:t>智能模式</w:t>
        </w:r>
      </w:ins>
      <w:ins w:id="7885" w:author="◉‿◉" w:date="2020-05-06T22:40:00Z">
        <w:r>
          <w:rPr>
            <w:rFonts w:hint="eastAsia"/>
          </w:rPr>
          <w:t>界面</w:t>
        </w:r>
      </w:ins>
      <w:ins w:id="7886" w:author="◉‿◉" w:date="2020-05-06T22:43:00Z">
        <w:r>
          <w:rPr>
            <w:rFonts w:hint="eastAsia"/>
          </w:rPr>
          <w:t xml:space="preserve">         </w:t>
        </w:r>
      </w:ins>
      <w:ins w:id="7887" w:author="◉‿◉" w:date="2020-05-06T22:55:00Z">
        <w:r>
          <w:rPr>
            <w:rFonts w:hint="eastAsia"/>
          </w:rPr>
          <w:t xml:space="preserve"> </w:t>
        </w:r>
      </w:ins>
      <w:ins w:id="7888" w:author="◉‿◉" w:date="2020-05-06T22:43:00Z">
        <w:r>
          <w:rPr>
            <w:rFonts w:hint="eastAsia"/>
          </w:rPr>
          <w:t xml:space="preserve">  </w:t>
        </w:r>
      </w:ins>
      <w:ins w:id="7889" w:author="◉‿◉" w:date="2020-05-06T22:42:00Z">
        <w:r>
          <w:rPr>
            <w:rFonts w:hint="eastAsia"/>
          </w:rPr>
          <w:t xml:space="preserve"> 图6-5 </w:t>
        </w:r>
      </w:ins>
      <w:ins w:id="7890" w:author="◉‿◉" w:date="2020-05-06T22:45:00Z">
        <w:r>
          <w:rPr>
            <w:rFonts w:hint="eastAsia"/>
          </w:rPr>
          <w:t>微信</w:t>
        </w:r>
      </w:ins>
      <w:ins w:id="7891" w:author="◉‿◉" w:date="2020-05-06T22:46:00Z">
        <w:r>
          <w:rPr>
            <w:rFonts w:hint="eastAsia"/>
          </w:rPr>
          <w:t>控制</w:t>
        </w:r>
      </w:ins>
      <w:ins w:id="7892" w:author="◉‿◉" w:date="2020-05-06T22:42:00Z">
        <w:r>
          <w:rPr>
            <w:rFonts w:hint="eastAsia"/>
          </w:rPr>
          <w:t>界面</w:t>
        </w:r>
        <w:bookmarkEnd w:id="807"/>
        <w:bookmarkEnd w:id="808"/>
        <w:bookmarkEnd w:id="809"/>
        <w:bookmarkEnd w:id="810"/>
      </w:ins>
    </w:p>
    <w:p>
      <w:pPr>
        <w:pStyle w:val="6"/>
        <w:rPr>
          <w:ins w:id="7893" w:author="◉‿◉" w:date="2020-05-06T22:44:00Z"/>
        </w:rPr>
      </w:pPr>
      <w:ins w:id="7894" w:author="◉‿◉" w:date="2020-05-06T22:31:00Z">
        <w:r>
          <w:rPr>
            <w:rFonts w:hint="eastAsia"/>
          </w:rPr>
          <w:t>同时在手机微信公众号也能对</w:t>
        </w:r>
      </w:ins>
      <w:ins w:id="7895" w:author="◉‿◉" w:date="2020-05-06T22:32:00Z">
        <w:r>
          <w:rPr>
            <w:rFonts w:hint="eastAsia"/>
          </w:rPr>
          <w:t>窗帘系统进行监控，其操作界面与服务器上的一致，如图6-6。</w:t>
        </w:r>
      </w:ins>
    </w:p>
    <w:p>
      <w:pPr>
        <w:jc w:val="center"/>
        <w:rPr>
          <w:ins w:id="7896" w:author="◉‿◉" w:date="2020-05-06T22:45:00Z"/>
        </w:rPr>
      </w:pPr>
      <w:ins w:id="7897" w:author="◉‿◉" w:date="2020-05-06T22:45:00Z">
        <w:r>
          <w:rPr/>
          <w:drawing>
            <wp:inline distT="0" distB="0" distL="114300" distR="114300">
              <wp:extent cx="5863590" cy="1906270"/>
              <wp:effectExtent l="0" t="0" r="3810" b="17780"/>
              <wp:docPr id="60" name="图片 60" descr="服务器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服务器端"/>
                      <pic:cNvPicPr>
                        <a:picLocks noChangeAspect="1"/>
                      </pic:cNvPicPr>
                    </pic:nvPicPr>
                    <pic:blipFill>
                      <a:blip r:embed="rId74"/>
                      <a:stretch>
                        <a:fillRect/>
                      </a:stretch>
                    </pic:blipFill>
                    <pic:spPr>
                      <a:xfrm>
                        <a:off x="0" y="0"/>
                        <a:ext cx="5863590" cy="1906270"/>
                      </a:xfrm>
                      <a:prstGeom prst="rect">
                        <a:avLst/>
                      </a:prstGeom>
                    </pic:spPr>
                  </pic:pic>
                </a:graphicData>
              </a:graphic>
            </wp:inline>
          </w:drawing>
        </w:r>
      </w:ins>
    </w:p>
    <w:p>
      <w:pPr>
        <w:pStyle w:val="60"/>
        <w:rPr>
          <w:ins w:id="7899" w:author="◉‿◉" w:date="2020-05-06T22:27:00Z"/>
        </w:rPr>
      </w:pPr>
      <w:ins w:id="7900" w:author="◉‿◉" w:date="2020-05-06T22:45:00Z">
        <w:bookmarkStart w:id="811" w:name="_Toc2688"/>
        <w:bookmarkStart w:id="812" w:name="_Toc30478"/>
        <w:bookmarkStart w:id="813" w:name="_Toc5054"/>
        <w:bookmarkStart w:id="814" w:name="_Toc871"/>
        <w:r>
          <w:rPr>
            <w:rFonts w:hint="eastAsia"/>
          </w:rPr>
          <w:t>图6-6 TLINK服务端界面</w:t>
        </w:r>
        <w:bookmarkEnd w:id="811"/>
        <w:bookmarkEnd w:id="812"/>
        <w:bookmarkEnd w:id="813"/>
        <w:bookmarkEnd w:id="814"/>
      </w:ins>
    </w:p>
    <w:p>
      <w:pPr>
        <w:pStyle w:val="6"/>
        <w:rPr>
          <w:ins w:id="7901" w:author="◉‿◉" w:date="2020-04-29T23:26:00Z"/>
        </w:rPr>
      </w:pPr>
      <w:ins w:id="7902" w:author="◉‿◉" w:date="2020-04-29T23:26:00Z">
        <w:r>
          <w:rPr>
            <w:rFonts w:hint="eastAsia"/>
          </w:rPr>
          <w:t>但从目前的测试效果来说，通过手机端或者网页端进行远程控制的时候会出现网络延迟现象，可能是服务器的缘故，</w:t>
        </w:r>
      </w:ins>
      <w:ins w:id="7903" w:author="◉‿◉" w:date="2020-05-06T22:52:00Z">
        <w:r>
          <w:rPr>
            <w:rFonts w:hint="eastAsia"/>
          </w:rPr>
          <w:t>作为普通用户开发者使用</w:t>
        </w:r>
      </w:ins>
      <w:ins w:id="7904" w:author="◉‿◉" w:date="2020-04-29T23:26:00Z">
        <w:r>
          <w:rPr>
            <w:rFonts w:hint="eastAsia"/>
          </w:rPr>
          <w:t>服务器是免费的，如果使用商业服务器的话效果会比现在好，那种网络延迟的现象可能就会消失。</w:t>
        </w:r>
      </w:ins>
    </w:p>
    <w:p>
      <w:pPr>
        <w:pStyle w:val="58"/>
        <w:rPr>
          <w:ins w:id="7905" w:author="◉‿◉" w:date="2020-05-02T11:34:00Z"/>
        </w:rPr>
      </w:pPr>
      <w:ins w:id="7906" w:author="◉‿◉" w:date="2020-05-02T11:34:00Z">
        <w:bookmarkStart w:id="815" w:name="_Toc26286"/>
        <w:bookmarkStart w:id="816" w:name="_Toc6354"/>
        <w:r>
          <w:rPr>
            <w:rFonts w:hint="eastAsia"/>
          </w:rPr>
          <w:t>6</w:t>
        </w:r>
      </w:ins>
      <w:ins w:id="7907" w:author="◉‿◉" w:date="2020-05-02T11:34:00Z">
        <w:r>
          <w:rPr/>
          <w:t>.</w:t>
        </w:r>
      </w:ins>
      <w:ins w:id="7908" w:author="◉‿◉" w:date="2020-05-02T11:34:00Z">
        <w:r>
          <w:rPr>
            <w:rFonts w:hint="eastAsia"/>
          </w:rPr>
          <w:t>1</w:t>
        </w:r>
      </w:ins>
      <w:ins w:id="7909" w:author="◉‿◉" w:date="2020-05-02T11:34:00Z">
        <w:r>
          <w:rPr/>
          <w:t>.1</w:t>
        </w:r>
      </w:ins>
      <w:ins w:id="7910" w:author="◉‿◉" w:date="2020-05-02T11:34:00Z">
        <w:r>
          <w:rPr>
            <w:rFonts w:hint="eastAsia"/>
          </w:rPr>
          <w:t xml:space="preserve"> 设计心得体会</w:t>
        </w:r>
        <w:bookmarkEnd w:id="815"/>
        <w:bookmarkEnd w:id="816"/>
      </w:ins>
    </w:p>
    <w:p>
      <w:pPr>
        <w:pStyle w:val="6"/>
        <w:rPr>
          <w:ins w:id="7911" w:author="◉‿◉" w:date="2020-05-02T11:35:00Z"/>
        </w:rPr>
      </w:pPr>
      <w:ins w:id="7912" w:author="◉‿◉" w:date="2020-05-02T11:35:00Z">
        <w:r>
          <w:rPr>
            <w:rFonts w:hint="eastAsia"/>
          </w:rPr>
          <w:t>在实现设计的过程中，让自己学到了更多的知识，提高自身的动手能力。从最初的构思，小模块的实现，初步测试和基本功能逐渐完善，到整个系统运行。将C语言程序设计、单片机原理及应用、模拟电路基础等多门学科的内容进行结合应用。</w:t>
        </w:r>
      </w:ins>
    </w:p>
    <w:p>
      <w:pPr>
        <w:pStyle w:val="6"/>
      </w:pPr>
      <w:ins w:id="7913" w:author="◉‿◉" w:date="2020-05-02T11:35:00Z">
        <w:r>
          <w:rPr>
            <w:rFonts w:hint="eastAsia"/>
          </w:rPr>
          <w:t>通过实际的应用，才能更好去理解书本中的知识。同时细节方面也是不可忽略的，在数据上传出现了问题，最后发现是给字符串赋值的时候，字符‘0’赋值成了数字0没有注意到，导致字符串在数字0截断，使得后边数据解析出错；以及数组没有进行初始化，导致出现了乱码问题。在调试阶段，WIFI代码一直初始化不成功，这期间让人比较苦恼，因为这是系统的基础部分，通信不成功，其他功能无法实现；在定时功能的处理逻辑上，同样是出现各种bug等。经过网上查找资料，反复修改代码，一遍遍的进行测试，慢慢的把出现的问题一个个解决。</w:t>
        </w:r>
      </w:ins>
    </w:p>
    <w:p>
      <w:pPr>
        <w:pStyle w:val="58"/>
      </w:pPr>
      <w:bookmarkStart w:id="817" w:name="_Toc18787"/>
      <w:bookmarkStart w:id="818" w:name="_Toc510620197"/>
      <w:bookmarkStart w:id="819" w:name="_Toc510621528"/>
      <w:bookmarkStart w:id="820" w:name="_Toc31897"/>
      <w:bookmarkStart w:id="821" w:name="_Toc24336"/>
      <w:bookmarkStart w:id="822" w:name="_Toc29926"/>
      <w:bookmarkStart w:id="823" w:name="_Toc13904"/>
      <w:bookmarkStart w:id="824" w:name="_Toc4821"/>
      <w:bookmarkStart w:id="825" w:name="_Toc7976"/>
      <w:r>
        <w:rPr>
          <w:rFonts w:hint="eastAsia"/>
        </w:rPr>
        <w:t>6</w:t>
      </w:r>
      <w:r>
        <w:t>.</w:t>
      </w:r>
      <w:r>
        <w:rPr>
          <w:rFonts w:hint="eastAsia"/>
        </w:rPr>
        <w:t>1</w:t>
      </w:r>
      <w:r>
        <w:t>.</w:t>
      </w:r>
      <w:ins w:id="7914" w:author="◉‿◉" w:date="2020-05-02T11:34:00Z">
        <w:r>
          <w:rPr>
            <w:rFonts w:hint="eastAsia"/>
          </w:rPr>
          <w:t>2</w:t>
        </w:r>
      </w:ins>
      <w:r>
        <w:rPr>
          <w:rFonts w:hint="eastAsia"/>
        </w:rPr>
        <w:t xml:space="preserve"> </w:t>
      </w:r>
      <w:ins w:id="7915" w:author="◉‿◉" w:date="2020-04-29T23:27:00Z">
        <w:r>
          <w:rPr>
            <w:rFonts w:hint="eastAsia"/>
          </w:rPr>
          <w:t>存在的问题及待改进地方</w:t>
        </w:r>
        <w:bookmarkEnd w:id="817"/>
        <w:bookmarkEnd w:id="818"/>
        <w:bookmarkEnd w:id="819"/>
        <w:bookmarkEnd w:id="820"/>
        <w:bookmarkEnd w:id="821"/>
        <w:bookmarkEnd w:id="822"/>
        <w:bookmarkEnd w:id="823"/>
        <w:bookmarkEnd w:id="824"/>
        <w:bookmarkEnd w:id="825"/>
      </w:ins>
    </w:p>
    <w:p>
      <w:pPr>
        <w:pStyle w:val="6"/>
        <w:rPr>
          <w:ins w:id="7916" w:author="◉‿◉" w:date="2020-04-29T23:27:00Z"/>
        </w:rPr>
      </w:pPr>
      <w:ins w:id="7917" w:author="◉‿◉" w:date="2020-04-29T23:27:00Z">
        <w:r>
          <w:rPr>
            <w:rFonts w:hint="eastAsia"/>
          </w:rPr>
          <w:t>代码结构上不太符合软件工程要求，其维护性、可移植性比较差，模块函数没有做到较好的高内聚，低耦合效果；系统的控制界面还不能满足多样化的信息需求，以及2.8寸的LCD偏小，显示的信息数量有限</w:t>
        </w:r>
      </w:ins>
      <w:ins w:id="7918" w:author="◉‿◉" w:date="2020-05-04T17:32:00Z">
        <w:r>
          <w:rPr>
            <w:rFonts w:hint="eastAsia"/>
          </w:rPr>
          <w:t>，</w:t>
        </w:r>
      </w:ins>
      <w:ins w:id="7919" w:author="◉‿◉" w:date="2020-05-04T17:33:00Z">
        <w:r>
          <w:rPr>
            <w:rFonts w:hint="eastAsia"/>
          </w:rPr>
          <w:t>对于图片的内存资源分配没有实现动态管理</w:t>
        </w:r>
      </w:ins>
      <w:ins w:id="7920" w:author="◉‿◉" w:date="2020-05-04T17:34:00Z">
        <w:r>
          <w:rPr>
            <w:rFonts w:hint="eastAsia"/>
          </w:rPr>
          <w:t>，一直会占据内存，无法得到释放</w:t>
        </w:r>
      </w:ins>
      <w:ins w:id="7921" w:author="◉‿◉" w:date="2020-04-29T23:27:00Z">
        <w:r>
          <w:rPr>
            <w:rFonts w:hint="eastAsia"/>
          </w:rPr>
          <w:t>；其外接模块数量有些多，使用较多的杜邦线，在安装上不好处理；在WIFI通信中没有对收发数据进行校验，存在着丢包的风险，同时在连接服务器时所耗费的时间比较长。</w:t>
        </w:r>
      </w:ins>
    </w:p>
    <w:p>
      <w:pPr>
        <w:pStyle w:val="6"/>
      </w:pPr>
      <w:ins w:id="7922" w:author="◉‿◉" w:date="2020-04-29T23:27:00Z">
        <w:r>
          <w:rPr>
            <w:rFonts w:hint="eastAsia"/>
          </w:rPr>
          <w:t>当前设计的智能窗帘系统还存在着较多可以升级的地方。窗帘受到日照时间相对比较长，可以将系统的供电模块更换成太阳能电池板和蓄电池，更加有效的利用太阳能这一清洁能源，达到节能环保效果。通过ESP8266获取网络上的天气信息，在结合当前所处的时间段自动控制窗帘的打开与关闭，更好满足人们对舒适性的需求。与此同时，在窗帘的结构上可以添加多个直流减速电机，让窗帘可以升降，便于换洗，使窗帘控制开关更加稳定。控制简单、系统性能稳定。系统争取做到安全性、便捷性、节能性统一，符合智慧社区的发展理念。</w:t>
        </w:r>
      </w:ins>
    </w:p>
    <w:p>
      <w:pPr>
        <w:pStyle w:val="57"/>
      </w:pPr>
      <w:bookmarkStart w:id="826" w:name="_Toc510621531"/>
      <w:bookmarkStart w:id="827" w:name="_Toc20949"/>
      <w:bookmarkStart w:id="828" w:name="_Toc8788"/>
      <w:bookmarkStart w:id="829" w:name="_Toc4492"/>
      <w:bookmarkStart w:id="830" w:name="_Toc22983"/>
      <w:bookmarkStart w:id="831" w:name="_Toc9038"/>
      <w:bookmarkStart w:id="832" w:name="_Toc17126"/>
      <w:bookmarkStart w:id="833" w:name="_Toc25060"/>
      <w:bookmarkStart w:id="834" w:name="_Toc510620200"/>
      <w:r>
        <w:rPr>
          <w:rFonts w:hint="eastAsia"/>
        </w:rPr>
        <w:t>6.2 未来展望</w:t>
      </w:r>
      <w:bookmarkEnd w:id="826"/>
      <w:bookmarkEnd w:id="827"/>
      <w:bookmarkEnd w:id="828"/>
      <w:bookmarkEnd w:id="829"/>
      <w:bookmarkEnd w:id="830"/>
      <w:bookmarkEnd w:id="831"/>
      <w:bookmarkEnd w:id="832"/>
      <w:bookmarkEnd w:id="833"/>
      <w:bookmarkEnd w:id="834"/>
    </w:p>
    <w:p>
      <w:pPr>
        <w:pStyle w:val="6"/>
      </w:pPr>
      <w:ins w:id="7923" w:author="◉‿◉" w:date="2020-04-29T23:29:00Z">
        <w:r>
          <w:rPr>
            <w:rFonts w:hint="eastAsia"/>
          </w:rPr>
          <w:t>虽然当前智能窗帘系统只能根据光照因素去控制窗帘的开合，但其比普通窗帘具有更好的操作性。所有的传感器模块、驱动模块都是通过单片机IO引脚直接控制，虽然能够成功的实现所设计的功能，但是单片机是否能够承受住这么多模块的同时运行我们没有考虑在内，在未来吸收更多知识以及实践经验更丰富之后能够完善智能窗帘控制系统。智能家居在我们的现实生活当中也越来越普遍，各种各样的智能化产品不断出现，我们相信我们未来的生活会更加智能化，而这些产品的设计也会更加的人性化，使不同年龄段的人学习如何去使用也更加轻松。同时我们也希望未来能够有自己的想法以及能力将智能窗帘系统的功能进行完善，展现出一套更完美的智能窗帘控制系统。</w:t>
        </w:r>
      </w:ins>
    </w:p>
    <w:p>
      <w:pPr>
        <w:sectPr>
          <w:pgSz w:w="11906" w:h="16838"/>
          <w:pgMar w:top="1418" w:right="1134" w:bottom="1418" w:left="1134" w:header="851" w:footer="992" w:gutter="284"/>
          <w:cols w:space="720" w:num="1"/>
          <w:docGrid w:linePitch="312" w:charSpace="0"/>
        </w:sectPr>
      </w:pPr>
    </w:p>
    <w:p>
      <w:pPr>
        <w:pStyle w:val="5"/>
        <w:rPr>
          <w:sz w:val="24"/>
          <w:szCs w:val="24"/>
        </w:rPr>
      </w:pPr>
      <w:bookmarkStart w:id="835" w:name="_Toc187028335"/>
      <w:bookmarkStart w:id="836" w:name="_Toc188851624"/>
      <w:bookmarkStart w:id="837" w:name="_Toc510620203"/>
      <w:bookmarkStart w:id="838" w:name="_Toc7720"/>
      <w:bookmarkStart w:id="839" w:name="_Toc6701"/>
      <w:bookmarkStart w:id="840" w:name="_Toc510621534"/>
      <w:bookmarkStart w:id="841" w:name="_Toc188852341"/>
      <w:bookmarkStart w:id="842" w:name="_Toc10894"/>
      <w:bookmarkStart w:id="843" w:name="_Toc26179"/>
      <w:bookmarkStart w:id="844" w:name="_Toc165262394"/>
      <w:bookmarkStart w:id="845" w:name="_Toc188851708"/>
      <w:bookmarkStart w:id="846" w:name="_Toc19286"/>
      <w:bookmarkStart w:id="847" w:name="_Toc22535"/>
      <w:bookmarkStart w:id="848" w:name="_Toc25112"/>
      <w:r>
        <w:rPr>
          <w:rFonts w:hint="eastAsia"/>
          <w:sz w:val="24"/>
          <w:szCs w:val="24"/>
        </w:rPr>
        <w:t>参考文献</w:t>
      </w:r>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pPr>
        <w:pStyle w:val="7"/>
        <w:ind w:firstLine="0" w:firstLineChars="0"/>
        <w:rPr>
          <w:ins w:id="7924" w:author="◉‿◉" w:date="2020-05-07T13:49:00Z"/>
          <w:rFonts w:ascii="宋体" w:hAnsi="宋体"/>
          <w:sz w:val="21"/>
          <w:szCs w:val="21"/>
        </w:rPr>
      </w:pPr>
      <w:ins w:id="7925" w:author="◉‿◉" w:date="2020-05-07T13:49:00Z">
        <w:r>
          <w:rPr>
            <w:rFonts w:hint="eastAsia" w:ascii="宋体" w:hAnsi="宋体"/>
            <w:sz w:val="21"/>
            <w:szCs w:val="21"/>
          </w:rPr>
          <w:t>[1]刘榴，何英昊,李仁泽.基于STM32的简易智能家居控制系统设计[J].物联网技术，2016，(11):93-94+97.</w:t>
        </w:r>
      </w:ins>
    </w:p>
    <w:p>
      <w:pPr>
        <w:pStyle w:val="7"/>
        <w:ind w:firstLine="0" w:firstLineChars="0"/>
        <w:rPr>
          <w:ins w:id="7926" w:author="◉‿◉" w:date="2020-05-07T13:49:00Z"/>
          <w:rFonts w:ascii="宋体" w:hAnsi="宋体"/>
          <w:sz w:val="21"/>
          <w:szCs w:val="21"/>
        </w:rPr>
      </w:pPr>
      <w:ins w:id="7927" w:author="◉‿◉" w:date="2020-05-07T13:49:00Z">
        <w:r>
          <w:rPr>
            <w:rFonts w:hint="eastAsia" w:ascii="宋体" w:hAnsi="宋体"/>
            <w:sz w:val="21"/>
            <w:szCs w:val="21"/>
          </w:rPr>
          <w:t>[2] 张佑春，任远林，马玉清，张公永.基于STM32的智能家居控制系统设计[J].兰州工业学院学报，2016，(02):60-63.</w:t>
        </w:r>
      </w:ins>
    </w:p>
    <w:p>
      <w:pPr>
        <w:pStyle w:val="7"/>
        <w:ind w:firstLine="0" w:firstLineChars="0"/>
        <w:rPr>
          <w:ins w:id="7928" w:author="◉‿◉" w:date="2020-05-07T13:49:00Z"/>
          <w:rFonts w:ascii="宋体" w:hAnsi="宋体"/>
          <w:sz w:val="21"/>
          <w:szCs w:val="21"/>
        </w:rPr>
      </w:pPr>
      <w:ins w:id="7929" w:author="◉‿◉" w:date="2020-05-07T13:49:00Z">
        <w:r>
          <w:rPr>
            <w:rFonts w:hint="eastAsia" w:ascii="宋体" w:hAnsi="宋体"/>
            <w:sz w:val="21"/>
            <w:szCs w:val="21"/>
          </w:rPr>
          <w:t>[3] 刘火良，杨森.STM32库开发实战指南（第一版）[M].978-7-111-42637-0. 北京：机械工业出版，2013(02).</w:t>
        </w:r>
      </w:ins>
    </w:p>
    <w:p>
      <w:pPr>
        <w:pStyle w:val="7"/>
        <w:ind w:firstLine="0" w:firstLineChars="0"/>
        <w:rPr>
          <w:ins w:id="7930" w:author="◉‿◉" w:date="2020-05-07T13:49:00Z"/>
          <w:rFonts w:ascii="宋体" w:hAnsi="宋体"/>
          <w:sz w:val="21"/>
          <w:szCs w:val="21"/>
        </w:rPr>
      </w:pPr>
      <w:ins w:id="7931" w:author="◉‿◉" w:date="2020-05-07T13:49:00Z">
        <w:r>
          <w:rPr>
            <w:rFonts w:hint="eastAsia" w:ascii="宋体" w:hAnsi="宋体"/>
            <w:sz w:val="21"/>
            <w:szCs w:val="21"/>
          </w:rPr>
          <w:t>[4] Gao L M, Wang J, Zhong Z, Du J K. An exact analysis of surface acoustic waves in a plate of functionally graded materials[J]. IEEE Transactions on Ultrasonics, Ferroelectrics, and Frequency Control, 2009, 56(12): 2693-2700.</w:t>
        </w:r>
      </w:ins>
    </w:p>
    <w:p>
      <w:pPr>
        <w:pStyle w:val="7"/>
        <w:ind w:firstLine="0" w:firstLineChars="0"/>
        <w:rPr>
          <w:ins w:id="7932" w:author="◉‿◉" w:date="2020-05-07T13:49:00Z"/>
          <w:rFonts w:ascii="宋体" w:hAnsi="宋体"/>
          <w:sz w:val="21"/>
          <w:szCs w:val="21"/>
        </w:rPr>
      </w:pPr>
      <w:ins w:id="7933" w:author="◉‿◉" w:date="2020-05-07T13:49:00Z">
        <w:r>
          <w:rPr>
            <w:rFonts w:hint="eastAsia" w:ascii="宋体" w:hAnsi="宋体"/>
            <w:sz w:val="21"/>
            <w:szCs w:val="21"/>
          </w:rPr>
          <w:t>[5] 康华光.电子技术基础数字部分(第五版)[M].北京：高等教育出版社，2012，431.</w:t>
        </w:r>
      </w:ins>
    </w:p>
    <w:p>
      <w:pPr>
        <w:pStyle w:val="7"/>
        <w:ind w:firstLine="0" w:firstLineChars="0"/>
        <w:rPr>
          <w:ins w:id="7934" w:author="◉‿◉" w:date="2020-05-07T13:49:00Z"/>
          <w:rFonts w:ascii="宋体" w:hAnsi="宋体"/>
          <w:sz w:val="21"/>
          <w:szCs w:val="21"/>
        </w:rPr>
      </w:pPr>
      <w:ins w:id="7935" w:author="◉‿◉" w:date="2020-05-07T13:49:00Z">
        <w:r>
          <w:rPr>
            <w:rFonts w:hint="eastAsia" w:ascii="宋体" w:hAnsi="宋体"/>
            <w:sz w:val="21"/>
            <w:szCs w:val="21"/>
          </w:rPr>
          <w:t>[6] 李苗，王伟东，王帆．国内智能家居现状和发展[Ｊ].科技传播,2011(10)：27,33.</w:t>
        </w:r>
      </w:ins>
    </w:p>
    <w:p>
      <w:pPr>
        <w:pStyle w:val="7"/>
        <w:ind w:firstLine="0" w:firstLineChars="0"/>
        <w:rPr>
          <w:ins w:id="7936" w:author="◉‿◉" w:date="2020-05-07T13:49:00Z"/>
          <w:rFonts w:ascii="宋体" w:hAnsi="宋体"/>
          <w:sz w:val="21"/>
          <w:szCs w:val="21"/>
        </w:rPr>
      </w:pPr>
      <w:ins w:id="7937" w:author="◉‿◉" w:date="2020-05-07T13:49:00Z">
        <w:r>
          <w:rPr>
            <w:rFonts w:hint="eastAsia" w:ascii="宋体" w:hAnsi="宋体"/>
            <w:sz w:val="21"/>
            <w:szCs w:val="21"/>
          </w:rPr>
          <w:t>[7] 王化详，张淑英，传感器原理，天津：天津大学出版社，2008年6月出版.</w:t>
        </w:r>
      </w:ins>
    </w:p>
    <w:p>
      <w:pPr>
        <w:pStyle w:val="7"/>
        <w:ind w:firstLine="0" w:firstLineChars="0"/>
        <w:rPr>
          <w:ins w:id="7938" w:author="◉‿◉" w:date="2020-05-07T13:49:00Z"/>
          <w:rFonts w:ascii="宋体" w:hAnsi="宋体"/>
          <w:sz w:val="21"/>
          <w:szCs w:val="21"/>
        </w:rPr>
      </w:pPr>
      <w:ins w:id="7939" w:author="◉‿◉" w:date="2020-05-07T13:49:00Z">
        <w:r>
          <w:rPr>
            <w:rFonts w:hint="eastAsia" w:ascii="宋体" w:hAnsi="宋体"/>
            <w:sz w:val="21"/>
            <w:szCs w:val="21"/>
          </w:rPr>
          <w:t>[8] Lee T W, Jung S J, Chung W Y. Wireless surface acoustic wave temperature monitioring system with RF burst signal[J]. Sensor Letters, 2014, 12(12): 999-1002.</w:t>
        </w:r>
      </w:ins>
    </w:p>
    <w:p>
      <w:pPr>
        <w:pStyle w:val="7"/>
        <w:ind w:firstLine="0" w:firstLineChars="0"/>
        <w:rPr>
          <w:ins w:id="7940" w:author="◉‿◉" w:date="2020-05-07T13:49:00Z"/>
          <w:rFonts w:ascii="宋体" w:hAnsi="宋体"/>
          <w:sz w:val="21"/>
          <w:szCs w:val="21"/>
        </w:rPr>
      </w:pPr>
      <w:ins w:id="7941" w:author="◉‿◉" w:date="2020-05-07T13:49:00Z">
        <w:r>
          <w:rPr>
            <w:rFonts w:hint="eastAsia" w:ascii="宋体" w:hAnsi="宋体"/>
            <w:sz w:val="21"/>
            <w:szCs w:val="21"/>
          </w:rPr>
          <w:t>[9] 郭天祥，51 单片机C语言教程，电子工业出版，2009年6月出版.</w:t>
        </w:r>
      </w:ins>
    </w:p>
    <w:p>
      <w:pPr>
        <w:pStyle w:val="7"/>
        <w:ind w:firstLine="0" w:firstLineChars="0"/>
        <w:rPr>
          <w:ins w:id="7942" w:author="◉‿◉" w:date="2020-05-07T13:49:00Z"/>
          <w:rFonts w:ascii="宋体" w:hAnsi="宋体"/>
          <w:sz w:val="21"/>
          <w:szCs w:val="21"/>
        </w:rPr>
      </w:pPr>
      <w:ins w:id="7943" w:author="◉‿◉" w:date="2020-05-07T13:49:00Z">
        <w:r>
          <w:rPr>
            <w:rFonts w:hint="eastAsia" w:ascii="宋体" w:hAnsi="宋体"/>
            <w:sz w:val="21"/>
            <w:szCs w:val="21"/>
          </w:rPr>
          <w:t>[10] Jekel Katrin，Damian Marinella，Storf Holger.Development of a Proxy-Free Objective Assessment Tool of Instrumental Activities of Daily Living in Mild Cognitive Impairment Using Smart Home Technologies[J].Journal of Alzheimers disease，2016（52）：509-517.</w:t>
        </w:r>
      </w:ins>
    </w:p>
    <w:p>
      <w:pPr>
        <w:pStyle w:val="7"/>
        <w:ind w:firstLine="0" w:firstLineChars="0"/>
        <w:rPr>
          <w:ins w:id="7944" w:author="◉‿◉" w:date="2020-05-07T13:49:00Z"/>
          <w:rFonts w:ascii="宋体" w:hAnsi="宋体"/>
          <w:sz w:val="21"/>
          <w:szCs w:val="21"/>
        </w:rPr>
      </w:pPr>
      <w:ins w:id="7945" w:author="◉‿◉" w:date="2020-05-07T13:49:00Z">
        <w:r>
          <w:rPr>
            <w:rFonts w:hint="eastAsia" w:ascii="宋体" w:hAnsi="宋体"/>
            <w:sz w:val="21"/>
            <w:szCs w:val="21"/>
          </w:rPr>
          <w:t>[11]一种基于STM32的智能窗帘系统设计[J].电子制作,2018(23):46-47+65.</w:t>
        </w:r>
      </w:ins>
    </w:p>
    <w:p>
      <w:pPr>
        <w:pStyle w:val="7"/>
        <w:ind w:firstLine="0" w:firstLineChars="0"/>
        <w:rPr>
          <w:ins w:id="7946" w:author="◉‿◉" w:date="2020-05-07T13:49:00Z"/>
          <w:rFonts w:ascii="宋体" w:hAnsi="宋体"/>
          <w:sz w:val="21"/>
          <w:szCs w:val="21"/>
        </w:rPr>
      </w:pPr>
      <w:ins w:id="7947" w:author="◉‿◉" w:date="2020-05-07T13:49:00Z">
        <w:r>
          <w:rPr>
            <w:rFonts w:hint="eastAsia" w:ascii="宋体" w:hAnsi="宋体"/>
            <w:sz w:val="21"/>
            <w:szCs w:val="21"/>
          </w:rPr>
          <w:t>[12]王瑞喆.智能家居产品的发展状况及趋势分析[J].科技风,2020(04):21.</w:t>
        </w:r>
      </w:ins>
    </w:p>
    <w:p>
      <w:pPr>
        <w:pStyle w:val="7"/>
        <w:ind w:firstLine="0" w:firstLineChars="0"/>
        <w:rPr>
          <w:ins w:id="7948" w:author="◉‿◉" w:date="2020-05-07T13:49:00Z"/>
          <w:rFonts w:ascii="宋体" w:hAnsi="宋体"/>
          <w:sz w:val="21"/>
          <w:szCs w:val="21"/>
        </w:rPr>
      </w:pPr>
      <w:ins w:id="7949" w:author="◉‿◉" w:date="2020-05-07T13:49:00Z">
        <w:r>
          <w:rPr>
            <w:rFonts w:hint="eastAsia" w:ascii="宋体" w:hAnsi="宋体"/>
            <w:sz w:val="21"/>
            <w:szCs w:val="21"/>
          </w:rPr>
          <w:t>[13]《2019中国智能窗帘生态发展白皮书》[J].现代建筑电气,2019,10(12):55.</w:t>
        </w:r>
      </w:ins>
    </w:p>
    <w:p>
      <w:pPr>
        <w:pStyle w:val="7"/>
        <w:ind w:firstLine="0" w:firstLineChars="0"/>
        <w:rPr>
          <w:ins w:id="7950" w:author="◉‿◉" w:date="2020-05-07T13:49:00Z"/>
          <w:rFonts w:ascii="宋体" w:hAnsi="宋体"/>
          <w:sz w:val="21"/>
          <w:szCs w:val="21"/>
        </w:rPr>
      </w:pPr>
      <w:ins w:id="7951" w:author="◉‿◉" w:date="2020-05-07T13:49:00Z">
        <w:r>
          <w:rPr>
            <w:rFonts w:hint="eastAsia" w:ascii="宋体" w:hAnsi="宋体"/>
            <w:sz w:val="21"/>
            <w:szCs w:val="21"/>
          </w:rPr>
          <w:t>[14]苏赐民,谭志清,周祖彬,张佳哲.以WiFi为技术支持的智能窗帘控制系统设计[J].电子世界,2019(14):168-169.</w:t>
        </w:r>
      </w:ins>
    </w:p>
    <w:p>
      <w:pPr>
        <w:pStyle w:val="7"/>
        <w:ind w:firstLine="0" w:firstLineChars="0"/>
        <w:rPr>
          <w:ins w:id="7952" w:author="◉‿◉" w:date="2020-05-07T13:49:00Z"/>
          <w:rFonts w:ascii="宋体" w:hAnsi="宋体"/>
          <w:sz w:val="21"/>
          <w:szCs w:val="21"/>
        </w:rPr>
      </w:pPr>
      <w:ins w:id="7953" w:author="◉‿◉" w:date="2020-05-07T13:49:00Z">
        <w:r>
          <w:rPr>
            <w:rFonts w:hint="eastAsia" w:ascii="宋体" w:hAnsi="宋体"/>
            <w:sz w:val="21"/>
            <w:szCs w:val="21"/>
          </w:rPr>
          <w:t>[15]韩大凤. 基于嵌入式和Zigbee的智能窗帘控制系统设计与实现[D].安徽大学,2018.</w:t>
        </w:r>
      </w:ins>
    </w:p>
    <w:p>
      <w:pPr>
        <w:pStyle w:val="7"/>
        <w:ind w:firstLine="0" w:firstLineChars="0"/>
        <w:rPr>
          <w:ins w:id="7954" w:author="◉‿◉" w:date="2020-05-07T13:48:00Z"/>
          <w:rFonts w:ascii="宋体" w:hAnsi="宋体"/>
          <w:sz w:val="21"/>
          <w:szCs w:val="21"/>
        </w:rPr>
      </w:pPr>
      <w:ins w:id="7955" w:author="◉‿◉" w:date="2020-05-07T13:49:00Z">
        <w:r>
          <w:rPr>
            <w:rFonts w:hint="eastAsia" w:ascii="宋体" w:hAnsi="宋体"/>
            <w:sz w:val="21"/>
            <w:szCs w:val="21"/>
          </w:rPr>
          <w:t>[16]邓嘉卿,金鑫.基于单片机的智能窗帘控制系统设计[J].科技创新导报,2015,12(22):103-105+108.</w:t>
        </w:r>
      </w:ins>
    </w:p>
    <w:p>
      <w:pPr>
        <w:pStyle w:val="6"/>
      </w:pPr>
    </w:p>
    <w:p>
      <w:pPr>
        <w:pStyle w:val="7"/>
        <w:sectPr>
          <w:headerReference r:id="rId21" w:type="default"/>
          <w:pgSz w:w="11907" w:h="16840"/>
          <w:pgMar w:top="1418" w:right="1134" w:bottom="1418" w:left="1134" w:header="851" w:footer="992" w:gutter="284"/>
          <w:cols w:space="720" w:num="1"/>
          <w:docGrid w:linePitch="312" w:charSpace="0"/>
        </w:sectPr>
      </w:pPr>
    </w:p>
    <w:p>
      <w:pPr>
        <w:pStyle w:val="5"/>
        <w:rPr>
          <w:sz w:val="30"/>
          <w:szCs w:val="30"/>
        </w:rPr>
      </w:pPr>
      <w:bookmarkStart w:id="849" w:name="_Toc188851710"/>
      <w:bookmarkStart w:id="850" w:name="_Toc24822"/>
      <w:bookmarkStart w:id="851" w:name="_Toc188851626"/>
      <w:bookmarkStart w:id="852" w:name="_Toc32613"/>
      <w:bookmarkStart w:id="853" w:name="_Toc188852343"/>
      <w:bookmarkStart w:id="854" w:name="_Toc22139"/>
      <w:bookmarkStart w:id="855" w:name="_Toc65886494"/>
      <w:bookmarkStart w:id="856" w:name="_Toc35954902"/>
      <w:bookmarkStart w:id="857" w:name="_Toc12440"/>
      <w:bookmarkStart w:id="858" w:name="_Toc510621536"/>
      <w:bookmarkStart w:id="859" w:name="_Toc29901"/>
      <w:bookmarkStart w:id="860" w:name="_Toc10003"/>
      <w:bookmarkStart w:id="861" w:name="_Toc178106761"/>
      <w:bookmarkStart w:id="862" w:name="_Toc9378"/>
      <w:bookmarkStart w:id="863" w:name="_Toc65885906"/>
      <w:commentRangeStart w:id="9"/>
      <w:r>
        <w:rPr>
          <w:rFonts w:hint="eastAsia"/>
          <w:sz w:val="30"/>
          <w:szCs w:val="30"/>
        </w:rPr>
        <w:t>致谢</w:t>
      </w:r>
      <w:commentRangeEnd w:id="9"/>
      <w:r>
        <w:rPr>
          <w:rStyle w:val="33"/>
          <w:b/>
          <w:bCs/>
          <w:kern w:val="2"/>
          <w:sz w:val="30"/>
          <w:szCs w:val="30"/>
        </w:rPr>
        <w:commentReference w:id="9"/>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p>
    <w:p>
      <w:pPr>
        <w:pStyle w:val="7"/>
        <w:rPr>
          <w:ins w:id="7956" w:author="◉‿◉" w:date="2020-04-29T23:31:00Z"/>
        </w:rPr>
      </w:pPr>
      <w:ins w:id="7957" w:author="◉‿◉" w:date="2020-04-29T23:31:00Z">
        <w:r>
          <w:rPr>
            <w:rFonts w:hint="eastAsia"/>
          </w:rPr>
          <w:t>在完成毕业设计作品与论文的这段时间是学生生涯中最有意义的时光之一。从最开始点亮LED灯，到目前整个系统能够顺畅地运行，这期间也是经历了比较多坎坷，不断发现问题，解决问题，同时自身也是学习了很多新知识，在收集资料过程中拓宽了自己的视野。这一切都离不开这四年来知识的一点点积累，同时也感谢论文指导郝老师为我们论文题目的确认、初稿、定稿、答辩等提出的建议，以及在课堂上对我们的敦敦教导，传授我们专业上的知识。</w:t>
        </w:r>
      </w:ins>
    </w:p>
    <w:p>
      <w:pPr>
        <w:pStyle w:val="7"/>
        <w:rPr>
          <w:ins w:id="7958" w:author="◉‿◉" w:date="2020-04-29T23:31:00Z"/>
        </w:rPr>
      </w:pPr>
      <w:ins w:id="7959" w:author="◉‿◉" w:date="2020-04-29T23:31:00Z">
        <w:r>
          <w:rPr>
            <w:rFonts w:hint="eastAsia"/>
          </w:rPr>
          <w:t>在即将毕业之时，也意味着大学美好的生活时光即将逝去。感谢电子科技大学中山学院为我们提供优越的求学环境和生活条件。在学习期间，不仅掌握了专业上的知识，更重要的是明白做人做事的道理，让我们真正成长起来，在融入社会前奠定一定的基础。</w:t>
        </w:r>
      </w:ins>
    </w:p>
    <w:p>
      <w:pPr>
        <w:pStyle w:val="7"/>
      </w:pPr>
      <w:ins w:id="7960" w:author="◉‿◉" w:date="2020-04-29T23:31:00Z">
        <w:r>
          <w:rPr>
            <w:rFonts w:hint="eastAsia"/>
          </w:rPr>
          <w:t>最后感激大学中各位老师在这四年来对我们的教导。同时感谢在背后默默无闻支持我们的父母，是他们给了我们学习的机会。</w:t>
        </w:r>
      </w:ins>
    </w:p>
    <w:p>
      <w:pPr>
        <w:jc w:val="right"/>
      </w:pPr>
      <w:r>
        <w:rPr>
          <w:rFonts w:hint="eastAsia"/>
          <w:sz w:val="28"/>
          <w:szCs w:val="28"/>
        </w:rPr>
        <w:t xml:space="preserve">                                                  </w:t>
      </w:r>
    </w:p>
    <w:sectPr>
      <w:headerReference r:id="rId22" w:type="default"/>
      <w:headerReference r:id="rId23" w:type="even"/>
      <w:pgSz w:w="11906" w:h="16838"/>
      <w:pgMar w:top="1418" w:right="1134" w:bottom="1418" w:left="1134" w:header="851" w:footer="992" w:gutter="284"/>
      <w:cols w:space="720"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18-04-04T15:13:00Z" w:initials="A">
    <w:p w14:paraId="4CB4020F">
      <w:pPr>
        <w:pStyle w:val="7"/>
        <w:spacing w:line="300" w:lineRule="auto"/>
      </w:pPr>
      <w:r>
        <w:rPr>
          <w:rFonts w:hint="eastAsia"/>
        </w:rPr>
        <w:t>中文摘要</w:t>
      </w:r>
    </w:p>
    <w:p w14:paraId="23C87EAB">
      <w:pPr>
        <w:pStyle w:val="7"/>
        <w:spacing w:line="300" w:lineRule="auto"/>
      </w:pPr>
      <w:r>
        <w:rPr>
          <w:rFonts w:hint="eastAsia"/>
        </w:rPr>
        <w:t>1．模板的使用方法</w:t>
      </w:r>
    </w:p>
    <w:p w14:paraId="48237157">
      <w:pPr>
        <w:pStyle w:val="7"/>
        <w:spacing w:line="300" w:lineRule="auto"/>
      </w:pPr>
      <w:r>
        <w:rPr>
          <w:rFonts w:hint="eastAsia"/>
        </w:rPr>
        <w:t>（1）请不要删除任何具有格式的模版文字，切勿删除分节符！</w:t>
      </w:r>
    </w:p>
    <w:p w14:paraId="5D7B62C6">
      <w:pPr>
        <w:pStyle w:val="7"/>
        <w:spacing w:line="300" w:lineRule="auto"/>
      </w:pPr>
      <w:r>
        <w:rPr>
          <w:rFonts w:hint="eastAsia"/>
        </w:rPr>
        <w:t>（2）按照提示直接单击或者单击后执行“选择性粘贴”－“无格式文本”就可以添加相应的内容！</w:t>
      </w:r>
    </w:p>
    <w:p w14:paraId="15765672">
      <w:pPr>
        <w:pStyle w:val="7"/>
        <w:spacing w:line="300" w:lineRule="auto"/>
      </w:pPr>
      <w:r>
        <w:rPr>
          <w:rFonts w:hint="eastAsia"/>
        </w:rPr>
        <w:t>2．题目的确定</w:t>
      </w:r>
    </w:p>
    <w:p w14:paraId="40B66B20">
      <w:pPr>
        <w:pStyle w:val="7"/>
        <w:spacing w:line="300" w:lineRule="auto"/>
      </w:pPr>
      <w:r>
        <w:rPr>
          <w:rFonts w:hint="eastAsia"/>
        </w:rPr>
        <w:t>题目应简短、明确、有概括性，用极为精练的文字把论文的主题或总体内容表达出来，能反映论文内容、专业特点和学科范畴，且涵盖的内容不宜过大。字数一般不超过20字，必要时可加副标题，副标题的字数一般不要超过题目的字数。</w:t>
      </w:r>
    </w:p>
    <w:p w14:paraId="75705025">
      <w:pPr>
        <w:pStyle w:val="7"/>
        <w:spacing w:line="300" w:lineRule="auto"/>
      </w:pPr>
      <w:r>
        <w:rPr>
          <w:rFonts w:hint="eastAsia"/>
        </w:rPr>
        <w:t>3．摘要的撰写</w:t>
      </w:r>
    </w:p>
    <w:p w14:paraId="5F7E3E3C">
      <w:pPr>
        <w:pStyle w:val="7"/>
        <w:spacing w:line="300" w:lineRule="auto"/>
      </w:pPr>
      <w:r>
        <w:rPr>
          <w:rFonts w:hint="eastAsia"/>
        </w:rPr>
        <w:t>摘要反映了毕业设计（论文）的主要信息，以浓缩的形式概括说明研究目的、内容、方法、成果和结论，具有独立性和完整性。中文摘要一般为400字左右，不含公式、图表和注释。论文摘要应采用第三人称的写法，力求文字精悍简练。</w:t>
      </w:r>
    </w:p>
    <w:p w14:paraId="2E5257B4">
      <w:pPr>
        <w:pStyle w:val="7"/>
        <w:spacing w:line="300" w:lineRule="auto"/>
      </w:pPr>
      <w:r>
        <w:rPr>
          <w:rFonts w:hint="eastAsia"/>
        </w:rPr>
        <w:t>摘要通常包括：</w:t>
      </w:r>
    </w:p>
    <w:p w14:paraId="7734332B">
      <w:pPr>
        <w:pStyle w:val="7"/>
        <w:spacing w:line="300" w:lineRule="auto"/>
      </w:pPr>
      <w:r>
        <w:rPr>
          <w:rFonts w:hint="eastAsia"/>
        </w:rPr>
        <w:t>（1）毕业设计（论文）所研究问题的意义（通常一句话概括）。</w:t>
      </w:r>
    </w:p>
    <w:p w14:paraId="56AB2D4A">
      <w:pPr>
        <w:pStyle w:val="7"/>
        <w:spacing w:line="300" w:lineRule="auto"/>
      </w:pPr>
      <w:r>
        <w:rPr>
          <w:rFonts w:hint="eastAsia"/>
        </w:rPr>
        <w:t>（2）毕业设计（论文）所研究的问题（通常一两句话概括）。</w:t>
      </w:r>
    </w:p>
    <w:p w14:paraId="320B410C">
      <w:pPr>
        <w:pStyle w:val="7"/>
        <w:spacing w:line="300" w:lineRule="auto"/>
      </w:pPr>
      <w:r>
        <w:rPr>
          <w:rFonts w:hint="eastAsia"/>
        </w:rPr>
        <w:t>（3）论文中有新意的部分（观点、方法、材料、结论等）的明确概括。</w:t>
      </w:r>
    </w:p>
    <w:p w14:paraId="4272639A">
      <w:pPr>
        <w:pStyle w:val="7"/>
        <w:spacing w:line="300" w:lineRule="auto"/>
      </w:pPr>
      <w:r>
        <w:rPr>
          <w:rFonts w:hint="eastAsia"/>
        </w:rPr>
        <w:t>（4）结果的意义。</w:t>
      </w:r>
    </w:p>
    <w:p w14:paraId="1CC007CF">
      <w:pPr>
        <w:pStyle w:val="7"/>
        <w:spacing w:line="300" w:lineRule="auto"/>
      </w:pPr>
      <w:r>
        <w:rPr>
          <w:rFonts w:hint="eastAsia"/>
        </w:rPr>
        <w:t>4．关键词的选择</w:t>
      </w:r>
    </w:p>
    <w:p w14:paraId="46524EC7">
      <w:pPr>
        <w:pStyle w:val="7"/>
        <w:spacing w:line="300" w:lineRule="auto"/>
      </w:pPr>
      <w:r>
        <w:rPr>
          <w:rFonts w:hint="eastAsia"/>
        </w:rPr>
        <w:t>关键词是供检索用的主题词条，应采用能覆盖毕业设计（论文）主要内容的通用技术词条（参照相应的技术术语标准）。关键词一般为</w:t>
      </w:r>
      <w:r>
        <w:t>3～5个</w:t>
      </w:r>
      <w:r>
        <w:rPr>
          <w:rFonts w:hint="eastAsia"/>
        </w:rPr>
        <w:t>，每个关键词不超过5个字。</w:t>
      </w:r>
    </w:p>
    <w:p w14:paraId="2485563E">
      <w:pPr>
        <w:pStyle w:val="7"/>
        <w:spacing w:line="300" w:lineRule="auto"/>
      </w:pPr>
      <w:r>
        <w:rPr>
          <w:rFonts w:hint="eastAsia"/>
        </w:rPr>
        <w:t>5．在论文的总体结构和关键点控制中应注意的问题</w:t>
      </w:r>
    </w:p>
    <w:p w14:paraId="45455A81">
      <w:pPr>
        <w:pStyle w:val="7"/>
        <w:spacing w:line="300" w:lineRule="auto"/>
      </w:pPr>
      <w:r>
        <w:rPr>
          <w:rFonts w:hint="eastAsia"/>
        </w:rPr>
        <w:t>（1）毕业设计（论文）</w:t>
      </w:r>
      <w:r>
        <w:t>的题目与章节标题之间的关系</w:t>
      </w:r>
      <w:r>
        <w:rPr>
          <w:rFonts w:hint="eastAsia"/>
        </w:rPr>
        <w:t>要前后呼应。设计（论文）的</w:t>
      </w:r>
      <w:r>
        <w:t>题目</w:t>
      </w:r>
      <w:r>
        <w:rPr>
          <w:rFonts w:hint="eastAsia"/>
        </w:rPr>
        <w:t>应该体现</w:t>
      </w:r>
      <w:r>
        <w:t>在章节</w:t>
      </w:r>
      <w:r>
        <w:rPr>
          <w:rFonts w:hint="eastAsia"/>
        </w:rPr>
        <w:t>标题中，避免章节</w:t>
      </w:r>
      <w:r>
        <w:t>的题目比整个论文的题目还要大</w:t>
      </w:r>
      <w:r>
        <w:rPr>
          <w:rFonts w:hint="eastAsia"/>
        </w:rPr>
        <w:t>的情况出现</w:t>
      </w:r>
      <w:r>
        <w:t>。</w:t>
      </w:r>
    </w:p>
    <w:p w14:paraId="313E513D">
      <w:pPr>
        <w:pStyle w:val="7"/>
        <w:spacing w:line="300" w:lineRule="auto"/>
      </w:pPr>
      <w:r>
        <w:rPr>
          <w:rFonts w:hint="eastAsia"/>
        </w:rPr>
        <w:t>（2）</w:t>
      </w:r>
      <w:r>
        <w:t>摘要</w:t>
      </w:r>
      <w:r>
        <w:rPr>
          <w:rFonts w:hint="eastAsia"/>
        </w:rPr>
        <w:t>的</w:t>
      </w:r>
      <w:r>
        <w:t>书写</w:t>
      </w:r>
      <w:r>
        <w:rPr>
          <w:rFonts w:hint="eastAsia"/>
        </w:rPr>
        <w:t>和关键词选择要</w:t>
      </w:r>
      <w:r>
        <w:t>到位。</w:t>
      </w:r>
      <w:r>
        <w:rPr>
          <w:rFonts w:hint="eastAsia"/>
        </w:rPr>
        <w:t>读者通过阅读摘要就能了解论文主要做了哪些方面的工作，有哪些方面的创新成果等。避免出现用较大的篇幅说明研究意义等现象。</w:t>
      </w:r>
    </w:p>
    <w:p w14:paraId="3C640B72">
      <w:pPr>
        <w:pStyle w:val="7"/>
        <w:spacing w:line="300" w:lineRule="auto"/>
      </w:pPr>
      <w:r>
        <w:rPr>
          <w:rFonts w:hint="eastAsia"/>
        </w:rPr>
        <w:t>（3）关键词必须与论文的题目和摘要密切联系，论文的题目和关键词应该体现在摘要中。</w:t>
      </w:r>
    </w:p>
    <w:p w14:paraId="2FEF2050">
      <w:pPr>
        <w:pStyle w:val="7"/>
        <w:spacing w:line="300" w:lineRule="auto"/>
      </w:pPr>
      <w:r>
        <w:rPr>
          <w:rFonts w:hint="eastAsia"/>
        </w:rPr>
        <w:t>导师在进行毕业设计（论文）指导时，</w:t>
      </w:r>
      <w:r>
        <w:t>应该更多的从总的方面来把握，</w:t>
      </w:r>
      <w:r>
        <w:rPr>
          <w:rFonts w:hint="eastAsia"/>
        </w:rPr>
        <w:t>尤其要</w:t>
      </w:r>
      <w:r>
        <w:t>在</w:t>
      </w:r>
      <w:r>
        <w:rPr>
          <w:rFonts w:hint="eastAsia"/>
        </w:rPr>
        <w:t>论文题目、</w:t>
      </w:r>
      <w:r>
        <w:t>章节标题、摘要、</w:t>
      </w:r>
      <w:r>
        <w:rPr>
          <w:rFonts w:hint="eastAsia"/>
        </w:rPr>
        <w:t>关键词、绪论、</w:t>
      </w:r>
      <w:r>
        <w:t>结论</w:t>
      </w:r>
      <w:r>
        <w:rPr>
          <w:rFonts w:hint="eastAsia"/>
        </w:rPr>
        <w:t>等总体结构方面和关键性控制点对学生多加指导。</w:t>
      </w:r>
    </w:p>
    <w:p w14:paraId="40FE2FD8">
      <w:pPr>
        <w:pStyle w:val="14"/>
      </w:pPr>
    </w:p>
  </w:comment>
  <w:comment w:id="1" w:author="Administrator" w:date="2018-04-04T15:13:00Z" w:initials="A">
    <w:p w14:paraId="2175435F">
      <w:pPr>
        <w:pStyle w:val="7"/>
        <w:spacing w:line="300" w:lineRule="auto"/>
      </w:pPr>
      <w:r>
        <w:rPr>
          <w:rFonts w:hint="eastAsia"/>
        </w:rPr>
        <w:t>英文摘要</w:t>
      </w:r>
    </w:p>
    <w:p w14:paraId="24E70373">
      <w:pPr>
        <w:pStyle w:val="7"/>
        <w:spacing w:line="300" w:lineRule="auto"/>
      </w:pPr>
      <w:r>
        <w:rPr>
          <w:rFonts w:hint="eastAsia"/>
        </w:rPr>
        <w:t>1．模板的使用方法</w:t>
      </w:r>
    </w:p>
    <w:p w14:paraId="017575B6">
      <w:pPr>
        <w:pStyle w:val="7"/>
        <w:spacing w:line="300" w:lineRule="auto"/>
      </w:pPr>
      <w:r>
        <w:rPr>
          <w:rFonts w:hint="eastAsia"/>
        </w:rPr>
        <w:t>（1）请不要删除任何具有格式的模版文字，切勿删除分节符！</w:t>
      </w:r>
    </w:p>
    <w:p w14:paraId="35124AA1">
      <w:pPr>
        <w:pStyle w:val="7"/>
        <w:spacing w:line="300" w:lineRule="auto"/>
      </w:pPr>
      <w:r>
        <w:rPr>
          <w:rFonts w:hint="eastAsia"/>
        </w:rPr>
        <w:t>（2）按照提示直接单击或者单击后执行“选择性粘贴”－“无格式文本”就可以添加相应的内容!</w:t>
      </w:r>
    </w:p>
    <w:p w14:paraId="19934250">
      <w:pPr>
        <w:pStyle w:val="7"/>
        <w:spacing w:line="300" w:lineRule="auto"/>
      </w:pPr>
      <w:r>
        <w:rPr>
          <w:rFonts w:hint="eastAsia"/>
        </w:rPr>
        <w:t>2．毕业设计（论文）的英文题目应与中文题目一致。</w:t>
      </w:r>
    </w:p>
    <w:p w14:paraId="466228C8">
      <w:pPr>
        <w:pStyle w:val="7"/>
        <w:spacing w:line="300" w:lineRule="auto"/>
      </w:pPr>
      <w:r>
        <w:rPr>
          <w:rFonts w:hint="eastAsia"/>
        </w:rPr>
        <w:t>3．英文摘要与中文摘要的内容应一致。</w:t>
      </w:r>
    </w:p>
    <w:p w14:paraId="14E42D55">
      <w:pPr>
        <w:pStyle w:val="7"/>
        <w:spacing w:line="300" w:lineRule="auto"/>
      </w:pPr>
      <w:r>
        <w:rPr>
          <w:rFonts w:hint="eastAsia"/>
        </w:rPr>
        <w:t>4．每一个英文关键词都必须与中文关键词一一对应。</w:t>
      </w:r>
    </w:p>
    <w:p w14:paraId="04BE35F4">
      <w:pPr>
        <w:pStyle w:val="14"/>
      </w:pPr>
    </w:p>
  </w:comment>
  <w:comment w:id="2" w:author="Administrator" w:date="2018-04-04T15:13:00Z" w:initials="A">
    <w:p w14:paraId="67A516E1">
      <w:pPr>
        <w:pStyle w:val="14"/>
      </w:pPr>
      <w:r>
        <w:rPr>
          <w:rFonts w:hint="eastAsia"/>
        </w:rPr>
        <w:t>目录</w:t>
      </w:r>
    </w:p>
    <w:p w14:paraId="386417C1">
      <w:pPr>
        <w:pStyle w:val="14"/>
        <w:numPr>
          <w:ilvl w:val="0"/>
          <w:numId w:val="2"/>
        </w:numPr>
      </w:pPr>
      <w:r>
        <w:rPr>
          <w:rFonts w:hint="eastAsia"/>
        </w:rPr>
        <w:t>正式成文后，右键单击下方目录区域，选择“更新域”|“更新整个目录”</w:t>
      </w:r>
    </w:p>
    <w:p w14:paraId="5F2D3B07">
      <w:pPr>
        <w:pStyle w:val="14"/>
        <w:numPr>
          <w:ilvl w:val="0"/>
          <w:numId w:val="2"/>
        </w:numPr>
      </w:pPr>
      <w:r>
        <w:rPr>
          <w:rFonts w:hint="eastAsia"/>
        </w:rPr>
        <w:t>切勿删除分节符</w:t>
      </w:r>
    </w:p>
  </w:comment>
  <w:comment w:id="3" w:author="Administrator" w:date="2018-04-04T15:13:00Z" w:initials="A">
    <w:p w14:paraId="757F217C">
      <w:pPr>
        <w:pStyle w:val="14"/>
      </w:pPr>
      <w:r>
        <w:rPr>
          <w:rFonts w:hint="eastAsia"/>
        </w:rPr>
        <w:t>图目录</w:t>
      </w:r>
    </w:p>
    <w:p w14:paraId="6E207316">
      <w:pPr>
        <w:pStyle w:val="14"/>
      </w:pPr>
      <w:r>
        <w:rPr>
          <w:rFonts w:hint="eastAsia"/>
        </w:rPr>
        <w:t>1．可忽略不要；</w:t>
      </w:r>
    </w:p>
    <w:p w14:paraId="69FB3F85">
      <w:pPr>
        <w:pStyle w:val="14"/>
      </w:pPr>
      <w:r>
        <w:rPr>
          <w:rFonts w:hint="eastAsia"/>
        </w:rPr>
        <w:t>2．正式成文后，右键单击下方目录区域，选择“更新域”|“更新整个目录”</w:t>
      </w:r>
    </w:p>
    <w:p w14:paraId="08E61C1A">
      <w:pPr>
        <w:pStyle w:val="14"/>
      </w:pPr>
      <w:r>
        <w:rPr>
          <w:rFonts w:hint="eastAsia"/>
        </w:rPr>
        <w:t>3．切勿删除分节符</w:t>
      </w:r>
    </w:p>
  </w:comment>
  <w:comment w:id="4" w:author="Administrator" w:date="2018-04-04T15:13:00Z" w:initials="A">
    <w:p w14:paraId="3D9831F7">
      <w:pPr>
        <w:pStyle w:val="14"/>
      </w:pPr>
      <w:r>
        <w:rPr>
          <w:rFonts w:hint="eastAsia"/>
        </w:rPr>
        <w:t>表目录</w:t>
      </w:r>
    </w:p>
    <w:p w14:paraId="265B46A6">
      <w:pPr>
        <w:pStyle w:val="14"/>
        <w:numPr>
          <w:ilvl w:val="0"/>
          <w:numId w:val="3"/>
        </w:numPr>
      </w:pPr>
      <w:r>
        <w:rPr>
          <w:rFonts w:hint="eastAsia"/>
        </w:rPr>
        <w:t>可忽略不要；</w:t>
      </w:r>
    </w:p>
    <w:p w14:paraId="383D5A8B">
      <w:pPr>
        <w:pStyle w:val="14"/>
      </w:pPr>
      <w:r>
        <w:rPr>
          <w:rFonts w:hint="eastAsia"/>
        </w:rPr>
        <w:t>2．正式成文后，右键单击下方目录区域，选择“更新域”|“更新整个目录”</w:t>
      </w:r>
    </w:p>
    <w:p w14:paraId="38C813D1">
      <w:pPr>
        <w:pStyle w:val="14"/>
      </w:pPr>
      <w:r>
        <w:rPr>
          <w:rFonts w:hint="eastAsia"/>
        </w:rPr>
        <w:t>3．切勿删除分节符</w:t>
      </w:r>
    </w:p>
  </w:comment>
  <w:comment w:id="5" w:author="Administrator" w:date="2018-04-04T15:13:00Z" w:initials="A">
    <w:p w14:paraId="229021BA">
      <w:pPr>
        <w:pStyle w:val="14"/>
      </w:pPr>
      <w:r>
        <w:rPr>
          <w:rFonts w:hint="eastAsia"/>
        </w:rPr>
        <w:t>第1章</w:t>
      </w:r>
    </w:p>
    <w:p w14:paraId="3313637F">
      <w:pPr>
        <w:pStyle w:val="7"/>
        <w:spacing w:line="300" w:lineRule="auto"/>
      </w:pPr>
      <w:r>
        <w:rPr>
          <w:rFonts w:hint="eastAsia"/>
        </w:rPr>
        <w:t>1．模板的使用方法</w:t>
      </w:r>
    </w:p>
    <w:p w14:paraId="14C33722">
      <w:pPr>
        <w:pStyle w:val="7"/>
        <w:spacing w:line="300" w:lineRule="auto"/>
      </w:pPr>
      <w:r>
        <w:rPr>
          <w:rFonts w:hint="eastAsia"/>
        </w:rPr>
        <w:t>（1）请不要删除任何具有格式的模版文字，切勿删除分节符！</w:t>
      </w:r>
    </w:p>
    <w:p w14:paraId="6E3237E2">
      <w:pPr>
        <w:pStyle w:val="7"/>
        <w:spacing w:line="300" w:lineRule="auto"/>
      </w:pPr>
      <w:r>
        <w:rPr>
          <w:rFonts w:hint="eastAsia"/>
        </w:rPr>
        <w:t>（2）按照提示直接单击或者单击后执行“选择性粘贴”－“无格式文本”就可以添加相应的内容!</w:t>
      </w:r>
    </w:p>
    <w:p w14:paraId="27B0312B">
      <w:pPr>
        <w:pStyle w:val="7"/>
        <w:spacing w:line="300" w:lineRule="auto"/>
      </w:pPr>
      <w:r>
        <w:rPr>
          <w:rFonts w:hint="eastAsia"/>
        </w:rPr>
        <w:t>（3）复制三级题序段落“1.1.1[单击此处添加条标题]”，并在指定位置粘贴，可以添加三级题序及标题，请修改三级题序序号和条标题内容！</w:t>
      </w:r>
    </w:p>
    <w:p w14:paraId="02E57240">
      <w:pPr>
        <w:pStyle w:val="7"/>
        <w:spacing w:line="300" w:lineRule="auto"/>
      </w:pPr>
      <w:r>
        <w:rPr>
          <w:rFonts w:hint="eastAsia"/>
        </w:rPr>
        <w:t>（4）复制正文段落“[单击此处添加论文内容]”，并在指定位置粘贴，可以添加论文正文！</w:t>
      </w:r>
    </w:p>
    <w:p w14:paraId="3C294FEA">
      <w:pPr>
        <w:pStyle w:val="7"/>
        <w:spacing w:line="300" w:lineRule="auto"/>
      </w:pPr>
      <w:r>
        <w:rPr>
          <w:rFonts w:hint="eastAsia"/>
        </w:rPr>
        <w:t>（5）页面格式、页眉、页码已设置好，无需更改！</w:t>
      </w:r>
    </w:p>
    <w:p w14:paraId="6BA54CF6">
      <w:pPr>
        <w:pStyle w:val="6"/>
      </w:pPr>
      <w:r>
        <w:rPr>
          <w:rFonts w:hint="eastAsia"/>
        </w:rPr>
        <w:t>2．“课题背景”简要介绍本文的开发背景。明确说明哪些是别人已经做过的工作，哪些是自己要做的工作。</w:t>
      </w:r>
    </w:p>
    <w:p w14:paraId="4C896746">
      <w:pPr>
        <w:pStyle w:val="6"/>
      </w:pPr>
      <w:r>
        <w:rPr>
          <w:rFonts w:hint="eastAsia"/>
        </w:rPr>
        <w:t>3．“目的意义”介绍本课题的研究意义、研究目的、主要研究内容、研究范围和应该解决的问题。</w:t>
      </w:r>
    </w:p>
    <w:p w14:paraId="02D736BD">
      <w:pPr>
        <w:pStyle w:val="6"/>
      </w:pPr>
      <w:r>
        <w:rPr>
          <w:rFonts w:hint="eastAsia"/>
        </w:rPr>
        <w:t>4．“论文主要工作”介绍本研究课题的来源及主要研究内容。</w:t>
      </w:r>
    </w:p>
    <w:p w14:paraId="7C8F3459">
      <w:pPr>
        <w:pStyle w:val="14"/>
      </w:pPr>
    </w:p>
  </w:comment>
  <w:comment w:id="6" w:author="Administrator" w:date="2018-04-04T15:13:00Z" w:initials="A">
    <w:p w14:paraId="3146732C">
      <w:pPr>
        <w:pStyle w:val="14"/>
      </w:pPr>
      <w:r>
        <w:rPr>
          <w:rFonts w:hint="eastAsia"/>
        </w:rPr>
        <w:t>第2章</w:t>
      </w:r>
    </w:p>
    <w:p w14:paraId="5B6D2219">
      <w:pPr>
        <w:pStyle w:val="7"/>
        <w:spacing w:line="300" w:lineRule="auto"/>
      </w:pPr>
      <w:r>
        <w:rPr>
          <w:rFonts w:hint="eastAsia"/>
        </w:rPr>
        <w:t>1．模板的使用方法</w:t>
      </w:r>
    </w:p>
    <w:p w14:paraId="60D0247E">
      <w:pPr>
        <w:pStyle w:val="7"/>
        <w:spacing w:line="300" w:lineRule="auto"/>
      </w:pPr>
      <w:r>
        <w:rPr>
          <w:rFonts w:hint="eastAsia"/>
        </w:rPr>
        <w:t>（1）请不要删除任何具有格式的模版文字，切勿删除分节符！</w:t>
      </w:r>
    </w:p>
    <w:p w14:paraId="0C1B4137">
      <w:pPr>
        <w:pStyle w:val="7"/>
        <w:spacing w:line="300" w:lineRule="auto"/>
      </w:pPr>
      <w:r>
        <w:rPr>
          <w:rFonts w:hint="eastAsia"/>
        </w:rPr>
        <w:t>（2）按照提示直接单击或者单击后执行“选择性粘贴”－“无格式文本”就可以添加相应的内容!</w:t>
      </w:r>
    </w:p>
    <w:p w14:paraId="07602296">
      <w:pPr>
        <w:pStyle w:val="7"/>
        <w:spacing w:line="300" w:lineRule="auto"/>
      </w:pPr>
      <w:r>
        <w:rPr>
          <w:rFonts w:hint="eastAsia"/>
        </w:rPr>
        <w:t>（3）复制三级题序段落“2.1.1[单击此处添加条标题]”，并在指定位置粘贴，可以添加三级题序及标题，请修改三级题序序号和条标题内容！</w:t>
      </w:r>
    </w:p>
    <w:p w14:paraId="47F17747">
      <w:pPr>
        <w:pStyle w:val="7"/>
        <w:spacing w:line="300" w:lineRule="auto"/>
      </w:pPr>
      <w:r>
        <w:rPr>
          <w:rFonts w:hint="eastAsia"/>
        </w:rPr>
        <w:t>（4）复制正文段落“[单击此处添加论文内容]”，并在指定位置粘贴，可以添加论文正文！</w:t>
      </w:r>
    </w:p>
    <w:p w14:paraId="5E1C4340">
      <w:pPr>
        <w:pStyle w:val="14"/>
      </w:pPr>
      <w:r>
        <w:rPr>
          <w:rFonts w:hint="eastAsia"/>
        </w:rPr>
        <w:t>（5）页面格式、页眉、页码已设置好，无需更改！</w:t>
      </w:r>
    </w:p>
    <w:p w14:paraId="6F752922">
      <w:pPr>
        <w:pStyle w:val="14"/>
      </w:pPr>
      <w:r>
        <w:rPr>
          <w:rFonts w:hint="eastAsia"/>
        </w:rPr>
        <w:t>2．“技术与理论基础”</w:t>
      </w:r>
      <w:r>
        <w:t xml:space="preserve"> 介绍在系统的开发过程中所要用到的技术以及</w:t>
      </w:r>
      <w:r>
        <w:rPr>
          <w:rFonts w:hint="eastAsia"/>
        </w:rPr>
        <w:t>与系统相关的理论知识。</w:t>
      </w:r>
    </w:p>
  </w:comment>
  <w:comment w:id="7" w:author="Administrator" w:date="2018-04-04T15:13:00Z" w:initials="A">
    <w:p w14:paraId="18DF77BA">
      <w:pPr>
        <w:pStyle w:val="14"/>
      </w:pPr>
      <w:r>
        <w:rPr>
          <w:rFonts w:hint="eastAsia"/>
        </w:rPr>
        <w:t>第5章</w:t>
      </w:r>
    </w:p>
    <w:p w14:paraId="1D726488">
      <w:pPr>
        <w:pStyle w:val="6"/>
      </w:pPr>
      <w:r>
        <w:rPr>
          <w:rFonts w:hint="eastAsia"/>
        </w:rPr>
        <w:t>1．“系统实现”介绍主要功能模块的编程实现以及系统的部署方法。</w:t>
      </w:r>
    </w:p>
    <w:p w14:paraId="31E96373">
      <w:pPr>
        <w:pStyle w:val="6"/>
      </w:pPr>
      <w:r>
        <w:rPr>
          <w:rFonts w:hint="eastAsia"/>
        </w:rPr>
        <w:t>2．“系统测试”阐述系统的测试技术、测试过程和测试结果。</w:t>
      </w:r>
    </w:p>
    <w:p w14:paraId="704A4D0A">
      <w:pPr>
        <w:pStyle w:val="14"/>
      </w:pPr>
    </w:p>
  </w:comment>
  <w:comment w:id="8" w:author="Administrator" w:date="2018-04-04T15:13:00Z" w:initials="A">
    <w:p w14:paraId="1DD55012">
      <w:pPr>
        <w:pStyle w:val="14"/>
      </w:pPr>
      <w:r>
        <w:rPr>
          <w:rFonts w:hint="eastAsia"/>
        </w:rPr>
        <w:t>第6章</w:t>
      </w:r>
    </w:p>
    <w:p w14:paraId="7D8C5027">
      <w:pPr>
        <w:pStyle w:val="14"/>
      </w:pPr>
      <w:r>
        <w:rPr>
          <w:rFonts w:hint="eastAsia" w:ascii="宋体" w:hAnsi="宋体"/>
          <w:kern w:val="0"/>
          <w:szCs w:val="21"/>
        </w:rPr>
        <w:t>“总结和展望”是对整个毕业设计工作的归纳和综合，对现有成果和尚存在的问题的描述，以及进一步开展研究的见解与建议。</w:t>
      </w:r>
    </w:p>
  </w:comment>
  <w:comment w:id="9" w:author="DZ" w:date="2018-04-04T15:13:00Z" w:initials="D">
    <w:p w14:paraId="7BCC22BA">
      <w:pPr>
        <w:pStyle w:val="14"/>
      </w:pPr>
      <w:r>
        <w:rPr>
          <w:rFonts w:hint="eastAsia"/>
        </w:rPr>
        <w:t>致谢</w:t>
      </w:r>
    </w:p>
    <w:p w14:paraId="23C964B6">
      <w:pPr>
        <w:pStyle w:val="7"/>
      </w:pPr>
      <w:r>
        <w:rPr>
          <w:rFonts w:hint="eastAsia"/>
        </w:rPr>
        <w:t>1．模板的使用方法：</w:t>
      </w:r>
    </w:p>
    <w:p w14:paraId="15F9368C">
      <w:pPr>
        <w:pStyle w:val="7"/>
      </w:pPr>
      <w:r>
        <w:rPr>
          <w:rFonts w:hint="eastAsia"/>
        </w:rPr>
        <w:t>（1）请不要删除任何具有格式的模版文字！</w:t>
      </w:r>
    </w:p>
    <w:p w14:paraId="2EA45984">
      <w:pPr>
        <w:pStyle w:val="7"/>
      </w:pPr>
      <w:r>
        <w:rPr>
          <w:rFonts w:hint="eastAsia"/>
        </w:rPr>
        <w:t>（2）按照提示直接单击或者单击后执行“选择性粘贴”－“无格式文本”就可以添加相应的内容!</w:t>
      </w:r>
    </w:p>
    <w:p w14:paraId="463C406E">
      <w:pPr>
        <w:pStyle w:val="7"/>
      </w:pPr>
      <w:r>
        <w:rPr>
          <w:rFonts w:hint="eastAsia"/>
        </w:rPr>
        <w:t>2．简述自己通过毕业设计（论文）的体会，向给予指导、合作、支持及协助完成研究工作的单位、组织或个人致谢。</w:t>
      </w:r>
    </w:p>
    <w:p w14:paraId="0129773D">
      <w:pPr>
        <w:pStyle w:val="14"/>
      </w:pPr>
      <w:r>
        <w:rPr>
          <w:rFonts w:hint="eastAsia"/>
        </w:rPr>
        <w:t>致谢的文字虽不多，却是论文不可缺少的内容。内容应简洁明了、实事求是，避免俗套。</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0FE2FD8" w15:done="0"/>
  <w15:commentEx w15:paraId="04BE35F4" w15:done="0"/>
  <w15:commentEx w15:paraId="5F2D3B07" w15:done="0"/>
  <w15:commentEx w15:paraId="08E61C1A" w15:done="0"/>
  <w15:commentEx w15:paraId="38C813D1" w15:done="0"/>
  <w15:commentEx w15:paraId="7C8F3459" w15:done="0"/>
  <w15:commentEx w15:paraId="6F752922" w15:done="0"/>
  <w15:commentEx w15:paraId="704A4D0A" w15:done="0"/>
  <w15:commentEx w15:paraId="7D8C5027" w15:done="0"/>
  <w15:commentEx w15:paraId="0129773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华文新魏">
    <w:altName w:val="宋体"/>
    <w:panose1 w:val="02010800040101010101"/>
    <w:charset w:val="86"/>
    <w:family w:val="auto"/>
    <w:pitch w:val="default"/>
    <w:sig w:usb0="00000000" w:usb1="00000000" w:usb2="0000000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楷体_GB2312">
    <w:altName w:val="楷体"/>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0"/>
      </w:rPr>
    </w:pPr>
    <w:r>
      <w:fldChar w:fldCharType="begin"/>
    </w:r>
    <w:r>
      <w:rPr>
        <w:rStyle w:val="30"/>
      </w:rPr>
      <w:instrText xml:space="preserve">PAGE  </w:instrText>
    </w:r>
    <w:r>
      <w:fldChar w:fldCharType="separate"/>
    </w:r>
    <w:r>
      <w:rPr>
        <w:rStyle w:val="30"/>
      </w:rPr>
      <w:t>2</w:t>
    </w:r>
    <w:r>
      <w:fldChar w:fldCharType="end"/>
    </w: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0"/>
      </w:rPr>
    </w:pPr>
    <w:r>
      <w:fldChar w:fldCharType="begin"/>
    </w:r>
    <w:r>
      <w:rPr>
        <w:rStyle w:val="30"/>
      </w:rPr>
      <w:instrText xml:space="preserve">PAGE  </w:instrText>
    </w:r>
    <w:r>
      <w:fldChar w:fldCharType="end"/>
    </w:r>
  </w:p>
  <w:p>
    <w:pPr>
      <w:pStyle w:val="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0"/>
        <w:rFonts w:ascii="宋体" w:hAnsi="宋体"/>
      </w:rPr>
    </w:pPr>
    <w:r>
      <w:rPr>
        <w:rFonts w:ascii="宋体" w:hAnsi="宋体"/>
      </w:rPr>
      <w:fldChar w:fldCharType="begin"/>
    </w:r>
    <w:r>
      <w:rPr>
        <w:rStyle w:val="30"/>
        <w:rFonts w:ascii="宋体" w:hAnsi="宋体"/>
      </w:rPr>
      <w:instrText xml:space="preserve">PAGE  </w:instrText>
    </w:r>
    <w:r>
      <w:rPr>
        <w:rFonts w:ascii="宋体" w:hAnsi="宋体"/>
      </w:rPr>
      <w:fldChar w:fldCharType="separate"/>
    </w:r>
    <w:r>
      <w:rPr>
        <w:rStyle w:val="30"/>
        <w:rFonts w:ascii="宋体" w:hAnsi="宋体"/>
      </w:rPr>
      <w:t>VII</w:t>
    </w:r>
    <w:r>
      <w:rPr>
        <w:rFonts w:ascii="宋体" w:hAnsi="宋体"/>
      </w:rPr>
      <w:fldChar w:fldCharType="end"/>
    </w:r>
  </w:p>
  <w:p>
    <w:pPr>
      <w:pStyle w:val="1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0"/>
        <w:rFonts w:ascii="宋体" w:hAnsi="宋体"/>
      </w:rPr>
    </w:pPr>
    <w:r>
      <w:rPr>
        <w:rFonts w:ascii="宋体" w:hAnsi="宋体"/>
      </w:rPr>
      <w:fldChar w:fldCharType="begin"/>
    </w:r>
    <w:r>
      <w:rPr>
        <w:rStyle w:val="30"/>
        <w:rFonts w:ascii="宋体" w:hAnsi="宋体"/>
      </w:rPr>
      <w:instrText xml:space="preserve">PAGE  </w:instrText>
    </w:r>
    <w:r>
      <w:rPr>
        <w:rFonts w:ascii="宋体" w:hAnsi="宋体"/>
      </w:rPr>
      <w:fldChar w:fldCharType="separate"/>
    </w:r>
    <w:r>
      <w:rPr>
        <w:rStyle w:val="30"/>
        <w:rFonts w:ascii="宋体" w:hAnsi="宋体"/>
      </w:rPr>
      <w:t>13</w:t>
    </w:r>
    <w:r>
      <w:rPr>
        <w:rFonts w:ascii="宋体" w:hAnsi="宋体"/>
      </w:rPr>
      <w:fldChar w:fldCharType="end"/>
    </w:r>
  </w:p>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pPr>
    <w:r>
      <w:rPr>
        <w:rFonts w:hint="eastAsia"/>
      </w:rPr>
      <w:t>城市学院计算分院毕业论文</w:t>
    </w:r>
    <w:r>
      <w:rPr>
        <w:rFonts w:hint="eastAsia"/>
      </w:rPr>
      <w:tab/>
    </w:r>
    <w:r>
      <w:rPr>
        <w:rFonts w:hint="eastAsia"/>
      </w:rPr>
      <w:tab/>
    </w: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b/>
        <w:bCs/>
      </w:rPr>
      <w:t>错误！文档中没有指定样式的文字。</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fldChar w:fldCharType="begin"/>
    </w:r>
    <w:r>
      <w:instrText xml:space="preserve"> STYLEREF  "</w:instrText>
    </w:r>
    <w:r>
      <w:rPr>
        <w:rFonts w:hint="eastAsia"/>
      </w:rPr>
      <w:instrText xml:space="preserve">论文</w:instrText>
    </w:r>
    <w:r>
      <w:instrText xml:space="preserve">标题 1"  \* MERGEFORMAT </w:instrText>
    </w:r>
    <w:r>
      <w:fldChar w:fldCharType="separate"/>
    </w:r>
    <w:r>
      <w:rPr>
        <w:rFonts w:hint="eastAsia"/>
        <w:b/>
        <w:bCs/>
      </w:rPr>
      <w:t>第4章</w:t>
    </w:r>
    <w:r>
      <w:rPr>
        <w:rFonts w:hint="eastAsia"/>
      </w:rPr>
      <w:t xml:space="preserve"> 系统软件设计</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pPr>
    <w:r>
      <w:rPr>
        <w:rFonts w:hint="eastAsia"/>
      </w:rPr>
      <w:t>浙江大学城市学院毕业论文</w:t>
    </w:r>
    <w:r>
      <w:rPr>
        <w:rFonts w:hint="eastAsia"/>
      </w:rPr>
      <w:tab/>
    </w:r>
    <w:r>
      <w:rPr>
        <w:rFonts w:hint="eastAsia"/>
      </w:rPr>
      <w:tab/>
    </w:r>
    <w:r>
      <w:fldChar w:fldCharType="begin"/>
    </w:r>
    <w:r>
      <w:instrText xml:space="preserve"> STYLEREF  "标题 1"  \* MERGEFORMAT </w:instrText>
    </w:r>
    <w:r>
      <w:fldChar w:fldCharType="separate"/>
    </w:r>
    <w:r>
      <w:rPr>
        <w:rFonts w:hint="eastAsia"/>
        <w:b/>
        <w:bCs/>
      </w:rPr>
      <w:t>错误！文档中没有指定样式的文字。</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del w:id="0" w:author="admin" w:date="2020-05-07T13:44:00Z">
      <w:r>
        <w:rPr>
          <w:rFonts w:hint="eastAsia"/>
        </w:rPr>
        <w:delText>附录</w:delText>
      </w:r>
    </w:del>
    <w:ins w:id="1" w:author="admin" w:date="2020-05-07T13:44:00Z">
      <w:r>
        <w:rPr>
          <w:rFonts w:hint="eastAsia"/>
        </w:rPr>
        <w:t>参考文献</w:t>
      </w:r>
    </w:ins>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rPr>
        <w:rFonts w:hint="eastAsia"/>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pPr>
    <w:r>
      <w:rPr>
        <w:rFonts w:hint="eastAsia"/>
      </w:rPr>
      <w:t>城市学院计算分院毕业论文                                                             A</w:t>
    </w:r>
    <w:r>
      <w:t>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fldChar w:fldCharType="begin"/>
    </w:r>
    <w:r>
      <w:instrText xml:space="preserve"> </w:instrText>
    </w:r>
    <w:r>
      <w:rPr>
        <w:rFonts w:hint="eastAsia"/>
      </w:rPr>
      <w:instrText xml:space="preserve">STYLEREF  章标题－不加入目录</w:instrText>
    </w:r>
    <w:r>
      <w:instrText xml:space="preserve"> </w:instrText>
    </w:r>
    <w:r>
      <w:fldChar w:fldCharType="separate"/>
    </w:r>
    <w:r>
      <w:rPr>
        <w:rFonts w:hint="eastAsia"/>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50" w:firstLineChars="250"/>
      <w:jc w:val="both"/>
    </w:pPr>
    <w:r>
      <w:rPr>
        <w:rFonts w:hint="eastAsia"/>
      </w:rPr>
      <w:t xml:space="preserve">城市学院计算分院毕业论文                      </w:t>
    </w:r>
    <w:r>
      <w:rPr>
        <w:rFonts w:hint="eastAsia"/>
      </w:rPr>
      <w:tab/>
    </w:r>
    <w:r>
      <w:rPr>
        <w:rFonts w:hint="eastAsia"/>
      </w:rPr>
      <w:t xml:space="preserve">                                         图目录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fldChar w:fldCharType="begin"/>
    </w:r>
    <w:r>
      <w:instrText xml:space="preserve"> </w:instrText>
    </w:r>
    <w:r>
      <w:rPr>
        <w:rFonts w:hint="eastAsia"/>
      </w:rPr>
      <w:instrText xml:space="preserve">STYLEREF  章标题－不加入目录</w:instrText>
    </w:r>
    <w:r>
      <w:instrText xml:space="preserve"> </w:instrText>
    </w:r>
    <w:r>
      <w:fldChar w:fldCharType="separate"/>
    </w:r>
    <w:r>
      <w:rPr>
        <w:rFonts w:hint="eastAsia"/>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电子科技大学中山学院毕业设计（论文）</w:t>
    </w:r>
    <w:r>
      <w:rPr>
        <w:rFonts w:hint="eastAsia"/>
      </w:rPr>
      <w:tab/>
    </w:r>
    <w:r>
      <w:rPr>
        <w:rFonts w:hint="eastAsia"/>
      </w:rPr>
      <w:tab/>
    </w:r>
    <w:r>
      <w:fldChar w:fldCharType="begin"/>
    </w:r>
    <w:r>
      <w:instrText xml:space="preserve"> </w:instrText>
    </w:r>
    <w:r>
      <w:rPr>
        <w:rFonts w:hint="eastAsia"/>
      </w:rPr>
      <w:instrText xml:space="preserve">STYLEREF  章标题－不加入目录</w:instrText>
    </w:r>
    <w:r>
      <w:instrText xml:space="preserve"> </w:instrText>
    </w:r>
    <w:r>
      <w:fldChar w:fldCharType="separate"/>
    </w:r>
    <w:r>
      <w:rPr>
        <w:rFonts w:hint="eastAsia"/>
      </w:rPr>
      <w:t>表目录</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540" w:firstLineChars="300"/>
      <w:jc w:val="both"/>
    </w:pPr>
    <w:r>
      <w:rPr>
        <w:rFonts w:hint="eastAsia"/>
      </w:rPr>
      <w:t>城市学院计算分院毕业论文                                                              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6"/>
        <w:tab w:val="clear" w:pos="8306"/>
      </w:tabs>
      <w:jc w:val="both"/>
    </w:pPr>
    <w:r>
      <w:rPr>
        <w:rFonts w:hint="eastAsia"/>
      </w:rPr>
      <w:t xml:space="preserve">电子科技大学中山学院毕业设计（论文）                             </w:t>
    </w:r>
    <w:r>
      <w:rPr>
        <w:rFonts w:hint="eastAsia"/>
      </w:rPr>
      <w:tab/>
    </w:r>
    <w:r>
      <w:fldChar w:fldCharType="begin"/>
    </w:r>
    <w:r>
      <w:instrText xml:space="preserve"> </w:instrText>
    </w:r>
    <w:r>
      <w:rPr>
        <w:rFonts w:hint="eastAsia"/>
      </w:rPr>
      <w:instrText xml:space="preserve">STYLEREF  "论文标题 1"</w:instrText>
    </w:r>
    <w:r>
      <w:instrText xml:space="preserve"> </w:instrText>
    </w:r>
    <w:r>
      <w:fldChar w:fldCharType="separate"/>
    </w:r>
    <w:r>
      <w:rPr>
        <w:rFonts w:hint="eastAsia"/>
      </w:rPr>
      <w:t>第1章 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3208E"/>
    <w:multiLevelType w:val="multilevel"/>
    <w:tmpl w:val="0053208E"/>
    <w:lvl w:ilvl="0" w:tentative="0">
      <w:start w:val="1"/>
      <w:numFmt w:val="decimal"/>
      <w:pStyle w:val="35"/>
      <w:lvlText w:val="[%1]"/>
      <w:lvlJc w:val="left"/>
      <w:pPr>
        <w:tabs>
          <w:tab w:val="left" w:pos="1020"/>
        </w:tabs>
        <w:ind w:left="1020" w:hanging="30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22845285"/>
    <w:multiLevelType w:val="multilevel"/>
    <w:tmpl w:val="228452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76B4428"/>
    <w:multiLevelType w:val="multilevel"/>
    <w:tmpl w:val="376B44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
    <w15:presenceInfo w15:providerId="None" w15:userId="◉‿◉"/>
  </w15:person>
  <w15:person w15:author="Administrator">
    <w15:presenceInfo w15:providerId="None" w15:userId="Administrator"/>
  </w15:person>
  <w15:person w15:author="DZ">
    <w15:presenceInfo w15:providerId="None" w15:userId="DZ"/>
  </w15:person>
  <w15:person w15:author="admin">
    <w15:presenceInfo w15:providerId="None" w15:userId="admin"/>
  </w15:person>
  <w15:person w15:author="Unknown">
    <w15:presenceInfo w15:providerId="None" w15:userId="Unknown"/>
  </w15:person>
  <w15:person w15:author="◉‿◉ [2]">
    <w15:presenceInfo w15:providerId="WPS Office" w15:userId="14159813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attachedTemplate r:id="rId1"/>
  <w:trackRevisions w:val="1"/>
  <w:documentProtection w:enforcement="0"/>
  <w:defaultTabStop w:val="0"/>
  <w:drawingGridVerticalSpacing w:val="156"/>
  <w:noPunctuationKerning w:val="1"/>
  <w:characterSpacingControl w:val="compressPunctuation"/>
  <w:doNotValidateAgainstSchema/>
  <w:doNotDemarcateInvalidXml/>
  <w:endnotePr>
    <w:numFmt w:val="decimal"/>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6114"/>
    <w:rsid w:val="0000704B"/>
    <w:rsid w:val="0003578E"/>
    <w:rsid w:val="0004455E"/>
    <w:rsid w:val="00046757"/>
    <w:rsid w:val="00056103"/>
    <w:rsid w:val="0007086B"/>
    <w:rsid w:val="000C4F00"/>
    <w:rsid w:val="000D71E7"/>
    <w:rsid w:val="000E02AF"/>
    <w:rsid w:val="000E7B7F"/>
    <w:rsid w:val="000F0784"/>
    <w:rsid w:val="000F287A"/>
    <w:rsid w:val="0010118F"/>
    <w:rsid w:val="00105DFF"/>
    <w:rsid w:val="00150303"/>
    <w:rsid w:val="00172A27"/>
    <w:rsid w:val="001E7053"/>
    <w:rsid w:val="001F0A24"/>
    <w:rsid w:val="002346AF"/>
    <w:rsid w:val="00246012"/>
    <w:rsid w:val="00255BBC"/>
    <w:rsid w:val="00287785"/>
    <w:rsid w:val="00294638"/>
    <w:rsid w:val="002B4039"/>
    <w:rsid w:val="002E4E25"/>
    <w:rsid w:val="00305947"/>
    <w:rsid w:val="00335C66"/>
    <w:rsid w:val="003604FC"/>
    <w:rsid w:val="0039531A"/>
    <w:rsid w:val="003A21DD"/>
    <w:rsid w:val="003A3690"/>
    <w:rsid w:val="003A61A1"/>
    <w:rsid w:val="003B18B6"/>
    <w:rsid w:val="003B724B"/>
    <w:rsid w:val="003D5326"/>
    <w:rsid w:val="004069A9"/>
    <w:rsid w:val="00413262"/>
    <w:rsid w:val="0041597C"/>
    <w:rsid w:val="004232D5"/>
    <w:rsid w:val="00427479"/>
    <w:rsid w:val="00437809"/>
    <w:rsid w:val="004413C3"/>
    <w:rsid w:val="004559C0"/>
    <w:rsid w:val="004665C7"/>
    <w:rsid w:val="00476EF2"/>
    <w:rsid w:val="004906E6"/>
    <w:rsid w:val="004A717A"/>
    <w:rsid w:val="004A7F2B"/>
    <w:rsid w:val="004C232C"/>
    <w:rsid w:val="004C3B24"/>
    <w:rsid w:val="004D43C0"/>
    <w:rsid w:val="004E2EEA"/>
    <w:rsid w:val="004F0580"/>
    <w:rsid w:val="0052721C"/>
    <w:rsid w:val="005362E9"/>
    <w:rsid w:val="00545745"/>
    <w:rsid w:val="00547B3E"/>
    <w:rsid w:val="00562497"/>
    <w:rsid w:val="00562F9E"/>
    <w:rsid w:val="00570ECA"/>
    <w:rsid w:val="00596AFB"/>
    <w:rsid w:val="005A3784"/>
    <w:rsid w:val="005D3713"/>
    <w:rsid w:val="005E607D"/>
    <w:rsid w:val="005E6FA7"/>
    <w:rsid w:val="005F33E5"/>
    <w:rsid w:val="00615696"/>
    <w:rsid w:val="006244DA"/>
    <w:rsid w:val="006B46CD"/>
    <w:rsid w:val="006D23A2"/>
    <w:rsid w:val="006D3C28"/>
    <w:rsid w:val="00720CBD"/>
    <w:rsid w:val="00724EC7"/>
    <w:rsid w:val="007513D3"/>
    <w:rsid w:val="00755AE4"/>
    <w:rsid w:val="007736F9"/>
    <w:rsid w:val="007A57D5"/>
    <w:rsid w:val="007C2B26"/>
    <w:rsid w:val="007E13C8"/>
    <w:rsid w:val="0080588F"/>
    <w:rsid w:val="008117AF"/>
    <w:rsid w:val="0081681E"/>
    <w:rsid w:val="00825897"/>
    <w:rsid w:val="0083036C"/>
    <w:rsid w:val="0083548B"/>
    <w:rsid w:val="008579D5"/>
    <w:rsid w:val="00864364"/>
    <w:rsid w:val="00872721"/>
    <w:rsid w:val="00872B73"/>
    <w:rsid w:val="008800F6"/>
    <w:rsid w:val="008A6F21"/>
    <w:rsid w:val="008E3E3D"/>
    <w:rsid w:val="009165A4"/>
    <w:rsid w:val="00922FEF"/>
    <w:rsid w:val="00926B81"/>
    <w:rsid w:val="00945927"/>
    <w:rsid w:val="009525D5"/>
    <w:rsid w:val="009632CA"/>
    <w:rsid w:val="0096521B"/>
    <w:rsid w:val="00973108"/>
    <w:rsid w:val="00977954"/>
    <w:rsid w:val="00977E9E"/>
    <w:rsid w:val="0098011A"/>
    <w:rsid w:val="00990D36"/>
    <w:rsid w:val="009B3626"/>
    <w:rsid w:val="009B4213"/>
    <w:rsid w:val="009F7D7B"/>
    <w:rsid w:val="00A21D0A"/>
    <w:rsid w:val="00A41648"/>
    <w:rsid w:val="00A63087"/>
    <w:rsid w:val="00A70DBE"/>
    <w:rsid w:val="00A75DEF"/>
    <w:rsid w:val="00A80054"/>
    <w:rsid w:val="00A8638E"/>
    <w:rsid w:val="00AA1E65"/>
    <w:rsid w:val="00AA4ACC"/>
    <w:rsid w:val="00AA7354"/>
    <w:rsid w:val="00AB6967"/>
    <w:rsid w:val="00AE6ACD"/>
    <w:rsid w:val="00AF3063"/>
    <w:rsid w:val="00AF71DE"/>
    <w:rsid w:val="00B0123F"/>
    <w:rsid w:val="00B146A1"/>
    <w:rsid w:val="00B2644A"/>
    <w:rsid w:val="00B51772"/>
    <w:rsid w:val="00B85ABD"/>
    <w:rsid w:val="00B92608"/>
    <w:rsid w:val="00BA0C38"/>
    <w:rsid w:val="00BC37B9"/>
    <w:rsid w:val="00BD1998"/>
    <w:rsid w:val="00BF5063"/>
    <w:rsid w:val="00C06272"/>
    <w:rsid w:val="00C13D9F"/>
    <w:rsid w:val="00C23C35"/>
    <w:rsid w:val="00C80FC2"/>
    <w:rsid w:val="00C82524"/>
    <w:rsid w:val="00C9050C"/>
    <w:rsid w:val="00C91CF5"/>
    <w:rsid w:val="00CE29DD"/>
    <w:rsid w:val="00CE3205"/>
    <w:rsid w:val="00CE7DD6"/>
    <w:rsid w:val="00D02296"/>
    <w:rsid w:val="00D1317E"/>
    <w:rsid w:val="00D37AD2"/>
    <w:rsid w:val="00D75DDA"/>
    <w:rsid w:val="00D7610B"/>
    <w:rsid w:val="00D951BC"/>
    <w:rsid w:val="00DA0F98"/>
    <w:rsid w:val="00DB1AF5"/>
    <w:rsid w:val="00DD27CD"/>
    <w:rsid w:val="00DD6CD1"/>
    <w:rsid w:val="00DE25AC"/>
    <w:rsid w:val="00DF0F8B"/>
    <w:rsid w:val="00E24C78"/>
    <w:rsid w:val="00E72EE7"/>
    <w:rsid w:val="00EA615C"/>
    <w:rsid w:val="00EC7969"/>
    <w:rsid w:val="00EC7FC2"/>
    <w:rsid w:val="00ED62EC"/>
    <w:rsid w:val="00EE5AD0"/>
    <w:rsid w:val="00F05BB3"/>
    <w:rsid w:val="00F360D6"/>
    <w:rsid w:val="00F732E0"/>
    <w:rsid w:val="00F81816"/>
    <w:rsid w:val="00F82D71"/>
    <w:rsid w:val="00FB0EE0"/>
    <w:rsid w:val="00FB178F"/>
    <w:rsid w:val="00FB4F95"/>
    <w:rsid w:val="00FC2C9B"/>
    <w:rsid w:val="00FD6446"/>
    <w:rsid w:val="010966C7"/>
    <w:rsid w:val="01DA6F7E"/>
    <w:rsid w:val="0208444D"/>
    <w:rsid w:val="02224B1D"/>
    <w:rsid w:val="022C2F78"/>
    <w:rsid w:val="02CC6FA5"/>
    <w:rsid w:val="030B0ECD"/>
    <w:rsid w:val="039D5599"/>
    <w:rsid w:val="03CD15E1"/>
    <w:rsid w:val="03DC7FBC"/>
    <w:rsid w:val="03E813C9"/>
    <w:rsid w:val="03F87224"/>
    <w:rsid w:val="04656A1C"/>
    <w:rsid w:val="046E771B"/>
    <w:rsid w:val="04AF4FB6"/>
    <w:rsid w:val="04B178ED"/>
    <w:rsid w:val="04B80244"/>
    <w:rsid w:val="04C15F35"/>
    <w:rsid w:val="04EA2E34"/>
    <w:rsid w:val="04F331CB"/>
    <w:rsid w:val="051536D2"/>
    <w:rsid w:val="05170CA9"/>
    <w:rsid w:val="056D5523"/>
    <w:rsid w:val="059A2050"/>
    <w:rsid w:val="05BC1004"/>
    <w:rsid w:val="05F50634"/>
    <w:rsid w:val="06000FA7"/>
    <w:rsid w:val="0635279E"/>
    <w:rsid w:val="06382CE7"/>
    <w:rsid w:val="06435A0F"/>
    <w:rsid w:val="064D3475"/>
    <w:rsid w:val="065A2689"/>
    <w:rsid w:val="066B6C20"/>
    <w:rsid w:val="06796B56"/>
    <w:rsid w:val="06D70EAC"/>
    <w:rsid w:val="06EE0160"/>
    <w:rsid w:val="0709392F"/>
    <w:rsid w:val="070C3C91"/>
    <w:rsid w:val="071D0311"/>
    <w:rsid w:val="0737372E"/>
    <w:rsid w:val="074D291D"/>
    <w:rsid w:val="07702F9E"/>
    <w:rsid w:val="077277A7"/>
    <w:rsid w:val="07A42361"/>
    <w:rsid w:val="07BE2233"/>
    <w:rsid w:val="08295644"/>
    <w:rsid w:val="086F475A"/>
    <w:rsid w:val="08A04E5E"/>
    <w:rsid w:val="08E96542"/>
    <w:rsid w:val="09162656"/>
    <w:rsid w:val="091D7015"/>
    <w:rsid w:val="093258A4"/>
    <w:rsid w:val="093B13C8"/>
    <w:rsid w:val="09490430"/>
    <w:rsid w:val="09612AC2"/>
    <w:rsid w:val="099A137F"/>
    <w:rsid w:val="099E0831"/>
    <w:rsid w:val="0A306BB0"/>
    <w:rsid w:val="0A322EBD"/>
    <w:rsid w:val="0A400883"/>
    <w:rsid w:val="0A7A5A43"/>
    <w:rsid w:val="0AA81FB0"/>
    <w:rsid w:val="0AB82BA2"/>
    <w:rsid w:val="0B152AD4"/>
    <w:rsid w:val="0B573B91"/>
    <w:rsid w:val="0B8F7E3B"/>
    <w:rsid w:val="0BC1482E"/>
    <w:rsid w:val="0BDA0CAD"/>
    <w:rsid w:val="0BE7531F"/>
    <w:rsid w:val="0C1B6C32"/>
    <w:rsid w:val="0C4E6BA7"/>
    <w:rsid w:val="0C580615"/>
    <w:rsid w:val="0CAE53D1"/>
    <w:rsid w:val="0CB554AB"/>
    <w:rsid w:val="0CB853D4"/>
    <w:rsid w:val="0CBF3D70"/>
    <w:rsid w:val="0CC77E82"/>
    <w:rsid w:val="0CED70F4"/>
    <w:rsid w:val="0CFC7114"/>
    <w:rsid w:val="0D431B90"/>
    <w:rsid w:val="0D815DBE"/>
    <w:rsid w:val="0D834269"/>
    <w:rsid w:val="0DEE7752"/>
    <w:rsid w:val="0DF858B5"/>
    <w:rsid w:val="0E372162"/>
    <w:rsid w:val="0E3C435A"/>
    <w:rsid w:val="0E5E703B"/>
    <w:rsid w:val="0E824EA2"/>
    <w:rsid w:val="0EA90C90"/>
    <w:rsid w:val="0EB3641E"/>
    <w:rsid w:val="0EB63143"/>
    <w:rsid w:val="0EC43595"/>
    <w:rsid w:val="0EDA1C34"/>
    <w:rsid w:val="0F2576B2"/>
    <w:rsid w:val="0F545B7F"/>
    <w:rsid w:val="0F64430D"/>
    <w:rsid w:val="0F712C18"/>
    <w:rsid w:val="0F7D29F4"/>
    <w:rsid w:val="0FD61500"/>
    <w:rsid w:val="0FF21351"/>
    <w:rsid w:val="0FFC03C7"/>
    <w:rsid w:val="105C22ED"/>
    <w:rsid w:val="10775F92"/>
    <w:rsid w:val="10C046A8"/>
    <w:rsid w:val="10CD2773"/>
    <w:rsid w:val="10D93D58"/>
    <w:rsid w:val="112452F4"/>
    <w:rsid w:val="11562EE3"/>
    <w:rsid w:val="11572709"/>
    <w:rsid w:val="115B3845"/>
    <w:rsid w:val="11785741"/>
    <w:rsid w:val="11787F4E"/>
    <w:rsid w:val="118553AA"/>
    <w:rsid w:val="11B04BAF"/>
    <w:rsid w:val="11C46591"/>
    <w:rsid w:val="12150999"/>
    <w:rsid w:val="1243713F"/>
    <w:rsid w:val="12480C96"/>
    <w:rsid w:val="126413D1"/>
    <w:rsid w:val="12775DA0"/>
    <w:rsid w:val="128F653B"/>
    <w:rsid w:val="12920D03"/>
    <w:rsid w:val="12C2271E"/>
    <w:rsid w:val="12E16FBB"/>
    <w:rsid w:val="12EA58B2"/>
    <w:rsid w:val="135223DB"/>
    <w:rsid w:val="1362423E"/>
    <w:rsid w:val="13982881"/>
    <w:rsid w:val="13C41C19"/>
    <w:rsid w:val="13E80334"/>
    <w:rsid w:val="140D2FA6"/>
    <w:rsid w:val="143F4B90"/>
    <w:rsid w:val="146262CB"/>
    <w:rsid w:val="14890C14"/>
    <w:rsid w:val="149740C9"/>
    <w:rsid w:val="14990D7F"/>
    <w:rsid w:val="14AA2883"/>
    <w:rsid w:val="14C2098D"/>
    <w:rsid w:val="14DB49E4"/>
    <w:rsid w:val="14E5372A"/>
    <w:rsid w:val="150F5446"/>
    <w:rsid w:val="151936CC"/>
    <w:rsid w:val="15272AA9"/>
    <w:rsid w:val="15464E18"/>
    <w:rsid w:val="159313EF"/>
    <w:rsid w:val="15A8490E"/>
    <w:rsid w:val="15BA4AE4"/>
    <w:rsid w:val="15E87278"/>
    <w:rsid w:val="15F61191"/>
    <w:rsid w:val="16033395"/>
    <w:rsid w:val="167734DA"/>
    <w:rsid w:val="16795EDC"/>
    <w:rsid w:val="1682330F"/>
    <w:rsid w:val="16C16C0C"/>
    <w:rsid w:val="16C52283"/>
    <w:rsid w:val="17136803"/>
    <w:rsid w:val="17521F43"/>
    <w:rsid w:val="17587B12"/>
    <w:rsid w:val="177E536F"/>
    <w:rsid w:val="1786734F"/>
    <w:rsid w:val="179417F6"/>
    <w:rsid w:val="17A75D39"/>
    <w:rsid w:val="17A766B0"/>
    <w:rsid w:val="17C920BD"/>
    <w:rsid w:val="17E50026"/>
    <w:rsid w:val="17EB2B35"/>
    <w:rsid w:val="17F754BE"/>
    <w:rsid w:val="17FB5196"/>
    <w:rsid w:val="17FC299A"/>
    <w:rsid w:val="18190BD2"/>
    <w:rsid w:val="18272697"/>
    <w:rsid w:val="186D286D"/>
    <w:rsid w:val="189C3DD2"/>
    <w:rsid w:val="18AB0752"/>
    <w:rsid w:val="18C4012D"/>
    <w:rsid w:val="18EE3EEA"/>
    <w:rsid w:val="19312AE0"/>
    <w:rsid w:val="197002C9"/>
    <w:rsid w:val="19742633"/>
    <w:rsid w:val="19A20525"/>
    <w:rsid w:val="19A854D4"/>
    <w:rsid w:val="19E72640"/>
    <w:rsid w:val="1A3364F6"/>
    <w:rsid w:val="1A631CE6"/>
    <w:rsid w:val="1A6B2B46"/>
    <w:rsid w:val="1A8C54FF"/>
    <w:rsid w:val="1AAC2A3C"/>
    <w:rsid w:val="1ABA077E"/>
    <w:rsid w:val="1AD1095A"/>
    <w:rsid w:val="1B0A0869"/>
    <w:rsid w:val="1B7A01F6"/>
    <w:rsid w:val="1B9B7873"/>
    <w:rsid w:val="1B9F680C"/>
    <w:rsid w:val="1BC67798"/>
    <w:rsid w:val="1BDF4DA0"/>
    <w:rsid w:val="1C0668BA"/>
    <w:rsid w:val="1C0A3C46"/>
    <w:rsid w:val="1C0A51C9"/>
    <w:rsid w:val="1C6913DF"/>
    <w:rsid w:val="1CA72923"/>
    <w:rsid w:val="1CA9584D"/>
    <w:rsid w:val="1CB66ED9"/>
    <w:rsid w:val="1CB826A2"/>
    <w:rsid w:val="1CC46FC0"/>
    <w:rsid w:val="1CD66009"/>
    <w:rsid w:val="1D0917FE"/>
    <w:rsid w:val="1D855EA3"/>
    <w:rsid w:val="1D9301DD"/>
    <w:rsid w:val="1DE53F20"/>
    <w:rsid w:val="1DE86797"/>
    <w:rsid w:val="1DEA7B4D"/>
    <w:rsid w:val="1DF23C53"/>
    <w:rsid w:val="1DF453FC"/>
    <w:rsid w:val="1DFF326F"/>
    <w:rsid w:val="1E132DB0"/>
    <w:rsid w:val="1E3C4FF7"/>
    <w:rsid w:val="1E4A3A9A"/>
    <w:rsid w:val="1E78611A"/>
    <w:rsid w:val="1E9841B8"/>
    <w:rsid w:val="1EA408D2"/>
    <w:rsid w:val="1EEB5AAC"/>
    <w:rsid w:val="1EF96F8D"/>
    <w:rsid w:val="1F030CCB"/>
    <w:rsid w:val="1F0E7410"/>
    <w:rsid w:val="1F114C3D"/>
    <w:rsid w:val="1F1634EF"/>
    <w:rsid w:val="1F305846"/>
    <w:rsid w:val="1F5F0232"/>
    <w:rsid w:val="1F6D0D65"/>
    <w:rsid w:val="1F85726F"/>
    <w:rsid w:val="1FA5784C"/>
    <w:rsid w:val="1FE53CA1"/>
    <w:rsid w:val="1FF64E7C"/>
    <w:rsid w:val="1FF669A5"/>
    <w:rsid w:val="1FF7740B"/>
    <w:rsid w:val="20146ECD"/>
    <w:rsid w:val="20B84AF6"/>
    <w:rsid w:val="20BC7606"/>
    <w:rsid w:val="20CB7E40"/>
    <w:rsid w:val="20D15D3E"/>
    <w:rsid w:val="20D24CD4"/>
    <w:rsid w:val="20E33997"/>
    <w:rsid w:val="20F03A5C"/>
    <w:rsid w:val="2106714B"/>
    <w:rsid w:val="211B5706"/>
    <w:rsid w:val="212A0DEB"/>
    <w:rsid w:val="2136222F"/>
    <w:rsid w:val="21532AC4"/>
    <w:rsid w:val="218B5B48"/>
    <w:rsid w:val="21F53A4E"/>
    <w:rsid w:val="21FD1FC5"/>
    <w:rsid w:val="2207390A"/>
    <w:rsid w:val="222A65C2"/>
    <w:rsid w:val="222B161A"/>
    <w:rsid w:val="224A46AF"/>
    <w:rsid w:val="224C0D8C"/>
    <w:rsid w:val="22695917"/>
    <w:rsid w:val="227C751B"/>
    <w:rsid w:val="22857DBC"/>
    <w:rsid w:val="22A14441"/>
    <w:rsid w:val="22DC0AC4"/>
    <w:rsid w:val="22EE7EF9"/>
    <w:rsid w:val="22FB72B0"/>
    <w:rsid w:val="231220D5"/>
    <w:rsid w:val="233F4C8A"/>
    <w:rsid w:val="23584718"/>
    <w:rsid w:val="237162F2"/>
    <w:rsid w:val="237243BB"/>
    <w:rsid w:val="237B3BB9"/>
    <w:rsid w:val="237F45F2"/>
    <w:rsid w:val="23872FCC"/>
    <w:rsid w:val="23B42DF7"/>
    <w:rsid w:val="23BA0DF3"/>
    <w:rsid w:val="23C6351A"/>
    <w:rsid w:val="23C86EF6"/>
    <w:rsid w:val="23CC602C"/>
    <w:rsid w:val="23F042ED"/>
    <w:rsid w:val="24277570"/>
    <w:rsid w:val="24767389"/>
    <w:rsid w:val="2496655F"/>
    <w:rsid w:val="24CC6BC3"/>
    <w:rsid w:val="24E76B61"/>
    <w:rsid w:val="25082E35"/>
    <w:rsid w:val="25341176"/>
    <w:rsid w:val="25756D5E"/>
    <w:rsid w:val="257815A1"/>
    <w:rsid w:val="2586678B"/>
    <w:rsid w:val="259325EF"/>
    <w:rsid w:val="25B3754D"/>
    <w:rsid w:val="25D97A30"/>
    <w:rsid w:val="25E22651"/>
    <w:rsid w:val="25EA7A77"/>
    <w:rsid w:val="26243F56"/>
    <w:rsid w:val="26367CB1"/>
    <w:rsid w:val="263B5920"/>
    <w:rsid w:val="26480286"/>
    <w:rsid w:val="264B5708"/>
    <w:rsid w:val="266656B5"/>
    <w:rsid w:val="269E78D4"/>
    <w:rsid w:val="26B30631"/>
    <w:rsid w:val="26EB4054"/>
    <w:rsid w:val="27011921"/>
    <w:rsid w:val="270A4179"/>
    <w:rsid w:val="27191AB4"/>
    <w:rsid w:val="27363B42"/>
    <w:rsid w:val="273B0808"/>
    <w:rsid w:val="274110A3"/>
    <w:rsid w:val="2747006A"/>
    <w:rsid w:val="278C44A0"/>
    <w:rsid w:val="27A37728"/>
    <w:rsid w:val="27A9026B"/>
    <w:rsid w:val="27B601D7"/>
    <w:rsid w:val="27D43B63"/>
    <w:rsid w:val="27F4164C"/>
    <w:rsid w:val="28D21217"/>
    <w:rsid w:val="28DD3FF4"/>
    <w:rsid w:val="28FD07C7"/>
    <w:rsid w:val="290721FF"/>
    <w:rsid w:val="290C011E"/>
    <w:rsid w:val="292B783B"/>
    <w:rsid w:val="296D2D53"/>
    <w:rsid w:val="296E56EC"/>
    <w:rsid w:val="2A64290E"/>
    <w:rsid w:val="2AA9295E"/>
    <w:rsid w:val="2ADB57A6"/>
    <w:rsid w:val="2B0B3932"/>
    <w:rsid w:val="2B1C263E"/>
    <w:rsid w:val="2B1F3F4A"/>
    <w:rsid w:val="2B276305"/>
    <w:rsid w:val="2B427A94"/>
    <w:rsid w:val="2B6C2D49"/>
    <w:rsid w:val="2B6E3078"/>
    <w:rsid w:val="2BFA302D"/>
    <w:rsid w:val="2BFB5F57"/>
    <w:rsid w:val="2C16034A"/>
    <w:rsid w:val="2C266E97"/>
    <w:rsid w:val="2C423FBA"/>
    <w:rsid w:val="2C642611"/>
    <w:rsid w:val="2CB0066B"/>
    <w:rsid w:val="2CC3731B"/>
    <w:rsid w:val="2CC42422"/>
    <w:rsid w:val="2CC648DB"/>
    <w:rsid w:val="2CDD7B68"/>
    <w:rsid w:val="2CE41C64"/>
    <w:rsid w:val="2CEA7DE5"/>
    <w:rsid w:val="2D81520C"/>
    <w:rsid w:val="2D8A7C4C"/>
    <w:rsid w:val="2D9479C5"/>
    <w:rsid w:val="2D951863"/>
    <w:rsid w:val="2D9A6DF9"/>
    <w:rsid w:val="2DAC1139"/>
    <w:rsid w:val="2DB308CF"/>
    <w:rsid w:val="2DC0687D"/>
    <w:rsid w:val="2DCA47DA"/>
    <w:rsid w:val="2DD81A89"/>
    <w:rsid w:val="2DE0481C"/>
    <w:rsid w:val="2DF726E7"/>
    <w:rsid w:val="2E38566C"/>
    <w:rsid w:val="2E4975C4"/>
    <w:rsid w:val="2E645F34"/>
    <w:rsid w:val="2E835D03"/>
    <w:rsid w:val="2E8B7C0B"/>
    <w:rsid w:val="2EA730A8"/>
    <w:rsid w:val="2EB238C3"/>
    <w:rsid w:val="2EE33DA8"/>
    <w:rsid w:val="2EF658A8"/>
    <w:rsid w:val="2F16397F"/>
    <w:rsid w:val="2F28045F"/>
    <w:rsid w:val="2F332092"/>
    <w:rsid w:val="2F445DED"/>
    <w:rsid w:val="2F451798"/>
    <w:rsid w:val="2F495132"/>
    <w:rsid w:val="2F582B13"/>
    <w:rsid w:val="2F833F43"/>
    <w:rsid w:val="2F890F23"/>
    <w:rsid w:val="2FA7072D"/>
    <w:rsid w:val="2FB56058"/>
    <w:rsid w:val="2FC114F6"/>
    <w:rsid w:val="2FE02AA9"/>
    <w:rsid w:val="2FFD501E"/>
    <w:rsid w:val="3003182A"/>
    <w:rsid w:val="302E1AAD"/>
    <w:rsid w:val="30526C90"/>
    <w:rsid w:val="30577AED"/>
    <w:rsid w:val="30580EFB"/>
    <w:rsid w:val="30693AEA"/>
    <w:rsid w:val="30777CB6"/>
    <w:rsid w:val="30B852B0"/>
    <w:rsid w:val="30D32994"/>
    <w:rsid w:val="31006B10"/>
    <w:rsid w:val="311E12D3"/>
    <w:rsid w:val="31244B4B"/>
    <w:rsid w:val="313A5DBD"/>
    <w:rsid w:val="315D5E5E"/>
    <w:rsid w:val="31793FA2"/>
    <w:rsid w:val="317F78F7"/>
    <w:rsid w:val="31890CE8"/>
    <w:rsid w:val="318D0B17"/>
    <w:rsid w:val="32031671"/>
    <w:rsid w:val="320650C8"/>
    <w:rsid w:val="32175DF0"/>
    <w:rsid w:val="3218018A"/>
    <w:rsid w:val="3232544B"/>
    <w:rsid w:val="324E78B5"/>
    <w:rsid w:val="325B2E56"/>
    <w:rsid w:val="32AA1F91"/>
    <w:rsid w:val="32AC26DF"/>
    <w:rsid w:val="32AF43B0"/>
    <w:rsid w:val="32BC0FF0"/>
    <w:rsid w:val="32C149DD"/>
    <w:rsid w:val="32DA470D"/>
    <w:rsid w:val="32E649D0"/>
    <w:rsid w:val="33136CFF"/>
    <w:rsid w:val="33371A72"/>
    <w:rsid w:val="33390202"/>
    <w:rsid w:val="334A0C26"/>
    <w:rsid w:val="346A5397"/>
    <w:rsid w:val="3493507E"/>
    <w:rsid w:val="34A51747"/>
    <w:rsid w:val="34A769B6"/>
    <w:rsid w:val="34B051D3"/>
    <w:rsid w:val="34B278A3"/>
    <w:rsid w:val="34DE67BA"/>
    <w:rsid w:val="34ED6D0E"/>
    <w:rsid w:val="34F72DB2"/>
    <w:rsid w:val="35152B59"/>
    <w:rsid w:val="3515795B"/>
    <w:rsid w:val="35262D36"/>
    <w:rsid w:val="35325A5A"/>
    <w:rsid w:val="353E5275"/>
    <w:rsid w:val="3563012C"/>
    <w:rsid w:val="356C1DB7"/>
    <w:rsid w:val="35715CE6"/>
    <w:rsid w:val="35885B3A"/>
    <w:rsid w:val="35983E80"/>
    <w:rsid w:val="35BE3A0A"/>
    <w:rsid w:val="35EA6CED"/>
    <w:rsid w:val="36304577"/>
    <w:rsid w:val="36306B6D"/>
    <w:rsid w:val="364336FF"/>
    <w:rsid w:val="36644998"/>
    <w:rsid w:val="366D0109"/>
    <w:rsid w:val="36763614"/>
    <w:rsid w:val="367730AA"/>
    <w:rsid w:val="367A4FAA"/>
    <w:rsid w:val="367F4830"/>
    <w:rsid w:val="3694710F"/>
    <w:rsid w:val="36BE4736"/>
    <w:rsid w:val="36E95B44"/>
    <w:rsid w:val="36E96C8F"/>
    <w:rsid w:val="37062781"/>
    <w:rsid w:val="3716327C"/>
    <w:rsid w:val="374E7B96"/>
    <w:rsid w:val="3772203D"/>
    <w:rsid w:val="377E2E1C"/>
    <w:rsid w:val="378B1CF6"/>
    <w:rsid w:val="37DD45E2"/>
    <w:rsid w:val="37FD2E25"/>
    <w:rsid w:val="38015FAE"/>
    <w:rsid w:val="381A5764"/>
    <w:rsid w:val="381F7242"/>
    <w:rsid w:val="38265EAB"/>
    <w:rsid w:val="385A4178"/>
    <w:rsid w:val="388D181E"/>
    <w:rsid w:val="38934980"/>
    <w:rsid w:val="38AB6FC2"/>
    <w:rsid w:val="38B56D0F"/>
    <w:rsid w:val="38B6239A"/>
    <w:rsid w:val="38D77A15"/>
    <w:rsid w:val="38F85156"/>
    <w:rsid w:val="393828FA"/>
    <w:rsid w:val="394F4603"/>
    <w:rsid w:val="39663667"/>
    <w:rsid w:val="398F0A58"/>
    <w:rsid w:val="399B3BF4"/>
    <w:rsid w:val="39C735B0"/>
    <w:rsid w:val="39D26D32"/>
    <w:rsid w:val="3A1624EB"/>
    <w:rsid w:val="3A1C6596"/>
    <w:rsid w:val="3A56276E"/>
    <w:rsid w:val="3A91698A"/>
    <w:rsid w:val="3A956921"/>
    <w:rsid w:val="3ACB6D8D"/>
    <w:rsid w:val="3AFB54E2"/>
    <w:rsid w:val="3AFB6EE0"/>
    <w:rsid w:val="3B1D6CB3"/>
    <w:rsid w:val="3B2C2661"/>
    <w:rsid w:val="3B3B04E5"/>
    <w:rsid w:val="3B7867A9"/>
    <w:rsid w:val="3BB9501F"/>
    <w:rsid w:val="3BC02168"/>
    <w:rsid w:val="3C0857B1"/>
    <w:rsid w:val="3C1828E5"/>
    <w:rsid w:val="3C1F2C7A"/>
    <w:rsid w:val="3C353297"/>
    <w:rsid w:val="3C356FDA"/>
    <w:rsid w:val="3C44366F"/>
    <w:rsid w:val="3C62395C"/>
    <w:rsid w:val="3C765FA1"/>
    <w:rsid w:val="3C7E0878"/>
    <w:rsid w:val="3CC711B8"/>
    <w:rsid w:val="3CF53ADE"/>
    <w:rsid w:val="3D0E482D"/>
    <w:rsid w:val="3D4978AE"/>
    <w:rsid w:val="3D5D51E9"/>
    <w:rsid w:val="3DD012FC"/>
    <w:rsid w:val="3DD43311"/>
    <w:rsid w:val="3DD447AA"/>
    <w:rsid w:val="3DEA57EF"/>
    <w:rsid w:val="3DF77CAC"/>
    <w:rsid w:val="3DF9290A"/>
    <w:rsid w:val="3E063FCD"/>
    <w:rsid w:val="3E0C02AD"/>
    <w:rsid w:val="3E446F50"/>
    <w:rsid w:val="3E454703"/>
    <w:rsid w:val="3E4B694A"/>
    <w:rsid w:val="3E571038"/>
    <w:rsid w:val="3E6C4EF7"/>
    <w:rsid w:val="3E790DF1"/>
    <w:rsid w:val="3EAB159A"/>
    <w:rsid w:val="3F5862D9"/>
    <w:rsid w:val="3F5B0C8D"/>
    <w:rsid w:val="3F5E0E50"/>
    <w:rsid w:val="3F7E0C66"/>
    <w:rsid w:val="3F8F64F8"/>
    <w:rsid w:val="3FD608FC"/>
    <w:rsid w:val="400D2B0D"/>
    <w:rsid w:val="40AB1B28"/>
    <w:rsid w:val="40C006E0"/>
    <w:rsid w:val="40CD058B"/>
    <w:rsid w:val="40E752A2"/>
    <w:rsid w:val="40FC01AB"/>
    <w:rsid w:val="41070676"/>
    <w:rsid w:val="410A0A4E"/>
    <w:rsid w:val="411C1737"/>
    <w:rsid w:val="414058BF"/>
    <w:rsid w:val="41441CEE"/>
    <w:rsid w:val="416A3D66"/>
    <w:rsid w:val="41873690"/>
    <w:rsid w:val="41BC7785"/>
    <w:rsid w:val="42206905"/>
    <w:rsid w:val="422C4537"/>
    <w:rsid w:val="42B35E3B"/>
    <w:rsid w:val="42FE7B65"/>
    <w:rsid w:val="432F24D6"/>
    <w:rsid w:val="435608BE"/>
    <w:rsid w:val="439648C9"/>
    <w:rsid w:val="439E6F4C"/>
    <w:rsid w:val="43DA058F"/>
    <w:rsid w:val="440A30C6"/>
    <w:rsid w:val="441349E5"/>
    <w:rsid w:val="44161A58"/>
    <w:rsid w:val="44233260"/>
    <w:rsid w:val="44540E7C"/>
    <w:rsid w:val="448B2417"/>
    <w:rsid w:val="448D614C"/>
    <w:rsid w:val="44D821B0"/>
    <w:rsid w:val="44F20500"/>
    <w:rsid w:val="45052495"/>
    <w:rsid w:val="451F3202"/>
    <w:rsid w:val="453C432F"/>
    <w:rsid w:val="45644CFD"/>
    <w:rsid w:val="457D66DF"/>
    <w:rsid w:val="45CC096C"/>
    <w:rsid w:val="45D77996"/>
    <w:rsid w:val="45E3313D"/>
    <w:rsid w:val="46576AEA"/>
    <w:rsid w:val="466E4D33"/>
    <w:rsid w:val="46753B1A"/>
    <w:rsid w:val="467D085B"/>
    <w:rsid w:val="46A067CC"/>
    <w:rsid w:val="46AF043D"/>
    <w:rsid w:val="46F672EC"/>
    <w:rsid w:val="46FD7182"/>
    <w:rsid w:val="46FF3A0D"/>
    <w:rsid w:val="470E5DCC"/>
    <w:rsid w:val="4723479F"/>
    <w:rsid w:val="47274699"/>
    <w:rsid w:val="47360B83"/>
    <w:rsid w:val="47461AE6"/>
    <w:rsid w:val="47657186"/>
    <w:rsid w:val="47AC1516"/>
    <w:rsid w:val="47C41BF7"/>
    <w:rsid w:val="47DB0C7B"/>
    <w:rsid w:val="47DD3D69"/>
    <w:rsid w:val="47E04948"/>
    <w:rsid w:val="48054FC0"/>
    <w:rsid w:val="480E1A14"/>
    <w:rsid w:val="48226512"/>
    <w:rsid w:val="48393AFD"/>
    <w:rsid w:val="48682462"/>
    <w:rsid w:val="48980E37"/>
    <w:rsid w:val="48A27E04"/>
    <w:rsid w:val="48DD4D14"/>
    <w:rsid w:val="48E26148"/>
    <w:rsid w:val="49070A2D"/>
    <w:rsid w:val="49340377"/>
    <w:rsid w:val="493F3E73"/>
    <w:rsid w:val="495F5CF7"/>
    <w:rsid w:val="496B1C3C"/>
    <w:rsid w:val="49C3659B"/>
    <w:rsid w:val="49C5171D"/>
    <w:rsid w:val="49EC43D9"/>
    <w:rsid w:val="49F2687D"/>
    <w:rsid w:val="4A295B74"/>
    <w:rsid w:val="4A362D6E"/>
    <w:rsid w:val="4A4C16EF"/>
    <w:rsid w:val="4A4C7542"/>
    <w:rsid w:val="4A4F070A"/>
    <w:rsid w:val="4A653D91"/>
    <w:rsid w:val="4A7E51DF"/>
    <w:rsid w:val="4A8A3E76"/>
    <w:rsid w:val="4AA6538E"/>
    <w:rsid w:val="4AFF5FDC"/>
    <w:rsid w:val="4B4A4DDE"/>
    <w:rsid w:val="4B6D4677"/>
    <w:rsid w:val="4B7D765B"/>
    <w:rsid w:val="4B9E688E"/>
    <w:rsid w:val="4BC572A5"/>
    <w:rsid w:val="4C0F7774"/>
    <w:rsid w:val="4C3C6EF5"/>
    <w:rsid w:val="4C637B75"/>
    <w:rsid w:val="4C716303"/>
    <w:rsid w:val="4CC71974"/>
    <w:rsid w:val="4CDE2795"/>
    <w:rsid w:val="4D07457C"/>
    <w:rsid w:val="4D0868A0"/>
    <w:rsid w:val="4D0C784B"/>
    <w:rsid w:val="4D1047A6"/>
    <w:rsid w:val="4D1C34B0"/>
    <w:rsid w:val="4D202133"/>
    <w:rsid w:val="4D296211"/>
    <w:rsid w:val="4D2A1DCB"/>
    <w:rsid w:val="4D3B07BE"/>
    <w:rsid w:val="4D474569"/>
    <w:rsid w:val="4D541156"/>
    <w:rsid w:val="4D5F738B"/>
    <w:rsid w:val="4D8600B1"/>
    <w:rsid w:val="4DA12BE9"/>
    <w:rsid w:val="4DA15DC3"/>
    <w:rsid w:val="4DAB6A63"/>
    <w:rsid w:val="4DB31AE3"/>
    <w:rsid w:val="4DB33374"/>
    <w:rsid w:val="4DBA11E5"/>
    <w:rsid w:val="4DC562B9"/>
    <w:rsid w:val="4DC95F0F"/>
    <w:rsid w:val="4DE8323A"/>
    <w:rsid w:val="4E015CB3"/>
    <w:rsid w:val="4E303D25"/>
    <w:rsid w:val="4E4D01F2"/>
    <w:rsid w:val="4E5F21BE"/>
    <w:rsid w:val="4E631A7E"/>
    <w:rsid w:val="4E8449C5"/>
    <w:rsid w:val="4E991C4F"/>
    <w:rsid w:val="4E99238E"/>
    <w:rsid w:val="4EB81323"/>
    <w:rsid w:val="4EDF5706"/>
    <w:rsid w:val="4EF02B21"/>
    <w:rsid w:val="4F011F27"/>
    <w:rsid w:val="4F3A5DB8"/>
    <w:rsid w:val="4F3C5A0B"/>
    <w:rsid w:val="4FAE4132"/>
    <w:rsid w:val="4FDD0A8D"/>
    <w:rsid w:val="4FF21759"/>
    <w:rsid w:val="4FFA7F8D"/>
    <w:rsid w:val="501B6571"/>
    <w:rsid w:val="501E7D91"/>
    <w:rsid w:val="50231E66"/>
    <w:rsid w:val="502A7CC2"/>
    <w:rsid w:val="50352CAA"/>
    <w:rsid w:val="50851301"/>
    <w:rsid w:val="50AD28D4"/>
    <w:rsid w:val="50BD2EFE"/>
    <w:rsid w:val="50D23DAD"/>
    <w:rsid w:val="50FA4FFC"/>
    <w:rsid w:val="51226FDE"/>
    <w:rsid w:val="51300724"/>
    <w:rsid w:val="513B49A6"/>
    <w:rsid w:val="515B66E1"/>
    <w:rsid w:val="51692152"/>
    <w:rsid w:val="51782435"/>
    <w:rsid w:val="51B20F31"/>
    <w:rsid w:val="51BA2B7D"/>
    <w:rsid w:val="51BA5A19"/>
    <w:rsid w:val="51C87FBD"/>
    <w:rsid w:val="51FB3CFC"/>
    <w:rsid w:val="525821FF"/>
    <w:rsid w:val="5258410D"/>
    <w:rsid w:val="52773DC9"/>
    <w:rsid w:val="5282175F"/>
    <w:rsid w:val="52CB21B6"/>
    <w:rsid w:val="52CC28D5"/>
    <w:rsid w:val="52E91437"/>
    <w:rsid w:val="52EA75F0"/>
    <w:rsid w:val="530F2C1C"/>
    <w:rsid w:val="53147BAD"/>
    <w:rsid w:val="532A7334"/>
    <w:rsid w:val="532E1B7B"/>
    <w:rsid w:val="533D6F5A"/>
    <w:rsid w:val="5397183E"/>
    <w:rsid w:val="53B366C3"/>
    <w:rsid w:val="53EC0011"/>
    <w:rsid w:val="546D779F"/>
    <w:rsid w:val="546E2E01"/>
    <w:rsid w:val="549C3055"/>
    <w:rsid w:val="54D377C0"/>
    <w:rsid w:val="54DE217C"/>
    <w:rsid w:val="54FB71A4"/>
    <w:rsid w:val="550350E4"/>
    <w:rsid w:val="55194117"/>
    <w:rsid w:val="551A6349"/>
    <w:rsid w:val="55656EB1"/>
    <w:rsid w:val="55796053"/>
    <w:rsid w:val="557F6943"/>
    <w:rsid w:val="559809FF"/>
    <w:rsid w:val="55D65F99"/>
    <w:rsid w:val="56005C8C"/>
    <w:rsid w:val="562F5B68"/>
    <w:rsid w:val="563149C8"/>
    <w:rsid w:val="5671054D"/>
    <w:rsid w:val="568C623C"/>
    <w:rsid w:val="56BC069B"/>
    <w:rsid w:val="56C57033"/>
    <w:rsid w:val="56E56B1A"/>
    <w:rsid w:val="56F64741"/>
    <w:rsid w:val="57401260"/>
    <w:rsid w:val="578F33BC"/>
    <w:rsid w:val="57AF4163"/>
    <w:rsid w:val="57E57889"/>
    <w:rsid w:val="5808608D"/>
    <w:rsid w:val="580E3891"/>
    <w:rsid w:val="581E0E3F"/>
    <w:rsid w:val="585554EC"/>
    <w:rsid w:val="586B4D4E"/>
    <w:rsid w:val="586C7D9F"/>
    <w:rsid w:val="58934008"/>
    <w:rsid w:val="58BE1286"/>
    <w:rsid w:val="58C92EA5"/>
    <w:rsid w:val="58E20089"/>
    <w:rsid w:val="58E44AC9"/>
    <w:rsid w:val="58F555F1"/>
    <w:rsid w:val="59033914"/>
    <w:rsid w:val="594F7815"/>
    <w:rsid w:val="59557421"/>
    <w:rsid w:val="598827B7"/>
    <w:rsid w:val="598E1B1F"/>
    <w:rsid w:val="5997337D"/>
    <w:rsid w:val="59984948"/>
    <w:rsid w:val="59996A13"/>
    <w:rsid w:val="599C3297"/>
    <w:rsid w:val="59A76C32"/>
    <w:rsid w:val="59AD6CF7"/>
    <w:rsid w:val="59ED553C"/>
    <w:rsid w:val="5A077EC7"/>
    <w:rsid w:val="5A0F5DA0"/>
    <w:rsid w:val="5A272C57"/>
    <w:rsid w:val="5A390D8D"/>
    <w:rsid w:val="5A53114D"/>
    <w:rsid w:val="5A5504AC"/>
    <w:rsid w:val="5A8D64C5"/>
    <w:rsid w:val="5ACB5B36"/>
    <w:rsid w:val="5ACD37CD"/>
    <w:rsid w:val="5AD0136E"/>
    <w:rsid w:val="5AEA0C76"/>
    <w:rsid w:val="5AF50945"/>
    <w:rsid w:val="5B0C6FF5"/>
    <w:rsid w:val="5B4A48CF"/>
    <w:rsid w:val="5B506BA9"/>
    <w:rsid w:val="5BCE2ECA"/>
    <w:rsid w:val="5C703C1F"/>
    <w:rsid w:val="5C725EE5"/>
    <w:rsid w:val="5C934C33"/>
    <w:rsid w:val="5C9E5215"/>
    <w:rsid w:val="5CA15D7E"/>
    <w:rsid w:val="5CB12EC2"/>
    <w:rsid w:val="5CC547AC"/>
    <w:rsid w:val="5D36657E"/>
    <w:rsid w:val="5D3912BA"/>
    <w:rsid w:val="5D45740A"/>
    <w:rsid w:val="5D5233FA"/>
    <w:rsid w:val="5D693F88"/>
    <w:rsid w:val="5D8F7D67"/>
    <w:rsid w:val="5DC00C03"/>
    <w:rsid w:val="5DC05B73"/>
    <w:rsid w:val="5EC24E59"/>
    <w:rsid w:val="5ED36906"/>
    <w:rsid w:val="5F147AB5"/>
    <w:rsid w:val="5F2B4FE6"/>
    <w:rsid w:val="5F4A4EC2"/>
    <w:rsid w:val="5F4F6BF0"/>
    <w:rsid w:val="5F6F5EAB"/>
    <w:rsid w:val="5F9D1400"/>
    <w:rsid w:val="5F9F2AB7"/>
    <w:rsid w:val="5FAC120F"/>
    <w:rsid w:val="60137AB3"/>
    <w:rsid w:val="607A0E58"/>
    <w:rsid w:val="607A5A79"/>
    <w:rsid w:val="60D070AF"/>
    <w:rsid w:val="60D8509E"/>
    <w:rsid w:val="60E47214"/>
    <w:rsid w:val="610A0454"/>
    <w:rsid w:val="611F28E5"/>
    <w:rsid w:val="61604275"/>
    <w:rsid w:val="61AF3115"/>
    <w:rsid w:val="62130608"/>
    <w:rsid w:val="62330232"/>
    <w:rsid w:val="6244258A"/>
    <w:rsid w:val="626213D5"/>
    <w:rsid w:val="62A7667C"/>
    <w:rsid w:val="62B955B2"/>
    <w:rsid w:val="62D32454"/>
    <w:rsid w:val="62D83863"/>
    <w:rsid w:val="630216D2"/>
    <w:rsid w:val="63326DF8"/>
    <w:rsid w:val="63422498"/>
    <w:rsid w:val="634E7710"/>
    <w:rsid w:val="635F2CB7"/>
    <w:rsid w:val="63C93AE3"/>
    <w:rsid w:val="63FA3EEC"/>
    <w:rsid w:val="64C83416"/>
    <w:rsid w:val="64F7598E"/>
    <w:rsid w:val="64F75F45"/>
    <w:rsid w:val="6543624A"/>
    <w:rsid w:val="65736BFA"/>
    <w:rsid w:val="657A7047"/>
    <w:rsid w:val="65AF6D31"/>
    <w:rsid w:val="65D9794A"/>
    <w:rsid w:val="65F32E67"/>
    <w:rsid w:val="66124BE7"/>
    <w:rsid w:val="661C0BD2"/>
    <w:rsid w:val="667E50C0"/>
    <w:rsid w:val="6688201F"/>
    <w:rsid w:val="66887471"/>
    <w:rsid w:val="66C22DC0"/>
    <w:rsid w:val="66FA330E"/>
    <w:rsid w:val="67066672"/>
    <w:rsid w:val="670B7D26"/>
    <w:rsid w:val="67153874"/>
    <w:rsid w:val="671E53E3"/>
    <w:rsid w:val="672E1659"/>
    <w:rsid w:val="67460F1D"/>
    <w:rsid w:val="67491DD9"/>
    <w:rsid w:val="67836540"/>
    <w:rsid w:val="67962304"/>
    <w:rsid w:val="67B25301"/>
    <w:rsid w:val="67BC3983"/>
    <w:rsid w:val="67D860E4"/>
    <w:rsid w:val="684C3014"/>
    <w:rsid w:val="68610DB2"/>
    <w:rsid w:val="68776E78"/>
    <w:rsid w:val="68B73D0C"/>
    <w:rsid w:val="68C95E95"/>
    <w:rsid w:val="68CB7CB0"/>
    <w:rsid w:val="68CD58C3"/>
    <w:rsid w:val="68CE59D5"/>
    <w:rsid w:val="68E32C9D"/>
    <w:rsid w:val="691930F2"/>
    <w:rsid w:val="6934181C"/>
    <w:rsid w:val="69391B32"/>
    <w:rsid w:val="693B38D5"/>
    <w:rsid w:val="695016DD"/>
    <w:rsid w:val="69516FB7"/>
    <w:rsid w:val="695B73AA"/>
    <w:rsid w:val="6969612E"/>
    <w:rsid w:val="69877955"/>
    <w:rsid w:val="69A258E3"/>
    <w:rsid w:val="69A328B0"/>
    <w:rsid w:val="69CD51AB"/>
    <w:rsid w:val="69D11D9C"/>
    <w:rsid w:val="69FB07DD"/>
    <w:rsid w:val="6A796CF1"/>
    <w:rsid w:val="6A8269EC"/>
    <w:rsid w:val="6AD82DAD"/>
    <w:rsid w:val="6ADB1D67"/>
    <w:rsid w:val="6AE74F8B"/>
    <w:rsid w:val="6B341B9B"/>
    <w:rsid w:val="6B38371A"/>
    <w:rsid w:val="6B552C66"/>
    <w:rsid w:val="6B691B63"/>
    <w:rsid w:val="6B762E12"/>
    <w:rsid w:val="6B9D0866"/>
    <w:rsid w:val="6BB56115"/>
    <w:rsid w:val="6BBB0725"/>
    <w:rsid w:val="6BDD167B"/>
    <w:rsid w:val="6BE73252"/>
    <w:rsid w:val="6BE77747"/>
    <w:rsid w:val="6BE86D8C"/>
    <w:rsid w:val="6C014CB9"/>
    <w:rsid w:val="6C122F19"/>
    <w:rsid w:val="6C1F0321"/>
    <w:rsid w:val="6C4C3B37"/>
    <w:rsid w:val="6C5E7412"/>
    <w:rsid w:val="6C84559E"/>
    <w:rsid w:val="6C900182"/>
    <w:rsid w:val="6C976321"/>
    <w:rsid w:val="6CC066E5"/>
    <w:rsid w:val="6CFB4DDC"/>
    <w:rsid w:val="6D033C6F"/>
    <w:rsid w:val="6D0C533C"/>
    <w:rsid w:val="6D0E2CCA"/>
    <w:rsid w:val="6D2A1DE7"/>
    <w:rsid w:val="6D791063"/>
    <w:rsid w:val="6D9401D7"/>
    <w:rsid w:val="6DD073E0"/>
    <w:rsid w:val="6DD33FC9"/>
    <w:rsid w:val="6E1436A1"/>
    <w:rsid w:val="6E22137F"/>
    <w:rsid w:val="6E34613B"/>
    <w:rsid w:val="6E360540"/>
    <w:rsid w:val="6E5C5FF6"/>
    <w:rsid w:val="6E6A5447"/>
    <w:rsid w:val="6EE6622F"/>
    <w:rsid w:val="6EFD1A0F"/>
    <w:rsid w:val="6F0458C5"/>
    <w:rsid w:val="6F08786C"/>
    <w:rsid w:val="6F0D556A"/>
    <w:rsid w:val="6F5F50F2"/>
    <w:rsid w:val="6F707382"/>
    <w:rsid w:val="6F8A0B57"/>
    <w:rsid w:val="6F97268D"/>
    <w:rsid w:val="70087261"/>
    <w:rsid w:val="7077301D"/>
    <w:rsid w:val="709C1001"/>
    <w:rsid w:val="709E4509"/>
    <w:rsid w:val="70B729C3"/>
    <w:rsid w:val="70D0434D"/>
    <w:rsid w:val="70D36FD9"/>
    <w:rsid w:val="70F41102"/>
    <w:rsid w:val="710D6206"/>
    <w:rsid w:val="710E49C6"/>
    <w:rsid w:val="71537982"/>
    <w:rsid w:val="71557CF4"/>
    <w:rsid w:val="719566DE"/>
    <w:rsid w:val="71B604AB"/>
    <w:rsid w:val="71B912D0"/>
    <w:rsid w:val="71C24032"/>
    <w:rsid w:val="71CD7EF6"/>
    <w:rsid w:val="72295C0D"/>
    <w:rsid w:val="727A4142"/>
    <w:rsid w:val="729E7732"/>
    <w:rsid w:val="72AB0ED4"/>
    <w:rsid w:val="72F31546"/>
    <w:rsid w:val="73015A18"/>
    <w:rsid w:val="730A230B"/>
    <w:rsid w:val="73273C59"/>
    <w:rsid w:val="73310E9B"/>
    <w:rsid w:val="735C0943"/>
    <w:rsid w:val="73724005"/>
    <w:rsid w:val="73BC1F80"/>
    <w:rsid w:val="73BC679F"/>
    <w:rsid w:val="73CA2BBA"/>
    <w:rsid w:val="741360F0"/>
    <w:rsid w:val="741C10E4"/>
    <w:rsid w:val="74D338CA"/>
    <w:rsid w:val="74DE0259"/>
    <w:rsid w:val="74E542CA"/>
    <w:rsid w:val="74E61D6D"/>
    <w:rsid w:val="751D78C4"/>
    <w:rsid w:val="75366A86"/>
    <w:rsid w:val="75430EE4"/>
    <w:rsid w:val="754815F2"/>
    <w:rsid w:val="757A5C43"/>
    <w:rsid w:val="75900F4C"/>
    <w:rsid w:val="759A6B6E"/>
    <w:rsid w:val="75D157BC"/>
    <w:rsid w:val="75E41BAA"/>
    <w:rsid w:val="761620D4"/>
    <w:rsid w:val="76690D44"/>
    <w:rsid w:val="76753DC1"/>
    <w:rsid w:val="76944FBA"/>
    <w:rsid w:val="76B234F1"/>
    <w:rsid w:val="76C65B37"/>
    <w:rsid w:val="76F70C6F"/>
    <w:rsid w:val="76FE15E9"/>
    <w:rsid w:val="77B80B58"/>
    <w:rsid w:val="77BA5865"/>
    <w:rsid w:val="77D14122"/>
    <w:rsid w:val="77FA53EA"/>
    <w:rsid w:val="780A3A4C"/>
    <w:rsid w:val="781F2136"/>
    <w:rsid w:val="7844757C"/>
    <w:rsid w:val="78C94CC5"/>
    <w:rsid w:val="78CB66F4"/>
    <w:rsid w:val="78D77AF7"/>
    <w:rsid w:val="78F4426A"/>
    <w:rsid w:val="78FC566A"/>
    <w:rsid w:val="78FC6DA6"/>
    <w:rsid w:val="790D77CF"/>
    <w:rsid w:val="793369FC"/>
    <w:rsid w:val="794030AD"/>
    <w:rsid w:val="798F2C2E"/>
    <w:rsid w:val="79907866"/>
    <w:rsid w:val="79D936DF"/>
    <w:rsid w:val="79E626B5"/>
    <w:rsid w:val="7A1111A9"/>
    <w:rsid w:val="7A1179DC"/>
    <w:rsid w:val="7AA11ABD"/>
    <w:rsid w:val="7AA516F9"/>
    <w:rsid w:val="7AA549C8"/>
    <w:rsid w:val="7ABC03A2"/>
    <w:rsid w:val="7ACB2E8D"/>
    <w:rsid w:val="7AD168FE"/>
    <w:rsid w:val="7AD95152"/>
    <w:rsid w:val="7AE76300"/>
    <w:rsid w:val="7AF908E8"/>
    <w:rsid w:val="7B536BA7"/>
    <w:rsid w:val="7B665E11"/>
    <w:rsid w:val="7B691309"/>
    <w:rsid w:val="7B6A375C"/>
    <w:rsid w:val="7B701364"/>
    <w:rsid w:val="7B9F37ED"/>
    <w:rsid w:val="7BE158A4"/>
    <w:rsid w:val="7BE46C0D"/>
    <w:rsid w:val="7BF70063"/>
    <w:rsid w:val="7C137946"/>
    <w:rsid w:val="7C274653"/>
    <w:rsid w:val="7C3B212F"/>
    <w:rsid w:val="7C5E0346"/>
    <w:rsid w:val="7C7E1CC3"/>
    <w:rsid w:val="7C8D3750"/>
    <w:rsid w:val="7CC15215"/>
    <w:rsid w:val="7CFA3B2F"/>
    <w:rsid w:val="7D14576B"/>
    <w:rsid w:val="7D206702"/>
    <w:rsid w:val="7D2A0C63"/>
    <w:rsid w:val="7D3D2F0D"/>
    <w:rsid w:val="7D63717C"/>
    <w:rsid w:val="7D662585"/>
    <w:rsid w:val="7D7E3A6A"/>
    <w:rsid w:val="7D8F509A"/>
    <w:rsid w:val="7D977676"/>
    <w:rsid w:val="7DA81FFE"/>
    <w:rsid w:val="7DF668DD"/>
    <w:rsid w:val="7E365460"/>
    <w:rsid w:val="7E3E59D2"/>
    <w:rsid w:val="7E5167F8"/>
    <w:rsid w:val="7E7D3F46"/>
    <w:rsid w:val="7EF578FF"/>
    <w:rsid w:val="7F221DF2"/>
    <w:rsid w:val="7F2B3CE3"/>
    <w:rsid w:val="7F7B521D"/>
    <w:rsid w:val="7F8055AA"/>
    <w:rsid w:val="7F9F5A06"/>
    <w:rsid w:val="7FA87D14"/>
    <w:rsid w:val="7FE67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lang w:val="en-US" w:eastAsia="zh-CN" w:bidi="ar-SA"/>
    </w:rPr>
  </w:style>
  <w:style w:type="paragraph" w:styleId="2">
    <w:name w:val="heading 1"/>
    <w:basedOn w:val="1"/>
    <w:next w:val="1"/>
    <w:link w:val="71"/>
    <w:uiPriority w:val="0"/>
    <w:pPr>
      <w:keepNext/>
      <w:keepLines/>
      <w:spacing w:before="340" w:after="330" w:line="576" w:lineRule="auto"/>
      <w:jc w:val="center"/>
      <w:outlineLvl w:val="0"/>
    </w:pPr>
    <w:rPr>
      <w:b/>
      <w:bCs/>
      <w:kern w:val="44"/>
      <w:sz w:val="44"/>
      <w:szCs w:val="44"/>
    </w:rPr>
  </w:style>
  <w:style w:type="paragraph" w:styleId="3">
    <w:name w:val="heading 2"/>
    <w:basedOn w:val="1"/>
    <w:next w:val="1"/>
    <w:link w:val="64"/>
    <w:qFormat/>
    <w:uiPriority w:val="0"/>
    <w:pPr>
      <w:keepNext/>
      <w:keepLines/>
      <w:spacing w:before="260" w:after="260" w:line="360" w:lineRule="auto"/>
      <w:outlineLvl w:val="1"/>
    </w:pPr>
    <w:rPr>
      <w:rFonts w:ascii="Arial" w:hAnsi="Arial"/>
      <w:b/>
      <w:bCs/>
      <w:sz w:val="36"/>
      <w:szCs w:val="32"/>
    </w:rPr>
  </w:style>
  <w:style w:type="paragraph" w:styleId="4">
    <w:name w:val="heading 3"/>
    <w:basedOn w:val="5"/>
    <w:next w:val="1"/>
    <w:qFormat/>
    <w:uiPriority w:val="0"/>
    <w:pPr>
      <w:spacing w:before="260" w:after="260" w:line="360" w:lineRule="auto"/>
      <w:outlineLvl w:val="2"/>
    </w:pPr>
    <w:rPr>
      <w:b/>
      <w:bCs/>
      <w:sz w:val="24"/>
      <w:szCs w:val="32"/>
    </w:rPr>
  </w:style>
  <w:style w:type="paragraph" w:styleId="8">
    <w:name w:val="heading 4"/>
    <w:basedOn w:val="1"/>
    <w:next w:val="1"/>
    <w:qFormat/>
    <w:uiPriority w:val="0"/>
    <w:pPr>
      <w:keepNext/>
      <w:keepLines/>
      <w:spacing w:before="260" w:after="260" w:line="360" w:lineRule="auto"/>
      <w:outlineLvl w:val="3"/>
    </w:pPr>
    <w:rPr>
      <w:rFonts w:ascii="Arial" w:hAnsi="Arial" w:eastAsia="黑体"/>
      <w:b/>
      <w:bCs/>
      <w:sz w:val="28"/>
      <w:szCs w:val="28"/>
    </w:rPr>
  </w:style>
  <w:style w:type="character" w:default="1" w:styleId="29">
    <w:name w:val="Default Paragraph Font"/>
    <w:semiHidden/>
    <w:unhideWhenUsed/>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customStyle="1" w:styleId="5">
    <w:name w:val="论文标题 1"/>
    <w:basedOn w:val="2"/>
    <w:next w:val="6"/>
    <w:qFormat/>
    <w:uiPriority w:val="0"/>
    <w:rPr>
      <w:rFonts w:ascii="黑体" w:hAnsi="黑体" w:eastAsia="黑体"/>
      <w:b w:val="0"/>
      <w:bCs w:val="0"/>
      <w:sz w:val="32"/>
    </w:rPr>
  </w:style>
  <w:style w:type="paragraph" w:customStyle="1" w:styleId="6">
    <w:name w:val="论文正文样式"/>
    <w:basedOn w:val="7"/>
    <w:qFormat/>
    <w:uiPriority w:val="0"/>
    <w:pPr>
      <w:spacing w:line="300" w:lineRule="auto"/>
    </w:pPr>
    <w:rPr>
      <w:rFonts w:cs="宋体"/>
    </w:rPr>
  </w:style>
  <w:style w:type="paragraph" w:customStyle="1" w:styleId="7">
    <w:name w:val="论文正文"/>
    <w:basedOn w:val="1"/>
    <w:qFormat/>
    <w:uiPriority w:val="0"/>
    <w:pPr>
      <w:spacing w:line="360" w:lineRule="auto"/>
      <w:ind w:firstLine="480" w:firstLineChars="200"/>
    </w:pPr>
  </w:style>
  <w:style w:type="paragraph" w:styleId="9">
    <w:name w:val="Normal Indent"/>
    <w:basedOn w:val="1"/>
    <w:link w:val="63"/>
    <w:qFormat/>
    <w:uiPriority w:val="0"/>
    <w:pPr>
      <w:spacing w:line="360" w:lineRule="auto"/>
      <w:ind w:firstLine="420"/>
    </w:pPr>
    <w:rPr>
      <w:rFonts w:ascii="宋体" w:hAnsi="宋体"/>
    </w:rPr>
  </w:style>
  <w:style w:type="paragraph" w:styleId="10">
    <w:name w:val="caption"/>
    <w:basedOn w:val="1"/>
    <w:next w:val="11"/>
    <w:qFormat/>
    <w:uiPriority w:val="0"/>
    <w:pPr>
      <w:spacing w:before="152" w:after="160"/>
      <w:jc w:val="center"/>
    </w:pPr>
    <w:rPr>
      <w:rFonts w:cs="Arial"/>
      <w:sz w:val="21"/>
      <w:szCs w:val="21"/>
    </w:rPr>
  </w:style>
  <w:style w:type="paragraph" w:styleId="11">
    <w:name w:val="Body Text First Indent"/>
    <w:basedOn w:val="12"/>
    <w:qFormat/>
    <w:uiPriority w:val="0"/>
    <w:pPr>
      <w:ind w:firstLine="420" w:firstLineChars="100"/>
    </w:pPr>
  </w:style>
  <w:style w:type="paragraph" w:styleId="12">
    <w:name w:val="Body Text"/>
    <w:basedOn w:val="1"/>
    <w:qFormat/>
    <w:uiPriority w:val="0"/>
    <w:pPr>
      <w:spacing w:after="120"/>
    </w:pPr>
  </w:style>
  <w:style w:type="paragraph" w:styleId="13">
    <w:name w:val="Document Map"/>
    <w:basedOn w:val="1"/>
    <w:link w:val="62"/>
    <w:qFormat/>
    <w:uiPriority w:val="0"/>
    <w:rPr>
      <w:rFonts w:ascii="宋体"/>
      <w:sz w:val="18"/>
      <w:szCs w:val="18"/>
    </w:rPr>
  </w:style>
  <w:style w:type="paragraph" w:styleId="14">
    <w:name w:val="annotation text"/>
    <w:basedOn w:val="1"/>
    <w:link w:val="74"/>
    <w:qFormat/>
    <w:uiPriority w:val="0"/>
    <w:pPr>
      <w:jc w:val="left"/>
    </w:pPr>
  </w:style>
  <w:style w:type="paragraph" w:styleId="15">
    <w:name w:val="Body Text Indent"/>
    <w:basedOn w:val="1"/>
    <w:link w:val="73"/>
    <w:qFormat/>
    <w:uiPriority w:val="0"/>
    <w:pPr>
      <w:spacing w:after="120"/>
      <w:ind w:left="420" w:leftChars="200"/>
    </w:pPr>
  </w:style>
  <w:style w:type="paragraph" w:styleId="16">
    <w:name w:val="toc 3"/>
    <w:basedOn w:val="1"/>
    <w:next w:val="1"/>
    <w:qFormat/>
    <w:uiPriority w:val="39"/>
    <w:pPr>
      <w:ind w:left="840" w:leftChars="400"/>
    </w:pPr>
  </w:style>
  <w:style w:type="paragraph" w:styleId="17">
    <w:name w:val="Plain Text"/>
    <w:basedOn w:val="1"/>
    <w:qFormat/>
    <w:uiPriority w:val="0"/>
    <w:rPr>
      <w:rFonts w:ascii="宋体" w:hAnsi="Courier New" w:cs="Courier New"/>
      <w:sz w:val="21"/>
      <w:szCs w:val="21"/>
    </w:rPr>
  </w:style>
  <w:style w:type="paragraph" w:styleId="18">
    <w:name w:val="Balloon Text"/>
    <w:basedOn w:val="1"/>
    <w:qFormat/>
    <w:uiPriority w:val="0"/>
    <w:rPr>
      <w:sz w:val="18"/>
      <w:szCs w:val="18"/>
    </w:rPr>
  </w:style>
  <w:style w:type="paragraph" w:styleId="19">
    <w:name w:val="footer"/>
    <w:basedOn w:val="1"/>
    <w:qFormat/>
    <w:uiPriority w:val="0"/>
    <w:pPr>
      <w:tabs>
        <w:tab w:val="center" w:pos="4153"/>
        <w:tab w:val="right" w:pos="8306"/>
      </w:tabs>
      <w:snapToGrid w:val="0"/>
      <w:jc w:val="left"/>
    </w:pPr>
    <w:rPr>
      <w:sz w:val="18"/>
      <w:szCs w:val="18"/>
    </w:rPr>
  </w:style>
  <w:style w:type="paragraph" w:styleId="2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qFormat/>
    <w:uiPriority w:val="39"/>
    <w:pPr>
      <w:tabs>
        <w:tab w:val="right" w:leader="middleDot" w:pos="9348"/>
      </w:tabs>
      <w:spacing w:before="120" w:after="120"/>
    </w:pPr>
  </w:style>
  <w:style w:type="paragraph" w:styleId="22">
    <w:name w:val="toc 4"/>
    <w:basedOn w:val="1"/>
    <w:next w:val="1"/>
    <w:qFormat/>
    <w:uiPriority w:val="0"/>
    <w:pPr>
      <w:ind w:left="1260" w:leftChars="600"/>
    </w:pPr>
  </w:style>
  <w:style w:type="paragraph" w:styleId="23">
    <w:name w:val="table of figures"/>
    <w:basedOn w:val="1"/>
    <w:next w:val="1"/>
    <w:qFormat/>
    <w:uiPriority w:val="99"/>
    <w:pPr>
      <w:spacing w:before="120" w:after="120"/>
    </w:pPr>
    <w:rPr>
      <w:szCs w:val="24"/>
    </w:rPr>
  </w:style>
  <w:style w:type="paragraph" w:styleId="24">
    <w:name w:val="toc 2"/>
    <w:basedOn w:val="21"/>
    <w:next w:val="1"/>
    <w:qFormat/>
    <w:uiPriority w:val="39"/>
    <w:pPr>
      <w:ind w:left="420" w:leftChars="200"/>
    </w:pPr>
  </w:style>
  <w:style w:type="paragraph" w:styleId="25">
    <w:name w:val="Normal (Web)"/>
    <w:basedOn w:val="1"/>
    <w:qFormat/>
    <w:uiPriority w:val="0"/>
    <w:pPr>
      <w:widowControl/>
      <w:spacing w:before="100" w:beforeAutospacing="1" w:after="100" w:afterAutospacing="1"/>
      <w:jc w:val="left"/>
    </w:pPr>
    <w:rPr>
      <w:rFonts w:ascii="宋体" w:hAnsi="宋体" w:cs="宋体"/>
      <w:kern w:val="0"/>
      <w:szCs w:val="24"/>
    </w:rPr>
  </w:style>
  <w:style w:type="paragraph" w:styleId="26">
    <w:name w:val="index 1"/>
    <w:basedOn w:val="1"/>
    <w:next w:val="1"/>
    <w:qFormat/>
    <w:uiPriority w:val="0"/>
  </w:style>
  <w:style w:type="paragraph" w:styleId="27">
    <w:name w:val="annotation subject"/>
    <w:basedOn w:val="14"/>
    <w:next w:val="14"/>
    <w:qFormat/>
    <w:uiPriority w:val="0"/>
    <w:rPr>
      <w:b/>
      <w:bCs/>
    </w:rPr>
  </w:style>
  <w:style w:type="character" w:styleId="30">
    <w:name w:val="page number"/>
    <w:basedOn w:val="29"/>
    <w:qFormat/>
    <w:uiPriority w:val="0"/>
  </w:style>
  <w:style w:type="character" w:styleId="31">
    <w:name w:val="FollowedHyperlink"/>
    <w:qFormat/>
    <w:uiPriority w:val="0"/>
    <w:rPr>
      <w:color w:val="800080"/>
      <w:u w:val="single"/>
    </w:rPr>
  </w:style>
  <w:style w:type="character" w:styleId="32">
    <w:name w:val="Hyperlink"/>
    <w:qFormat/>
    <w:uiPriority w:val="99"/>
    <w:rPr>
      <w:rFonts w:eastAsia="宋体"/>
      <w:color w:val="auto"/>
      <w:sz w:val="24"/>
      <w:szCs w:val="24"/>
      <w:u w:val="none"/>
    </w:rPr>
  </w:style>
  <w:style w:type="character" w:styleId="33">
    <w:name w:val="annotation reference"/>
    <w:qFormat/>
    <w:uiPriority w:val="0"/>
    <w:rPr>
      <w:sz w:val="21"/>
      <w:szCs w:val="21"/>
    </w:rPr>
  </w:style>
  <w:style w:type="paragraph" w:customStyle="1" w:styleId="34">
    <w:name w:val="计算机毕业设计论文论文题目"/>
    <w:basedOn w:val="14"/>
    <w:link w:val="75"/>
    <w:qFormat/>
    <w:uiPriority w:val="0"/>
    <w:pPr>
      <w:jc w:val="center"/>
    </w:pPr>
    <w:rPr>
      <w:rFonts w:ascii="楷体" w:hAnsi="楷体" w:eastAsia="楷体"/>
      <w:sz w:val="52"/>
      <w:szCs w:val="52"/>
    </w:rPr>
  </w:style>
  <w:style w:type="paragraph" w:customStyle="1" w:styleId="35">
    <w:name w:val="参考文献"/>
    <w:basedOn w:val="1"/>
    <w:qFormat/>
    <w:uiPriority w:val="0"/>
    <w:pPr>
      <w:numPr>
        <w:ilvl w:val="0"/>
        <w:numId w:val="1"/>
      </w:numPr>
      <w:tabs>
        <w:tab w:val="left" w:pos="0"/>
        <w:tab w:val="clear" w:pos="1020"/>
      </w:tabs>
      <w:spacing w:line="360" w:lineRule="auto"/>
    </w:pPr>
    <w:rPr>
      <w:szCs w:val="18"/>
    </w:rPr>
  </w:style>
  <w:style w:type="paragraph" w:customStyle="1" w:styleId="36">
    <w:name w:val="章标题－不加入目录"/>
    <w:basedOn w:val="1"/>
    <w:qFormat/>
    <w:uiPriority w:val="0"/>
    <w:pPr>
      <w:spacing w:before="312" w:beforeLines="100" w:after="312" w:afterLines="100" w:line="360" w:lineRule="auto"/>
      <w:jc w:val="center"/>
    </w:pPr>
    <w:rPr>
      <w:b/>
      <w:sz w:val="44"/>
      <w:szCs w:val="44"/>
    </w:rPr>
  </w:style>
  <w:style w:type="paragraph" w:customStyle="1" w:styleId="37">
    <w:name w:val="样式4"/>
    <w:basedOn w:val="23"/>
    <w:qFormat/>
    <w:uiPriority w:val="0"/>
    <w:pPr>
      <w:tabs>
        <w:tab w:val="right" w:leader="dot" w:pos="8891"/>
      </w:tabs>
      <w:ind w:left="960" w:hanging="480"/>
    </w:pPr>
  </w:style>
  <w:style w:type="paragraph" w:customStyle="1" w:styleId="38">
    <w:name w:val="论文题目"/>
    <w:basedOn w:val="1"/>
    <w:qFormat/>
    <w:uiPriority w:val="0"/>
    <w:pPr>
      <w:spacing w:before="480" w:after="480"/>
      <w:jc w:val="center"/>
    </w:pPr>
    <w:rPr>
      <w:rFonts w:cs="宋体"/>
      <w:b/>
      <w:bCs/>
      <w:sz w:val="44"/>
      <w:szCs w:val="44"/>
    </w:rPr>
  </w:style>
  <w:style w:type="paragraph" w:customStyle="1" w:styleId="39">
    <w:name w:val="样式 图标题 +"/>
    <w:basedOn w:val="40"/>
    <w:qFormat/>
    <w:uiPriority w:val="0"/>
    <w:rPr>
      <w:b/>
    </w:rPr>
  </w:style>
  <w:style w:type="paragraph" w:customStyle="1" w:styleId="40">
    <w:name w:val="图标题"/>
    <w:basedOn w:val="1"/>
    <w:qFormat/>
    <w:uiPriority w:val="0"/>
    <w:pPr>
      <w:spacing w:before="62" w:beforeLines="20" w:after="62" w:afterLines="20" w:line="360" w:lineRule="auto"/>
      <w:jc w:val="center"/>
    </w:pPr>
    <w:rPr>
      <w:rFonts w:eastAsia="黑体" w:cs="宋体"/>
      <w:bCs/>
      <w:sz w:val="21"/>
      <w:szCs w:val="21"/>
    </w:rPr>
  </w:style>
  <w:style w:type="paragraph" w:customStyle="1" w:styleId="41">
    <w:name w:val="图表文字"/>
    <w:basedOn w:val="1"/>
    <w:qFormat/>
    <w:uiPriority w:val="0"/>
    <w:pPr>
      <w:spacing w:before="31" w:beforeLines="10" w:after="31" w:afterLines="10"/>
      <w:jc w:val="center"/>
    </w:pPr>
    <w:rPr>
      <w:rFonts w:cs="宋体"/>
      <w:sz w:val="21"/>
      <w:szCs w:val="21"/>
    </w:rPr>
  </w:style>
  <w:style w:type="paragraph" w:customStyle="1" w:styleId="42">
    <w:name w:val="样式 章标题－不加入目录 +"/>
    <w:basedOn w:val="36"/>
    <w:qFormat/>
    <w:uiPriority w:val="0"/>
    <w:pPr>
      <w:spacing w:before="100" w:beforeLines="0" w:after="100" w:afterLines="0"/>
    </w:pPr>
    <w:rPr>
      <w:rFonts w:cs="宋体"/>
      <w:bCs/>
      <w:szCs w:val="20"/>
    </w:rPr>
  </w:style>
  <w:style w:type="paragraph" w:customStyle="1" w:styleId="43">
    <w:name w:val="说明"/>
    <w:basedOn w:val="1"/>
    <w:qFormat/>
    <w:uiPriority w:val="0"/>
    <w:pPr>
      <w:spacing w:line="360" w:lineRule="auto"/>
      <w:ind w:firstLine="360" w:firstLineChars="150"/>
    </w:pPr>
    <w:rPr>
      <w:rFonts w:cs="宋体"/>
      <w:i/>
      <w:szCs w:val="24"/>
    </w:rPr>
  </w:style>
  <w:style w:type="paragraph" w:customStyle="1" w:styleId="44">
    <w:name w:val="样式2"/>
    <w:basedOn w:val="23"/>
    <w:qFormat/>
    <w:uiPriority w:val="0"/>
    <w:pPr>
      <w:tabs>
        <w:tab w:val="right" w:leader="dot" w:pos="8891"/>
      </w:tabs>
      <w:ind w:left="960" w:hanging="480"/>
    </w:pPr>
  </w:style>
  <w:style w:type="paragraph" w:customStyle="1" w:styleId="45">
    <w:name w:val="封面标题"/>
    <w:basedOn w:val="1"/>
    <w:link w:val="67"/>
    <w:qFormat/>
    <w:uiPriority w:val="0"/>
    <w:pPr>
      <w:jc w:val="center"/>
    </w:pPr>
    <w:rPr>
      <w:rFonts w:eastAsia="华文新魏" w:cs="宋体"/>
      <w:b/>
      <w:bCs/>
      <w:sz w:val="72"/>
    </w:rPr>
  </w:style>
  <w:style w:type="paragraph" w:customStyle="1" w:styleId="46">
    <w:name w:val="公式"/>
    <w:basedOn w:val="1"/>
    <w:next w:val="1"/>
    <w:qFormat/>
    <w:uiPriority w:val="0"/>
    <w:pPr>
      <w:widowControl/>
      <w:overflowPunct w:val="0"/>
      <w:autoSpaceDE w:val="0"/>
      <w:autoSpaceDN w:val="0"/>
      <w:adjustRightInd w:val="0"/>
      <w:spacing w:before="120" w:after="120"/>
      <w:jc w:val="right"/>
      <w:textAlignment w:val="baseline"/>
    </w:pPr>
    <w:rPr>
      <w:rFonts w:ascii="Times" w:hAnsi="Times" w:eastAsia="黑体"/>
      <w:kern w:val="0"/>
      <w:sz w:val="21"/>
      <w:szCs w:val="21"/>
    </w:rPr>
  </w:style>
  <w:style w:type="paragraph" w:customStyle="1" w:styleId="47">
    <w:name w:val="样式1"/>
    <w:basedOn w:val="3"/>
    <w:qFormat/>
    <w:uiPriority w:val="0"/>
    <w:pPr>
      <w:spacing w:line="240" w:lineRule="auto"/>
    </w:pPr>
    <w:rPr>
      <w:rFonts w:ascii="宋体" w:hAnsi="宋体"/>
      <w:color w:val="0000FF"/>
      <w:szCs w:val="36"/>
    </w:rPr>
  </w:style>
  <w:style w:type="paragraph" w:customStyle="1" w:styleId="48">
    <w:name w:val="论文副标题"/>
    <w:basedOn w:val="38"/>
    <w:qFormat/>
    <w:uiPriority w:val="0"/>
    <w:rPr>
      <w:rFonts w:eastAsia="楷体_GB2312"/>
      <w:bCs w:val="0"/>
      <w:sz w:val="28"/>
      <w:szCs w:val="28"/>
    </w:rPr>
  </w:style>
  <w:style w:type="paragraph" w:customStyle="1" w:styleId="49">
    <w:name w:val="样式 标题 2 + 段前: 18 磅 段后: 18 磅 行距: 单倍行距"/>
    <w:basedOn w:val="3"/>
    <w:qFormat/>
    <w:uiPriority w:val="0"/>
    <w:pPr>
      <w:spacing w:before="360" w:after="360" w:line="240" w:lineRule="auto"/>
    </w:pPr>
    <w:rPr>
      <w:rFonts w:cs="宋体"/>
      <w:szCs w:val="20"/>
    </w:rPr>
  </w:style>
  <w:style w:type="paragraph" w:customStyle="1" w:styleId="50">
    <w:name w:val="图注"/>
    <w:basedOn w:val="1"/>
    <w:next w:val="1"/>
    <w:qFormat/>
    <w:uiPriority w:val="0"/>
    <w:pPr>
      <w:spacing w:before="152" w:after="160"/>
      <w:jc w:val="center"/>
    </w:pPr>
    <w:rPr>
      <w:rFonts w:eastAsia="黑体"/>
      <w:sz w:val="21"/>
      <w:szCs w:val="21"/>
    </w:rPr>
  </w:style>
  <w:style w:type="paragraph" w:customStyle="1" w:styleId="51">
    <w:name w:val="样式 纯文本 + Times New Roman 小四 行距: 多倍行距 1.25 字行"/>
    <w:basedOn w:val="17"/>
    <w:qFormat/>
    <w:uiPriority w:val="0"/>
    <w:pPr>
      <w:spacing w:line="360" w:lineRule="auto"/>
      <w:ind w:firstLine="200" w:firstLineChars="200"/>
    </w:pPr>
    <w:rPr>
      <w:rFonts w:ascii="Times New Roman" w:hAnsi="Times New Roman" w:cs="宋体"/>
      <w:sz w:val="24"/>
      <w:szCs w:val="20"/>
    </w:rPr>
  </w:style>
  <w:style w:type="paragraph" w:customStyle="1" w:styleId="52">
    <w:name w:val="样式3"/>
    <w:basedOn w:val="1"/>
    <w:qFormat/>
    <w:uiPriority w:val="0"/>
    <w:pPr>
      <w:jc w:val="center"/>
    </w:pPr>
    <w:rPr>
      <w:b/>
      <w:iCs/>
      <w:sz w:val="21"/>
      <w:szCs w:val="21"/>
    </w:rPr>
  </w:style>
  <w:style w:type="paragraph" w:customStyle="1" w:styleId="53">
    <w:name w:val="表标题"/>
    <w:basedOn w:val="40"/>
    <w:qFormat/>
    <w:uiPriority w:val="0"/>
  </w:style>
  <w:style w:type="paragraph" w:customStyle="1" w:styleId="54">
    <w:name w:val="摘要和关键词内容"/>
    <w:basedOn w:val="9"/>
    <w:link w:val="65"/>
    <w:qFormat/>
    <w:uiPriority w:val="0"/>
    <w:pPr>
      <w:ind w:firstLine="0"/>
    </w:pPr>
    <w:rPr>
      <w:rFonts w:eastAsia="楷体_GB2312"/>
      <w:szCs w:val="24"/>
    </w:rPr>
  </w:style>
  <w:style w:type="paragraph" w:customStyle="1" w:styleId="55">
    <w:name w:val="20正文"/>
    <w:basedOn w:val="1"/>
    <w:qFormat/>
    <w:uiPriority w:val="0"/>
    <w:pPr>
      <w:spacing w:line="400" w:lineRule="exact"/>
      <w:ind w:firstLine="480" w:firstLineChars="200"/>
    </w:pPr>
    <w:rPr>
      <w:rFonts w:cs="宋体"/>
    </w:rPr>
  </w:style>
  <w:style w:type="paragraph" w:customStyle="1" w:styleId="56">
    <w:name w:val="_Style 55"/>
    <w:hidden/>
    <w:semiHidden/>
    <w:qFormat/>
    <w:uiPriority w:val="99"/>
    <w:rPr>
      <w:rFonts w:ascii="Times New Roman" w:hAnsi="Times New Roman" w:eastAsia="宋体" w:cs="Times New Roman"/>
      <w:kern w:val="2"/>
      <w:sz w:val="24"/>
      <w:lang w:val="en-US" w:eastAsia="zh-CN" w:bidi="ar-SA"/>
    </w:rPr>
  </w:style>
  <w:style w:type="paragraph" w:customStyle="1" w:styleId="57">
    <w:name w:val="论文标题 2"/>
    <w:basedOn w:val="3"/>
    <w:qFormat/>
    <w:uiPriority w:val="0"/>
    <w:rPr>
      <w:rFonts w:ascii="黑体" w:hAnsi="黑体" w:eastAsia="黑体"/>
      <w:b w:val="0"/>
      <w:bCs w:val="0"/>
      <w:sz w:val="30"/>
    </w:rPr>
  </w:style>
  <w:style w:type="paragraph" w:customStyle="1" w:styleId="58">
    <w:name w:val="论文标题 3"/>
    <w:basedOn w:val="4"/>
    <w:next w:val="6"/>
    <w:qFormat/>
    <w:uiPriority w:val="0"/>
    <w:pPr>
      <w:jc w:val="both"/>
    </w:pPr>
    <w:rPr>
      <w:b w:val="0"/>
      <w:bCs w:val="0"/>
      <w:sz w:val="28"/>
    </w:rPr>
  </w:style>
  <w:style w:type="paragraph" w:customStyle="1" w:styleId="59">
    <w:name w:val="样式 标题 1 + 黑体 三号 非加粗"/>
    <w:basedOn w:val="2"/>
    <w:qFormat/>
    <w:uiPriority w:val="0"/>
    <w:rPr>
      <w:rFonts w:ascii="黑体" w:hAnsi="黑体" w:eastAsia="黑体"/>
      <w:b w:val="0"/>
      <w:bCs w:val="0"/>
      <w:sz w:val="32"/>
    </w:rPr>
  </w:style>
  <w:style w:type="paragraph" w:customStyle="1" w:styleId="60">
    <w:name w:val="论文图注"/>
    <w:basedOn w:val="40"/>
    <w:next w:val="6"/>
    <w:qFormat/>
    <w:uiPriority w:val="0"/>
    <w:pPr>
      <w:spacing w:before="48" w:after="48"/>
    </w:pPr>
    <w:rPr>
      <w:rFonts w:ascii="宋体" w:hAnsi="宋体" w:eastAsia="宋体"/>
      <w:bCs w:val="0"/>
      <w:sz w:val="18"/>
      <w:szCs w:val="20"/>
    </w:rPr>
  </w:style>
  <w:style w:type="paragraph" w:customStyle="1" w:styleId="61">
    <w:name w:val="论文表注"/>
    <w:basedOn w:val="53"/>
    <w:next w:val="6"/>
    <w:qFormat/>
    <w:uiPriority w:val="0"/>
    <w:pPr>
      <w:spacing w:before="48" w:after="48"/>
    </w:pPr>
    <w:rPr>
      <w:rFonts w:ascii="宋体" w:hAnsi="宋体" w:eastAsia="宋体"/>
      <w:bCs w:val="0"/>
      <w:sz w:val="18"/>
      <w:szCs w:val="20"/>
    </w:rPr>
  </w:style>
  <w:style w:type="character" w:customStyle="1" w:styleId="62">
    <w:name w:val="文档结构图 Char"/>
    <w:link w:val="13"/>
    <w:qFormat/>
    <w:uiPriority w:val="0"/>
    <w:rPr>
      <w:rFonts w:ascii="宋体"/>
      <w:kern w:val="2"/>
      <w:sz w:val="18"/>
      <w:szCs w:val="18"/>
    </w:rPr>
  </w:style>
  <w:style w:type="character" w:customStyle="1" w:styleId="63">
    <w:name w:val="正文缩进 Char"/>
    <w:link w:val="9"/>
    <w:uiPriority w:val="0"/>
    <w:rPr>
      <w:rFonts w:ascii="宋体" w:hAnsi="宋体" w:eastAsia="宋体"/>
      <w:kern w:val="2"/>
      <w:sz w:val="24"/>
      <w:lang w:val="en-US" w:eastAsia="zh-CN" w:bidi="ar-SA"/>
    </w:rPr>
  </w:style>
  <w:style w:type="character" w:customStyle="1" w:styleId="64">
    <w:name w:val="标题 2 Char"/>
    <w:link w:val="3"/>
    <w:qFormat/>
    <w:uiPriority w:val="0"/>
    <w:rPr>
      <w:rFonts w:ascii="Arial" w:hAnsi="Arial" w:eastAsia="宋体"/>
      <w:b/>
      <w:bCs/>
      <w:kern w:val="2"/>
      <w:sz w:val="36"/>
      <w:szCs w:val="32"/>
      <w:lang w:val="en-US" w:eastAsia="zh-CN" w:bidi="ar-SA"/>
    </w:rPr>
  </w:style>
  <w:style w:type="character" w:customStyle="1" w:styleId="65">
    <w:name w:val="摘要和关键词内容 Char"/>
    <w:link w:val="54"/>
    <w:qFormat/>
    <w:uiPriority w:val="0"/>
    <w:rPr>
      <w:rFonts w:ascii="宋体" w:hAnsi="宋体" w:eastAsia="楷体_GB2312"/>
      <w:kern w:val="2"/>
      <w:sz w:val="24"/>
      <w:szCs w:val="24"/>
      <w:lang w:val="en-US" w:eastAsia="zh-CN" w:bidi="ar-SA"/>
    </w:rPr>
  </w:style>
  <w:style w:type="character" w:customStyle="1" w:styleId="66">
    <w:name w:val="摘要和关键词"/>
    <w:qFormat/>
    <w:uiPriority w:val="0"/>
    <w:rPr>
      <w:rFonts w:ascii="Times New Roman" w:hAnsi="Times New Roman" w:eastAsia="宋体"/>
      <w:b/>
      <w:kern w:val="0"/>
      <w:sz w:val="24"/>
      <w:lang w:val="en-US" w:eastAsia="zh-CN" w:bidi="ar-SA"/>
    </w:rPr>
  </w:style>
  <w:style w:type="character" w:customStyle="1" w:styleId="67">
    <w:name w:val="封面标题 Char"/>
    <w:link w:val="45"/>
    <w:qFormat/>
    <w:uiPriority w:val="0"/>
    <w:rPr>
      <w:rFonts w:eastAsia="华文新魏" w:cs="宋体"/>
      <w:b/>
      <w:bCs/>
      <w:kern w:val="2"/>
      <w:sz w:val="72"/>
      <w:lang w:val="en-US" w:eastAsia="zh-CN" w:bidi="ar-SA"/>
    </w:rPr>
  </w:style>
  <w:style w:type="character" w:customStyle="1" w:styleId="68">
    <w:name w:val="封面题目"/>
    <w:qFormat/>
    <w:uiPriority w:val="0"/>
    <w:rPr>
      <w:sz w:val="28"/>
    </w:rPr>
  </w:style>
  <w:style w:type="character" w:customStyle="1" w:styleId="69">
    <w:name w:val="封面题目内容"/>
    <w:qFormat/>
    <w:uiPriority w:val="0"/>
    <w:rPr>
      <w:rFonts w:ascii="宋体" w:hAnsi="宋体"/>
      <w:sz w:val="36"/>
      <w:u w:val="single"/>
    </w:rPr>
  </w:style>
  <w:style w:type="character" w:customStyle="1" w:styleId="70">
    <w:name w:val="封面内容"/>
    <w:qFormat/>
    <w:uiPriority w:val="0"/>
    <w:rPr>
      <w:sz w:val="28"/>
    </w:rPr>
  </w:style>
  <w:style w:type="character" w:customStyle="1" w:styleId="71">
    <w:name w:val="标题 1 Char"/>
    <w:link w:val="2"/>
    <w:qFormat/>
    <w:uiPriority w:val="0"/>
    <w:rPr>
      <w:rFonts w:eastAsia="宋体"/>
      <w:b/>
      <w:bCs/>
      <w:kern w:val="44"/>
      <w:sz w:val="44"/>
      <w:szCs w:val="44"/>
      <w:lang w:val="en-US" w:eastAsia="zh-CN" w:bidi="ar-SA"/>
    </w:rPr>
  </w:style>
  <w:style w:type="character" w:customStyle="1" w:styleId="72">
    <w:name w:val="封面内容-下划线"/>
    <w:qFormat/>
    <w:uiPriority w:val="0"/>
    <w:rPr>
      <w:sz w:val="28"/>
      <w:u w:val="single"/>
    </w:rPr>
  </w:style>
  <w:style w:type="character" w:customStyle="1" w:styleId="73">
    <w:name w:val="正文文本缩进 Char"/>
    <w:link w:val="15"/>
    <w:uiPriority w:val="0"/>
    <w:rPr>
      <w:kern w:val="2"/>
      <w:sz w:val="24"/>
    </w:rPr>
  </w:style>
  <w:style w:type="character" w:customStyle="1" w:styleId="74">
    <w:name w:val="批注文字 Char"/>
    <w:basedOn w:val="29"/>
    <w:link w:val="14"/>
    <w:qFormat/>
    <w:uiPriority w:val="0"/>
    <w:rPr>
      <w:kern w:val="2"/>
      <w:sz w:val="24"/>
    </w:rPr>
  </w:style>
  <w:style w:type="character" w:customStyle="1" w:styleId="75">
    <w:name w:val="计算机毕业设计论文论文题目 Char"/>
    <w:basedOn w:val="74"/>
    <w:link w:val="34"/>
    <w:uiPriority w:val="0"/>
    <w:rPr>
      <w:rFonts w:ascii="楷体" w:hAnsi="楷体" w:eastAsia="楷体"/>
      <w:kern w:val="2"/>
      <w:sz w:val="52"/>
      <w:szCs w:val="52"/>
    </w:rPr>
  </w:style>
  <w:style w:type="character" w:customStyle="1" w:styleId="76">
    <w:name w:val="fontstyle01"/>
    <w:basedOn w:val="29"/>
    <w:qFormat/>
    <w:uiPriority w:val="0"/>
    <w:rPr>
      <w:rFonts w:hint="default" w:ascii="Times New Roman" w:hAnsi="Times New Roman" w:cs="Times New Roman"/>
      <w:color w:val="000000"/>
      <w:sz w:val="22"/>
      <w:szCs w:val="22"/>
    </w:rPr>
  </w:style>
  <w:style w:type="character" w:customStyle="1" w:styleId="77">
    <w:name w:val="fontstyle21"/>
    <w:basedOn w:val="29"/>
    <w:uiPriority w:val="0"/>
    <w:rPr>
      <w:rFonts w:hint="eastAsia" w:ascii="宋体" w:hAnsi="宋体" w:eastAsia="宋体" w:cs="宋体"/>
      <w:color w:val="000000"/>
      <w:sz w:val="22"/>
      <w:szCs w:val="22"/>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8" Type="http://schemas.microsoft.com/office/2011/relationships/people" Target="people.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0.jpeg"/><Relationship Id="rId73" Type="http://schemas.openxmlformats.org/officeDocument/2006/relationships/image" Target="media/image49.png"/><Relationship Id="rId72" Type="http://schemas.openxmlformats.org/officeDocument/2006/relationships/image" Target="media/image48.jpeg"/><Relationship Id="rId71" Type="http://schemas.openxmlformats.org/officeDocument/2006/relationships/image" Target="media/image47.jpeg"/><Relationship Id="rId70" Type="http://schemas.openxmlformats.org/officeDocument/2006/relationships/image" Target="media/image46.jpeg"/><Relationship Id="rId7" Type="http://schemas.openxmlformats.org/officeDocument/2006/relationships/header" Target="header1.xml"/><Relationship Id="rId69" Type="http://schemas.openxmlformats.org/officeDocument/2006/relationships/image" Target="media/image45.jpeg"/><Relationship Id="rId68" Type="http://schemas.openxmlformats.org/officeDocument/2006/relationships/image" Target="media/image44.jpeg"/><Relationship Id="rId67" Type="http://schemas.openxmlformats.org/officeDocument/2006/relationships/image" Target="media/image43.jpeg"/><Relationship Id="rId66" Type="http://schemas.openxmlformats.org/officeDocument/2006/relationships/image" Target="media/image42.jpeg"/><Relationship Id="rId65" Type="http://schemas.openxmlformats.org/officeDocument/2006/relationships/image" Target="media/image41.png"/><Relationship Id="rId64" Type="http://schemas.openxmlformats.org/officeDocument/2006/relationships/image" Target="media/image40.png"/><Relationship Id="rId63" Type="http://schemas.openxmlformats.org/officeDocument/2006/relationships/image" Target="media/image39.png"/><Relationship Id="rId62" Type="http://schemas.openxmlformats.org/officeDocument/2006/relationships/image" Target="media/image38.png"/><Relationship Id="rId61" Type="http://schemas.openxmlformats.org/officeDocument/2006/relationships/image" Target="media/image37.jpeg"/><Relationship Id="rId60" Type="http://schemas.openxmlformats.org/officeDocument/2006/relationships/image" Target="media/image36.png"/><Relationship Id="rId6" Type="http://schemas.openxmlformats.org/officeDocument/2006/relationships/footer" Target="footer2.xml"/><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png"/><Relationship Id="rId50" Type="http://schemas.openxmlformats.org/officeDocument/2006/relationships/image" Target="media/image26.png"/><Relationship Id="rId5" Type="http://schemas.openxmlformats.org/officeDocument/2006/relationships/footer" Target="foot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jpeg"/><Relationship Id="rId43" Type="http://schemas.openxmlformats.org/officeDocument/2006/relationships/image" Target="media/image19.jpeg"/><Relationship Id="rId42" Type="http://schemas.openxmlformats.org/officeDocument/2006/relationships/image" Target="media/image18.jpeg"/><Relationship Id="rId41" Type="http://schemas.openxmlformats.org/officeDocument/2006/relationships/image" Target="media/image17.png"/><Relationship Id="rId40" Type="http://schemas.openxmlformats.org/officeDocument/2006/relationships/image" Target="media/image16.png"/><Relationship Id="rId4" Type="http://schemas.microsoft.com/office/2011/relationships/commentsExtended" Target="commentsExtended.xml"/><Relationship Id="rId39" Type="http://schemas.openxmlformats.org/officeDocument/2006/relationships/image" Target="media/image15.png"/><Relationship Id="rId38" Type="http://schemas.openxmlformats.org/officeDocument/2006/relationships/image" Target="media/image14.png"/><Relationship Id="rId37" Type="http://schemas.openxmlformats.org/officeDocument/2006/relationships/image" Target="media/image13.png"/><Relationship Id="rId36" Type="http://schemas.openxmlformats.org/officeDocument/2006/relationships/image" Target="media/image12.png"/><Relationship Id="rId35" Type="http://schemas.openxmlformats.org/officeDocument/2006/relationships/image" Target="media/image11.png"/><Relationship Id="rId34" Type="http://schemas.openxmlformats.org/officeDocument/2006/relationships/image" Target="media/image10.png"/><Relationship Id="rId33" Type="http://schemas.openxmlformats.org/officeDocument/2006/relationships/image" Target="media/image9.png"/><Relationship Id="rId32" Type="http://schemas.openxmlformats.org/officeDocument/2006/relationships/image" Target="media/image8.png"/><Relationship Id="rId31" Type="http://schemas.openxmlformats.org/officeDocument/2006/relationships/image" Target="media/image7.jpeg"/><Relationship Id="rId30" Type="http://schemas.openxmlformats.org/officeDocument/2006/relationships/image" Target="media/image6.png"/><Relationship Id="rId3" Type="http://schemas.openxmlformats.org/officeDocument/2006/relationships/comments" Target="comments.xml"/><Relationship Id="rId29" Type="http://schemas.openxmlformats.org/officeDocument/2006/relationships/image" Target="media/image5.png"/><Relationship Id="rId28" Type="http://schemas.openxmlformats.org/officeDocument/2006/relationships/image" Target="media/image4.jpeg"/><Relationship Id="rId27" Type="http://schemas.openxmlformats.org/officeDocument/2006/relationships/image" Target="media/image3.png"/><Relationship Id="rId26" Type="http://schemas.openxmlformats.org/officeDocument/2006/relationships/image" Target="media/image2.png"/><Relationship Id="rId25" Type="http://schemas.openxmlformats.org/officeDocument/2006/relationships/image" Target="media/image1.png"/><Relationship Id="rId24" Type="http://schemas.openxmlformats.org/officeDocument/2006/relationships/theme" Target="theme/theme1.xml"/><Relationship Id="rId23" Type="http://schemas.openxmlformats.org/officeDocument/2006/relationships/header" Target="header15.xml"/><Relationship Id="rId22" Type="http://schemas.openxmlformats.org/officeDocument/2006/relationships/header" Target="header14.xml"/><Relationship Id="rId21" Type="http://schemas.openxmlformats.org/officeDocument/2006/relationships/header" Target="header13.xml"/><Relationship Id="rId20" Type="http://schemas.openxmlformats.org/officeDocument/2006/relationships/header" Target="header12.xml"/><Relationship Id="rId2" Type="http://schemas.openxmlformats.org/officeDocument/2006/relationships/settings" Target="settings.xml"/><Relationship Id="rId19" Type="http://schemas.openxmlformats.org/officeDocument/2006/relationships/header" Target="header11.xml"/><Relationship Id="rId18" Type="http://schemas.openxmlformats.org/officeDocument/2006/relationships/footer" Target="footer4.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esktop\&#35770;&#25991;\work\&#38468;&#20214;2-1&#27605;&#19994;&#35770;&#25991;&#27169;&#26495;&#65293;&#19981;&#19979;&#21457;.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gICAiRmlsZUlkIiA6ICI2MzcxNjEyNzg4NSIsCiAgICJHcm91cElkIiA6ICIxNDIxMTQ3NDIiLAogICAiSW1hZ2UiIDogImlWQk9SdzBLR2dvQUFBQU5TVWhFVWdBQUEzNEFBQUlNQ0FZQUFBQ3F0SDVxQUFBQUNYQklXWE1BQUFzVEFBQUxFd0VBbXB3WUFBQWdBRWxFUVZSNG5PemRlWHhUVmY3LzhYZWFVRXBMV1FwbGxWVlFCRVJKUkIxWmJKVWZiaXdqT3d3S0FsTEtvT0tDaU9pZ1ZrQUhjQlJScEZJcGJqRG9LSU1iT2l3T3NrTUxJeFFFQkZwcEtWdFpTNWUwemYzOTBXK3VwRW1oeUJMYXZwNlBodytTYysrNU9UbW5sUHZ4blBzNUV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oZUpQOFBXamRzTTF5MmVnNEFBQUFBU1VWT1JLNUNZSUk9IiwKICAgIlR5cGUiIDogImZsb3ciCn0K"/>
    </extobj>
    <extobj name="ECB019B1-382A-4266-B25C-5B523AA43C14-2">
      <extobjdata type="ECB019B1-382A-4266-B25C-5B523AA43C14" data="ewogICAiRmlsZUlkIiA6ICI2MzEwNzI1NTc3NSIsCiAgICJHcm91cElkIiA6ICIxNDIxMTQ3NDIiLAogICAiSW1hZ2UiIDogImlWQk9SdzBLR2dvQUFBQU5TVWhFVWdBQUFtZ0FBQU1vQ0FZQUFBQjd3QnlSQUFBQUNYQklXWE1BQUFzVEFBQUxFd0VBbXB3WUFBQWdBRWxFUVZSNG5PemRlWFFVVmY0MjhLZTZzNU05aEFnSUlXeVJIVG9HRVpCRkZobUlJQWdCSEJWRUFkR0R5cVlnaXFNc2dqS2lvNGp5RXdHWlZ4bUNNQ29vTW9DZzdOQUpXOWlTU0FKSklKQjk2UzNkZmQ4L1FwZnBkR2VGcER2aytad3paN3B2M2FyNlZtUjV1TGZxRmt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UxhNS84RHRsR3VkQXhFUU13QUFBQUFTVVZPUks1Q1lJST0iLAogICAiVHlwZSIgOiAiZmxvdyIKfQo="/>
    </extobj>
    <extobj name="ECB019B1-382A-4266-B25C-5B523AA43C14-3">
      <extobjdata type="ECB019B1-382A-4266-B25C-5B523AA43C14" data="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"/>
    </extobj>
    <extobj name="ECB019B1-382A-4266-B25C-5B523AA43C14-4">
      <extobjdata type="ECB019B1-382A-4266-B25C-5B523AA43C14" data="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MGIvb2YyOFl1VzNwNHkyVkFBQUFBRWxGVGtTdVFtQ0MiLAogICAiVHlwZSIgOiAiZmxvdyIKfQo="/>
    </extobj>
    <extobj name="ECB019B1-382A-4266-B25C-5B523AA43C14-5">
      <extobjdata type="ECB019B1-382A-4266-B25C-5B523AA43C14" data="ewogICAiRmlsZUlkIiA6ICI2NTQ3NDAwMDQwNiIsCiAgICJHcm91cElkIiA6ICIxNDIxMTQ3NDIiLAogICAiSW1hZ2UiIDogImlWQk9SdzBLR2dvQUFBQU5TVWhFVWdBQUFva0FBQU9JQ0FZQUFBQzYvR3N3QUFBQUNYQklXWE1BQUFzVEFBQUxFd0VBbXB3WUFBQWdBRWxFUVZSNG5PemRlVUJVNWY0LzhQY1o5bjJUaUZ3UU4xeFNjUkMzek4wME5SZFNVbS9sdnFaV3BBbVpkczFFUy91WnBUY2pVOVFXdis0TG1wcWFta3VvTEM2SUFpb2tpNGlzc3MzQXpQbjl3WjF6R1daQVVIUlkzcTkvWXA3em5PZDhaaEw0OEt3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xxeC93Y2tHSk9ZR2YwcnFBQUFBQUJKUlU1RXJrSmdnZz09IiwKICAgIlR5cGUiIDogImZsb3ciCn0K"/>
    </extobj>
    <extobj name="ECB019B1-382A-4266-B25C-5B523AA43C14-6">
      <extobjdata type="ECB019B1-382A-4266-B25C-5B523AA43C14" data="ewogICAiRmlsZUlkIiA6ICI2NzM1Nzg3NzkxNSIsCiAgICJHcm91cElkIiA6ICIxNDIxMTQ3NDIiLAogICAiSW1hZ2UiIDogImlWQk9SdzBLR2dvQUFBQU5TVWhFVWdBQUFwQUFBQUpFQ0FZQUFBQ2hHaFJwQUFBQUNYQklXWE1BQUFzVEFBQUxFd0VBbXB3WUFBQWdBRWxFUVZSNG5PemRkMXhUVi84SDhFOUNCRkdHT0I5SEhjVlJCMWFDb3hXcnRjNHF6bG9jZGJldU91cXFveUFxZGRSWkhLM1diYXZGVmJWV1JldXE0a0NVb1JSUmhFZFFBVUdXekNTUTNOOGYvTGdQMTRTbDFNVDZlYjlleitzaDU1NXo3MGtpOWVzWjN3TVF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MnBmL0QxMlFtM1lJaVE3Z0FBQUFBRWxGVGtTdVFtQ0MiLAogICAiVHlwZSIgOiAiZmxvdyIKfQo="/>
    </extobj>
    <extobj name="ECB019B1-382A-4266-B25C-5B523AA43C14-7">
      <extobjdata type="ECB019B1-382A-4266-B25C-5B523AA43C14" data="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RVby94OHBjNEhnWmsyQXpnQUFBQUJKUlU1RXJrSmdnZz09IiwKICAgIlR5cGUiIDogImZsb3ciCn0K"/>
    </extobj>
    <extobj name="ECB019B1-382A-4266-B25C-5B523AA43C14-8">
      <extobjdata type="ECB019B1-382A-4266-B25C-5B523AA43C14" data="ewogICAiRmlsZUlkIiA6ICI2NTQ5MDI3MzgwNyIsCiAgICJHcm91cElkIiA6ICIxNDIxMTQ3NDIiLAogICAiSW1hZ2UiIDogImlWQk9SdzBLR2dvQUFBQU5TVWhFVWdBQUFtVUFBQUo5Q0FZQUFBQjBDZ1hSQUFBQUNYQklXWE1BQUFzVEFBQUxFd0VBbXB3WUFBQWdBRWxFUVZSNG5PemRlVnhVVmY4SDhNK2RRVkJBVU54Q1RTUE5KVk5oQ0RYWGNzdVUzRlBSSjlmSHJiUnlxVFJ6S2NXOVIwM1R0TnpTSjgxOXdhemNMUmZVQVRRUlFUUlFRVUYya1gzdStmM0JNL2ZIT01NcXd5QjgzcStYTDJmTzNiNHp6SjM1M25QT1BRY2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TlJQL1g4VlFzUk1CZEZDNUFBQUFBQkpSVTVFcmtKZ2dnPT0iLAogICAiVHlwZSIgOiAiZmxvdyIKfQo="/>
    </extobj>
    <extobj name="ECB019B1-382A-4266-B25C-5B523AA43C14-9">
      <extobjdata type="ECB019B1-382A-4266-B25C-5B523AA43C14" data="ewogICAiRmlsZUlkIiA6ICI2NTAwNDkzODMxOCIsCiAgICJHcm91cElkIiA6ICIxNDIxMTQ3NDIiLAogICAiSW1hZ2UiIDogImlWQk9SdzBLR2dvQUFBQU5TVWhFVWdBQUFvTUFBQUVwQ0FZQUFBRG9BU2liQUFBQUNYQklXWE1BQUFzVEFBQUxFd0VBbXB3WUFBQWdBRWxFUVZSNG5PemRlVnhVVmY4SDhNK2RHVmFSelpWd3hSMFhaRkFyVitqeHA1YTRwSWhMbXBtbStXaUxXcG41dUdWcXBxVFpZcEttVmtydVpDNlZtbWp1QXVPRys0SW1XNGpzMjhETS9mMkJjMk9ZWVI4WWtNLzc5ZkxsM0hQT3ZYTXVYb2Z2bkJVZ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dHdnMveFordlBWMTcvclVBQUFBQUVsRlRrU3VRbUNDIiwKICAgIlR5cGUiIDogImZsb3ciCn0K"/>
    </extobj>
    <extobj name="ECB019B1-382A-4266-B25C-5B523AA43C14-10">
      <extobjdata type="ECB019B1-382A-4266-B25C-5B523AA43C14" data="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"/>
    </extobj>
    <extobj name="ECB019B1-382A-4266-B25C-5B523AA43C14-11">
      <extobjdata type="ECB019B1-382A-4266-B25C-5B523AA43C14" data="ewogICAiRmlsZUlkIiA6ICI2NTI4MDU1Mjc1NyIsCiAgICJHcm91cElkIiA6ICIxNDIxMTQ3NDIiLAogICAiSW1hZ2UiIDogImlWQk9SdzBLR2dvQUFBQU5TVWhFVWdBQUFmSUFBQUkwQ0FZQUFBRG15S3ZrQUFBQUNYQklXWE1BQUFzVEFBQUxFd0VBbXB3WUFBQWdBRWxFUVZSNG5PemRkMWdVMS9vSDhPOHNYU2xpamJHZ1lnMGFZVmY5SldMRGhsY3hWbERNdGNUQ3RjVEVjcU1TRTQwRlcwd3NzVVNTMkJMRksyalVXQklyR2pzdW9BWXJLS2lBU0c4TGJKbnorNFBzaEdHWGppeUw3K2Q1ZUdUT25KbDVkd1hlblprejd3R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ZYVi93UCtVTmh0cndVeWhRQUFBQUJKUlU1RXJrSmdnZz09IiwKICAgIlR5cGUiIDogImZsb3ciCn0K"/>
    </extobj>
    <extobj name="ECB019B1-382A-4266-B25C-5B523AA43C14-12">
      <extobjdata type="ECB019B1-382A-4266-B25C-5B523AA43C14" data="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"/>
    </extobj>
    <extobj name="ECB019B1-382A-4266-B25C-5B523AA43C14-13">
      <extobjdata type="ECB019B1-382A-4266-B25C-5B523AA43C14" data="ewogICAiRmlsZUlkIiA6ICI2NjU2MTEzMjYzNSIsCiAgICJHcm91cElkIiA6ICIxNDIxMTQ3NDIiLAogICAiSW1hZ2UiIDogImlWQk9SdzBLR2dvQUFBQU5TVWhFVWdBQUFkY0FBQUxHQ0FZQUFBQVg1dHRpQUFBQUNYQklXWE1BQUFzVEFBQUxFd0VBbXB3WUFBQWdBRWxFUVZSNG5PemRlVnhVVmY4SDhNK2RRZlpkRWMwRk5aZmNZVkFyTmZjOVU5UFVTTk1leTZWU243Snk2MG5MMURRcnk3S0ZYNlZwbVdrdSthQm9xYmtyeW9Db2hLQW9LQ0NJb01Ld3pNRGM4L3NEdVE4anc2WURvL0I1djE2OVhuRHV1ZmQrUjVNdjU5enZQUWNn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0F3L2oremxjSmhPZlFMcXdBQUFBQkpSVTVFcmtKZ2dnPT0iLAogICAiVHlwZSIgOiAiZmxvd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附件2-1毕业论文模板－不下发.dot</Template>
  <Company>jxb</Company>
  <Pages>47</Pages>
  <Words>7045</Words>
  <Characters>40162</Characters>
  <Lines>334</Lines>
  <Paragraphs>94</Paragraphs>
  <TotalTime>3</TotalTime>
  <ScaleCrop>false</ScaleCrop>
  <LinksUpToDate>false</LinksUpToDate>
  <CharactersWithSpaces>47113</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2018-04-02T03:51:00Z</dcterms:created>
  <dc:creator>YANHUI</dc:creator>
  <cp:lastModifiedBy>◉‿◉</cp:lastModifiedBy>
  <cp:lastPrinted>2013-01-22T03:37:00Z</cp:lastPrinted>
  <dcterms:modified xsi:type="dcterms:W3CDTF">2020-05-08T14:20:57Z</dcterms:modified>
  <dc:title> </dc:title>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