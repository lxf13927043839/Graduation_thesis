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rPr>
      </w:pPr>
    </w:p>
    <w:p>
      <w:pPr>
        <w:jc w:val="center"/>
        <w:rPr>
          <w:rFonts w:hint="eastAsia"/>
        </w:rPr>
      </w:pPr>
      <w:r>
        <w:rPr>
          <w:rFonts w:hint="eastAsia"/>
        </w:rPr>
        <w:drawing>
          <wp:inline distT="0" distB="0" distL="114300" distR="114300">
            <wp:extent cx="5273675" cy="989330"/>
            <wp:effectExtent l="0" t="0" r="14605" b="1270"/>
            <wp:docPr id="2" name="图片 1" descr="中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中山学院"/>
                    <pic:cNvPicPr>
                      <a:picLocks noChangeAspect="1"/>
                    </pic:cNvPicPr>
                  </pic:nvPicPr>
                  <pic:blipFill>
                    <a:blip r:embed="rId26"/>
                    <a:stretch>
                      <a:fillRect/>
                    </a:stretch>
                  </pic:blipFill>
                  <pic:spPr>
                    <a:xfrm>
                      <a:off x="0" y="0"/>
                      <a:ext cx="5273675" cy="989330"/>
                    </a:xfrm>
                    <a:prstGeom prst="rect">
                      <a:avLst/>
                    </a:prstGeom>
                    <a:noFill/>
                    <a:ln>
                      <a:noFill/>
                    </a:ln>
                  </pic:spPr>
                </pic:pic>
              </a:graphicData>
            </a:graphic>
          </wp:inline>
        </w:drawing>
      </w:r>
    </w:p>
    <w:p>
      <w:pPr>
        <w:jc w:val="center"/>
        <w:rPr>
          <w:rFonts w:hint="eastAsia" w:ascii="仿宋" w:hAnsi="仿宋" w:eastAsia="仿宋"/>
          <w:sz w:val="72"/>
          <w:szCs w:val="72"/>
        </w:rPr>
      </w:pPr>
      <w:r>
        <w:rPr>
          <w:rFonts w:hint="eastAsia" w:ascii="仿宋" w:hAnsi="仿宋" w:eastAsia="仿宋"/>
          <w:sz w:val="72"/>
          <w:szCs w:val="72"/>
        </w:rPr>
        <w:t>毕业设计(论文)</w:t>
      </w:r>
    </w:p>
    <w:p>
      <w:pPr>
        <w:ind w:firstLine="1296" w:firstLineChars="405"/>
        <w:rPr>
          <w:rFonts w:hint="eastAsia" w:ascii="仿宋_GB2312" w:hAnsi="宋体" w:eastAsia="仿宋_GB2312"/>
          <w:sz w:val="32"/>
          <w:szCs w:val="32"/>
        </w:rPr>
      </w:pPr>
    </w:p>
    <w:p>
      <w:pPr>
        <w:pStyle w:val="38"/>
        <w:rPr>
          <w:rFonts w:hint="eastAsia" w:ascii="楷体" w:hAnsi="楷体" w:eastAsia="楷体"/>
          <w:b w:val="0"/>
          <w:bCs w:val="0"/>
          <w:sz w:val="52"/>
        </w:rPr>
      </w:pPr>
      <w:ins w:id="0" w:author="admin" w:date="2020-03-10T19:17:00Z">
        <w:r>
          <w:rPr>
            <w:rFonts w:hint="eastAsia" w:ascii="楷体" w:hAnsi="楷体" w:eastAsia="楷体"/>
            <w:b w:val="0"/>
            <w:bCs w:val="0"/>
            <w:sz w:val="52"/>
          </w:rPr>
          <w:t>基于</w:t>
        </w:r>
      </w:ins>
      <w:ins w:id="1" w:author="admin" w:date="2020-03-10T19:18:00Z">
        <w:r>
          <w:rPr>
            <w:rFonts w:hint="eastAsia" w:ascii="楷体" w:hAnsi="楷体" w:eastAsia="楷体"/>
            <w:b w:val="0"/>
            <w:bCs w:val="0"/>
            <w:sz w:val="52"/>
          </w:rPr>
          <w:t>stm</w:t>
        </w:r>
      </w:ins>
      <w:ins w:id="2" w:author="admin" w:date="2020-03-10T19:18:00Z">
        <w:r>
          <w:rPr>
            <w:rFonts w:ascii="楷体" w:hAnsi="楷体" w:eastAsia="楷体"/>
            <w:b w:val="0"/>
            <w:bCs w:val="0"/>
            <w:sz w:val="52"/>
          </w:rPr>
          <w:t>32</w:t>
        </w:r>
      </w:ins>
      <w:ins w:id="3" w:author="admin" w:date="2020-03-10T19:18:00Z">
        <w:r>
          <w:rPr>
            <w:rFonts w:hint="eastAsia" w:ascii="楷体" w:hAnsi="楷体" w:eastAsia="楷体"/>
            <w:b w:val="0"/>
            <w:bCs w:val="0"/>
            <w:sz w:val="52"/>
          </w:rPr>
          <w:t>的智能窗帘控制与设计</w:t>
        </w:r>
      </w:ins>
    </w:p>
    <w:p>
      <w:pPr>
        <w:ind w:firstLine="660"/>
        <w:rPr>
          <w:rFonts w:hint="eastAsia" w:ascii="宋体" w:hAnsi="宋体"/>
          <w:sz w:val="32"/>
          <w:szCs w:val="32"/>
        </w:rPr>
      </w:pPr>
    </w:p>
    <w:p>
      <w:pPr>
        <w:ind w:firstLine="660"/>
        <w:rPr>
          <w:rFonts w:hint="eastAsia" w:ascii="宋体" w:hAnsi="宋体"/>
          <w:sz w:val="32"/>
          <w:szCs w:val="32"/>
        </w:rPr>
      </w:pPr>
    </w:p>
    <w:p>
      <w:pPr>
        <w:ind w:firstLine="660"/>
        <w:rPr>
          <w:rFonts w:hint="eastAsia" w:ascii="宋体" w:hAnsi="宋体"/>
          <w:sz w:val="32"/>
          <w:szCs w:val="32"/>
        </w:rPr>
      </w:pPr>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教学单位: 计算机学院</w:t>
      </w:r>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 xml:space="preserve">专业名称: </w:t>
      </w:r>
      <w:ins w:id="4" w:author="admin" w:date="2020-03-10T19:19:00Z">
        <w:r>
          <w:rPr>
            <w:rFonts w:hint="eastAsia" w:ascii="仿宋_GB2312" w:hAnsi="宋体" w:eastAsia="仿宋_GB2312"/>
            <w:color w:val="000000"/>
            <w:sz w:val="32"/>
            <w:szCs w:val="32"/>
          </w:rPr>
          <w:t>16嵌入式技术</w:t>
        </w:r>
      </w:ins>
      <w:ins w:id="5" w:author="admin" w:date="2020-03-10T19:20:00Z">
        <w:r>
          <w:rPr>
            <w:rFonts w:hint="eastAsia" w:ascii="仿宋_GB2312" w:hAnsi="宋体" w:eastAsia="仿宋_GB2312"/>
            <w:color w:val="000000"/>
            <w:sz w:val="32"/>
            <w:szCs w:val="32"/>
          </w:rPr>
          <w:t>及物联网</w:t>
        </w:r>
      </w:ins>
    </w:p>
    <w:p>
      <w:pPr>
        <w:spacing w:line="360" w:lineRule="auto"/>
        <w:ind w:left="2738" w:leftChars="541" w:hanging="1440" w:hangingChars="450"/>
        <w:rPr>
          <w:rFonts w:hint="eastAsia" w:ascii="仿宋_GB2312" w:hAnsi="宋体" w:eastAsia="仿宋_GB2312"/>
          <w:color w:val="000000"/>
          <w:sz w:val="32"/>
          <w:szCs w:val="32"/>
        </w:rPr>
      </w:pPr>
      <w:r>
        <w:rPr>
          <w:rFonts w:hint="eastAsia" w:ascii="仿宋_GB2312" w:hAnsi="宋体" w:eastAsia="仿宋_GB2312"/>
          <w:color w:val="000000"/>
          <w:sz w:val="32"/>
          <w:szCs w:val="32"/>
        </w:rPr>
        <w:t xml:space="preserve">学    号: </w:t>
      </w:r>
      <w:ins w:id="6" w:author="admin" w:date="2020-03-10T19:20:00Z">
        <w:r>
          <w:rPr>
            <w:rFonts w:hint="eastAsia" w:ascii="仿宋_GB2312" w:hAnsi="宋体" w:eastAsia="仿宋_GB2312"/>
            <w:color w:val="000000"/>
            <w:sz w:val="32"/>
            <w:szCs w:val="32"/>
          </w:rPr>
          <w:t>2016030102059</w:t>
        </w:r>
      </w:ins>
      <w:ins w:id="7" w:author="admin" w:date="2020-03-10T19:20:00Z">
        <w:r>
          <w:rPr>
            <w:rFonts w:ascii="仿宋_GB2312" w:hAnsi="宋体" w:eastAsia="仿宋_GB2312"/>
            <w:color w:val="000000"/>
            <w:sz w:val="32"/>
            <w:szCs w:val="32"/>
          </w:rPr>
          <w:t xml:space="preserve"> 2016030102061</w:t>
        </w:r>
      </w:ins>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 xml:space="preserve">学生姓名: </w:t>
      </w:r>
      <w:ins w:id="8" w:author="admin" w:date="2020-03-10T19:20:00Z">
        <w:r>
          <w:rPr>
            <w:rFonts w:hint="eastAsia" w:ascii="仿宋_GB2312" w:hAnsi="宋体" w:eastAsia="仿宋_GB2312"/>
            <w:color w:val="000000"/>
            <w:sz w:val="32"/>
            <w:szCs w:val="32"/>
          </w:rPr>
          <w:t>李锦轩 李秀峰</w:t>
        </w:r>
      </w:ins>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 xml:space="preserve">指导教师: </w:t>
      </w:r>
      <w:ins w:id="9" w:author="admin" w:date="2020-03-10T19:20:00Z">
        <w:r>
          <w:rPr>
            <w:rFonts w:hint="eastAsia" w:ascii="仿宋_GB2312" w:hAnsi="宋体" w:eastAsia="仿宋_GB2312"/>
            <w:color w:val="000000"/>
            <w:sz w:val="32"/>
            <w:szCs w:val="32"/>
          </w:rPr>
          <w:t>郝亚茹</w:t>
        </w:r>
      </w:ins>
      <w:r>
        <w:rPr>
          <w:rFonts w:hint="eastAsia" w:ascii="仿宋_GB2312" w:hAnsi="宋体" w:eastAsia="仿宋_GB2312"/>
          <w:color w:val="000000"/>
          <w:sz w:val="32"/>
          <w:szCs w:val="32"/>
        </w:rPr>
        <w:t>（</w:t>
      </w:r>
      <w:ins w:id="10" w:author="admin" w:date="2020-03-25T21:11:00Z">
        <w:r>
          <w:rPr>
            <w:rFonts w:hint="eastAsia" w:ascii="仿宋_GB2312" w:hAnsi="宋体" w:eastAsia="仿宋_GB2312"/>
            <w:color w:val="000000"/>
            <w:sz w:val="32"/>
            <w:szCs w:val="32"/>
          </w:rPr>
          <w:t>讲师</w:t>
        </w:r>
      </w:ins>
      <w:r>
        <w:rPr>
          <w:rFonts w:hint="eastAsia" w:ascii="仿宋_GB2312" w:hAnsi="宋体" w:eastAsia="仿宋_GB2312"/>
          <w:color w:val="000000"/>
          <w:sz w:val="32"/>
          <w:szCs w:val="32"/>
        </w:rPr>
        <w:t>）</w:t>
      </w:r>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指导单位: 计算机学院</w:t>
      </w:r>
    </w:p>
    <w:p>
      <w:pPr>
        <w:spacing w:line="360" w:lineRule="auto"/>
        <w:ind w:firstLine="1296" w:firstLineChars="405"/>
        <w:rPr>
          <w:rFonts w:hint="eastAsia" w:ascii="仿宋_GB2312" w:hAnsi="宋体" w:eastAsia="仿宋_GB2312"/>
          <w:color w:val="000000"/>
          <w:sz w:val="32"/>
          <w:szCs w:val="32"/>
        </w:rPr>
      </w:pPr>
      <w:r>
        <w:rPr>
          <w:rFonts w:hint="eastAsia" w:ascii="仿宋_GB2312" w:hAnsi="宋体" w:eastAsia="仿宋_GB2312"/>
          <w:color w:val="000000"/>
          <w:sz w:val="32"/>
          <w:szCs w:val="32"/>
        </w:rPr>
        <w:t xml:space="preserve">完成时间: </w:t>
      </w:r>
      <w:ins w:id="11" w:author="admin" w:date="2020-03-10T19:21:00Z">
        <w:r>
          <w:rPr>
            <w:rFonts w:hint="eastAsia" w:ascii="仿宋_GB2312" w:hAnsi="宋体" w:eastAsia="仿宋_GB2312"/>
            <w:color w:val="000000"/>
            <w:sz w:val="32"/>
            <w:szCs w:val="32"/>
          </w:rPr>
          <w:t>2020年x月x日</w:t>
        </w:r>
      </w:ins>
    </w:p>
    <w:p>
      <w:pPr>
        <w:spacing w:line="360" w:lineRule="auto"/>
        <w:jc w:val="center"/>
        <w:rPr>
          <w:rFonts w:hint="eastAsia" w:ascii="仿宋_GB2312" w:hAnsi="宋体" w:eastAsia="仿宋_GB2312"/>
          <w:color w:val="000000"/>
          <w:sz w:val="32"/>
          <w:szCs w:val="32"/>
        </w:rPr>
      </w:pPr>
    </w:p>
    <w:p>
      <w:pPr>
        <w:spacing w:line="360" w:lineRule="auto"/>
        <w:jc w:val="center"/>
        <w:rPr>
          <w:rFonts w:hint="eastAsia" w:ascii="仿宋_GB2312" w:hAnsi="宋体" w:eastAsia="仿宋_GB2312"/>
          <w:color w:val="000000"/>
          <w:sz w:val="32"/>
          <w:szCs w:val="32"/>
        </w:rPr>
      </w:pPr>
    </w:p>
    <w:p>
      <w:pPr>
        <w:spacing w:line="360" w:lineRule="auto"/>
        <w:jc w:val="center"/>
        <w:rPr>
          <w:rFonts w:hint="eastAsia" w:ascii="仿宋_GB2312" w:hAnsi="宋体" w:eastAsia="仿宋_GB2312"/>
          <w:color w:val="000000"/>
          <w:sz w:val="32"/>
          <w:szCs w:val="32"/>
        </w:rPr>
      </w:pPr>
      <w:r>
        <w:rPr>
          <w:rFonts w:hint="eastAsia" w:ascii="仿宋_GB2312" w:hAnsi="宋体" w:eastAsia="仿宋_GB2312"/>
          <w:color w:val="000000"/>
          <w:sz w:val="32"/>
          <w:szCs w:val="32"/>
        </w:rPr>
        <w:t>电子科技大学中山学院教务处制发</w:t>
      </w:r>
    </w:p>
    <w:p>
      <w:pPr>
        <w:rPr>
          <w:rFonts w:hint="eastAsia" w:eastAsia="华文新魏"/>
        </w:rPr>
        <w:sectPr>
          <w:footerReference r:id="rId5" w:type="default"/>
          <w:footerReference r:id="rId6" w:type="even"/>
          <w:endnotePr>
            <w:numFmt w:val="decimal"/>
          </w:endnotePr>
          <w:pgSz w:w="11906" w:h="16838"/>
          <w:pgMar w:top="1440" w:right="1797" w:bottom="1440" w:left="1797" w:header="992" w:footer="992" w:gutter="0"/>
          <w:pgBorders>
            <w:top w:val="none" w:sz="0" w:space="0"/>
            <w:left w:val="none" w:sz="0" w:space="0"/>
            <w:bottom w:val="none" w:sz="0" w:space="0"/>
            <w:right w:val="none" w:sz="0" w:space="0"/>
          </w:pgBorders>
          <w:pgNumType w:start="1"/>
          <w:cols w:space="720" w:num="1"/>
          <w:titlePg/>
          <w:docGrid w:linePitch="360" w:charSpace="1861"/>
        </w:sectPr>
      </w:pPr>
    </w:p>
    <w:p>
      <w:pPr>
        <w:pStyle w:val="38"/>
        <w:rPr>
          <w:rFonts w:hint="eastAsia" w:ascii="黑体" w:hAnsi="黑体" w:eastAsia="黑体"/>
          <w:b w:val="0"/>
          <w:bCs w:val="0"/>
          <w:sz w:val="32"/>
        </w:rPr>
      </w:pPr>
      <w:del w:id="12" w:author="admin" w:date="2020-03-10T19:23:00Z">
        <w:r>
          <w:rPr>
            <w:rFonts w:hint="eastAsia" w:ascii="黑体" w:hAnsi="黑体" w:eastAsia="黑体"/>
            <w:b w:val="0"/>
            <w:bCs w:val="0"/>
            <w:sz w:val="32"/>
          </w:rPr>
          <w:fldChar w:fldCharType="begin"/>
        </w:r>
      </w:del>
      <w:del w:id="13" w:author="admin" w:date="2020-03-10T19:23:00Z">
        <w:r>
          <w:rPr>
            <w:rFonts w:hint="eastAsia" w:ascii="黑体" w:hAnsi="黑体" w:eastAsia="黑体"/>
            <w:b w:val="0"/>
            <w:bCs w:val="0"/>
            <w:sz w:val="32"/>
          </w:rPr>
          <w:delInstrText xml:space="preserve"> MACROBUTTON  AcceptAllChangesInDoc [单击处添加毕业论文中文题目] </w:delInstrText>
        </w:r>
      </w:del>
      <w:del w:id="14" w:author="admin" w:date="2020-03-10T19:23:00Z">
        <w:r>
          <w:rPr>
            <w:rFonts w:hint="eastAsia" w:ascii="黑体" w:hAnsi="黑体" w:eastAsia="黑体"/>
            <w:b w:val="0"/>
            <w:bCs w:val="0"/>
            <w:sz w:val="32"/>
          </w:rPr>
          <w:fldChar w:fldCharType="separate"/>
        </w:r>
      </w:del>
      <w:del w:id="15" w:author="admin" w:date="2020-03-10T19:23:00Z">
        <w:r>
          <w:rPr>
            <w:rFonts w:hint="eastAsia" w:ascii="黑体" w:hAnsi="黑体" w:eastAsia="黑体"/>
            <w:b w:val="0"/>
            <w:bCs w:val="0"/>
            <w:sz w:val="32"/>
          </w:rPr>
          <w:fldChar w:fldCharType="end"/>
        </w:r>
      </w:del>
      <w:ins w:id="16" w:author="admin" w:date="2020-03-10T19:23:00Z">
        <w:r>
          <w:rPr>
            <w:rFonts w:hint="eastAsia" w:ascii="黑体" w:hAnsi="黑体" w:eastAsia="黑体"/>
            <w:b w:val="0"/>
            <w:bCs w:val="0"/>
            <w:sz w:val="32"/>
          </w:rPr>
          <w:t>基于stm</w:t>
        </w:r>
      </w:ins>
      <w:ins w:id="17" w:author="admin" w:date="2020-03-10T19:23:00Z">
        <w:r>
          <w:rPr>
            <w:rFonts w:ascii="黑体" w:hAnsi="黑体" w:eastAsia="黑体"/>
            <w:b w:val="0"/>
            <w:bCs w:val="0"/>
            <w:sz w:val="32"/>
          </w:rPr>
          <w:t>32</w:t>
        </w:r>
      </w:ins>
      <w:ins w:id="18" w:author="admin" w:date="2020-03-10T19:23:00Z">
        <w:r>
          <w:rPr>
            <w:rFonts w:hint="eastAsia" w:ascii="黑体" w:hAnsi="黑体" w:eastAsia="黑体"/>
            <w:b w:val="0"/>
            <w:bCs w:val="0"/>
            <w:sz w:val="32"/>
          </w:rPr>
          <w:t>的智能窗帘控制与设计</w:t>
        </w:r>
      </w:ins>
    </w:p>
    <w:p>
      <w:pPr>
        <w:pStyle w:val="38"/>
        <w:rPr>
          <w:rFonts w:hint="eastAsia" w:ascii="黑体" w:hAnsi="黑体" w:eastAsia="黑体"/>
          <w:b w:val="0"/>
          <w:sz w:val="32"/>
          <w:szCs w:val="32"/>
        </w:rPr>
      </w:pPr>
      <w:commentRangeStart w:id="0"/>
      <w:r>
        <w:rPr>
          <w:rStyle w:val="67"/>
          <w:rFonts w:hint="eastAsia" w:ascii="黑体" w:hAnsi="黑体" w:eastAsia="黑体"/>
          <w:b w:val="0"/>
          <w:sz w:val="32"/>
          <w:szCs w:val="32"/>
        </w:rPr>
        <w:t xml:space="preserve">摘要 </w:t>
      </w:r>
      <w:commentRangeEnd w:id="0"/>
      <w:r>
        <w:rPr>
          <w:rStyle w:val="34"/>
          <w:rFonts w:cs="Times New Roman"/>
          <w:b w:val="0"/>
          <w:bCs w:val="0"/>
        </w:rPr>
        <w:commentReference w:id="0"/>
      </w:r>
    </w:p>
    <w:p>
      <w:pPr>
        <w:spacing w:line="300" w:lineRule="auto"/>
        <w:ind w:firstLine="480" w:firstLineChars="200"/>
        <w:rPr>
          <w:ins w:id="19" w:author="◉‿◉" w:date="2020-04-15T23:07:00Z"/>
          <w:rFonts w:hint="eastAsia" w:ascii="宋体" w:hAnsi="宋体"/>
        </w:rPr>
      </w:pPr>
      <w:ins w:id="20" w:author="◉‿◉" w:date="2020-04-15T23:07:00Z">
        <w:r>
          <w:rPr>
            <w:rFonts w:hint="eastAsia" w:ascii="宋体" w:hAnsi="宋体"/>
          </w:rPr>
          <w:t>随着物联网的发展，智能化的时代已经悄然生息</w:t>
        </w:r>
      </w:ins>
      <w:ins w:id="21" w:author="◉‿◉" w:date="2020-04-19T21:28:00Z">
        <w:r>
          <w:rPr>
            <w:rFonts w:hint="eastAsia" w:ascii="宋体" w:hAnsi="宋体"/>
            <w:lang w:val="en-US" w:eastAsia="zh-CN"/>
          </w:rPr>
          <w:t>地</w:t>
        </w:r>
      </w:ins>
      <w:ins w:id="22" w:author="◉‿◉" w:date="2020-04-15T23:07:00Z">
        <w:r>
          <w:rPr>
            <w:rFonts w:hint="eastAsia" w:ascii="宋体" w:hAnsi="宋体"/>
          </w:rPr>
          <w:t>步入大众生活中</w:t>
        </w:r>
      </w:ins>
      <w:ins w:id="23" w:author="◉‿◉ [2]" w:date="2020-04-20T23:04:39Z">
        <w:r>
          <w:rPr>
            <w:rFonts w:hint="eastAsia" w:ascii="宋体" w:hAnsi="宋体"/>
            <w:lang w:eastAsia="zh-CN"/>
          </w:rPr>
          <w:t>。</w:t>
        </w:r>
      </w:ins>
      <w:ins w:id="24" w:author="◉‿◉" w:date="2020-04-15T23:07:00Z">
        <w:r>
          <w:rPr>
            <w:rFonts w:hint="eastAsia" w:ascii="宋体" w:hAnsi="宋体"/>
          </w:rPr>
          <w:t>人们对智能家居有着越来越高的要求</w:t>
        </w:r>
      </w:ins>
      <w:ins w:id="25" w:author="◉‿◉" w:date="2020-04-19T21:28:00Z">
        <w:r>
          <w:rPr>
            <w:rFonts w:hint="eastAsia" w:ascii="宋体" w:hAnsi="宋体"/>
            <w:lang w:eastAsia="zh-CN"/>
          </w:rPr>
          <w:t>。</w:t>
        </w:r>
      </w:ins>
      <w:ins w:id="26" w:author="◉‿◉" w:date="2020-04-15T23:07:00Z">
        <w:r>
          <w:rPr>
            <w:rFonts w:hint="eastAsia" w:ascii="宋体" w:hAnsi="宋体"/>
          </w:rPr>
          <w:t>智能窗帘在其中有着不可或缺的重要性。</w:t>
        </w:r>
      </w:ins>
      <w:ins w:id="27" w:author="◉‿◉" w:date="2020-04-19T21:34:00Z">
        <w:r>
          <w:rPr>
            <w:rFonts w:hint="eastAsia" w:ascii="宋体" w:hAnsi="宋体"/>
            <w:lang w:val="en-US" w:eastAsia="zh-CN"/>
          </w:rPr>
          <w:t>它</w:t>
        </w:r>
      </w:ins>
      <w:ins w:id="28" w:author="◉‿◉" w:date="2020-04-15T23:07:00Z">
        <w:r>
          <w:rPr>
            <w:rFonts w:hint="eastAsia" w:ascii="宋体" w:hAnsi="宋体"/>
          </w:rPr>
          <w:t>不仅要具有遮光作用和美化功能，</w:t>
        </w:r>
      </w:ins>
      <w:ins w:id="29" w:author="◉‿◉" w:date="2020-04-15T23:07:00Z">
        <w:r>
          <w:rPr>
            <w:rFonts w:hint="eastAsia" w:ascii="宋体" w:hAnsi="宋体"/>
            <w:color w:val="FF0000"/>
            <w:highlight w:val="none"/>
          </w:rPr>
          <w:t>更要具备</w:t>
        </w:r>
      </w:ins>
      <w:ins w:id="30" w:author="◉‿◉ [2]" w:date="2020-04-20T19:31:05Z">
        <w:r>
          <w:rPr>
            <w:rFonts w:hint="eastAsia" w:ascii="宋体" w:hAnsi="宋体"/>
            <w:color w:val="FF0000"/>
            <w:highlight w:val="none"/>
            <w:lang w:val="en-US" w:eastAsia="zh-CN"/>
          </w:rPr>
          <w:t>简单</w:t>
        </w:r>
      </w:ins>
      <w:ins w:id="31" w:author="◉‿◉ [2]" w:date="2020-04-20T19:31:09Z">
        <w:r>
          <w:rPr>
            <w:rFonts w:hint="eastAsia" w:ascii="宋体" w:hAnsi="宋体"/>
            <w:color w:val="FF0000"/>
            <w:highlight w:val="none"/>
            <w:lang w:val="en-US" w:eastAsia="zh-CN"/>
          </w:rPr>
          <w:t>方便</w:t>
        </w:r>
      </w:ins>
      <w:ins w:id="32" w:author="◉‿◉ [2]" w:date="2020-04-20T19:30:52Z">
        <w:r>
          <w:rPr>
            <w:rFonts w:hint="eastAsia" w:ascii="宋体" w:hAnsi="宋体"/>
            <w:color w:val="FF0000"/>
            <w:highlight w:val="none"/>
            <w:lang w:val="en-US" w:eastAsia="zh-CN"/>
          </w:rPr>
          <w:t>的</w:t>
        </w:r>
      </w:ins>
      <w:ins w:id="33" w:author="◉‿◉" w:date="2020-04-15T23:07:00Z">
        <w:r>
          <w:rPr>
            <w:rFonts w:hint="eastAsia" w:ascii="宋体" w:hAnsi="宋体"/>
            <w:color w:val="FF0000"/>
            <w:highlight w:val="none"/>
          </w:rPr>
          <w:t>使用功能</w:t>
        </w:r>
      </w:ins>
      <w:ins w:id="34" w:author="◉‿◉" w:date="2020-04-15T23:07:00Z">
        <w:r>
          <w:rPr>
            <w:rFonts w:hint="eastAsia" w:ascii="宋体" w:hAnsi="宋体"/>
          </w:rPr>
          <w:t>。然而，目前</w:t>
        </w:r>
      </w:ins>
      <w:ins w:id="35" w:author="◉‿◉" w:date="2020-04-17T22:14:00Z">
        <w:r>
          <w:rPr>
            <w:rFonts w:hint="eastAsia" w:ascii="宋体" w:hAnsi="宋体"/>
            <w:lang w:val="en-US" w:eastAsia="zh-CN"/>
          </w:rPr>
          <w:t>市面</w:t>
        </w:r>
      </w:ins>
      <w:ins w:id="36" w:author="◉‿◉" w:date="2020-04-15T23:07:00Z">
        <w:r>
          <w:rPr>
            <w:rFonts w:hint="eastAsia" w:ascii="宋体" w:hAnsi="宋体"/>
          </w:rPr>
          <w:t>上传统的窗帘大多需手动去操作</w:t>
        </w:r>
      </w:ins>
      <w:ins w:id="37" w:author="◉‿◉ [2]" w:date="2020-04-20T23:08:49Z">
        <w:r>
          <w:rPr>
            <w:rFonts w:hint="eastAsia" w:ascii="宋体" w:hAnsi="宋体"/>
            <w:lang w:eastAsia="zh-CN"/>
          </w:rPr>
          <w:t>。</w:t>
        </w:r>
      </w:ins>
      <w:ins w:id="38" w:author="◉‿◉" w:date="2020-04-15T23:07:00Z">
        <w:r>
          <w:rPr>
            <w:rFonts w:hint="eastAsia" w:ascii="宋体" w:hAnsi="宋体"/>
          </w:rPr>
          <w:t>每天早开晚关也是一件麻烦事，特别是别墅或复式房的大窗帘，比较长，而且重，需要</w:t>
        </w:r>
      </w:ins>
      <w:ins w:id="39" w:author="◉‿◉" w:date="2020-04-19T21:35:00Z">
        <w:r>
          <w:rPr>
            <w:rFonts w:hint="eastAsia" w:ascii="宋体" w:hAnsi="宋体"/>
            <w:lang w:val="en-US" w:eastAsia="zh-CN"/>
          </w:rPr>
          <w:t>耗费</w:t>
        </w:r>
      </w:ins>
      <w:ins w:id="40" w:author="◉‿◉" w:date="2020-04-15T23:07:00Z">
        <w:r>
          <w:rPr>
            <w:rFonts w:hint="eastAsia" w:ascii="宋体" w:hAnsi="宋体"/>
          </w:rPr>
          <w:t>较大的</w:t>
        </w:r>
      </w:ins>
      <w:ins w:id="41" w:author="◉‿◉" w:date="2020-04-19T21:37:00Z">
        <w:r>
          <w:rPr>
            <w:rFonts w:hint="eastAsia" w:ascii="宋体" w:hAnsi="宋体"/>
            <w:lang w:val="en-US" w:eastAsia="zh-CN"/>
          </w:rPr>
          <w:t>力气</w:t>
        </w:r>
      </w:ins>
      <w:ins w:id="42" w:author="◉‿◉" w:date="2020-04-15T23:07:00Z">
        <w:r>
          <w:rPr>
            <w:rFonts w:hint="eastAsia" w:ascii="宋体" w:hAnsi="宋体"/>
          </w:rPr>
          <w:t>才能</w:t>
        </w:r>
      </w:ins>
      <w:ins w:id="43" w:author="◉‿◉" w:date="2020-04-19T21:36:00Z">
        <w:r>
          <w:rPr>
            <w:rFonts w:hint="eastAsia" w:ascii="宋体" w:hAnsi="宋体"/>
            <w:lang w:val="en-US" w:eastAsia="zh-CN"/>
          </w:rPr>
          <w:t>打</w:t>
        </w:r>
      </w:ins>
      <w:ins w:id="44" w:author="◉‿◉" w:date="2020-04-15T23:07:00Z">
        <w:r>
          <w:rPr>
            <w:rFonts w:hint="eastAsia" w:ascii="宋体" w:hAnsi="宋体"/>
          </w:rPr>
          <w:t>开</w:t>
        </w:r>
      </w:ins>
      <w:ins w:id="45" w:author="◉‿◉" w:date="2020-04-19T21:36:00Z">
        <w:r>
          <w:rPr>
            <w:rFonts w:hint="eastAsia" w:ascii="宋体" w:hAnsi="宋体"/>
            <w:lang w:val="en-US" w:eastAsia="zh-CN"/>
          </w:rPr>
          <w:t>或</w:t>
        </w:r>
      </w:ins>
      <w:ins w:id="46" w:author="◉‿◉" w:date="2020-04-15T23:07:00Z">
        <w:r>
          <w:rPr>
            <w:rFonts w:hint="eastAsia" w:ascii="宋体" w:hAnsi="宋体"/>
          </w:rPr>
          <w:t>关</w:t>
        </w:r>
      </w:ins>
      <w:ins w:id="47" w:author="◉‿◉" w:date="2020-04-19T21:36:00Z">
        <w:r>
          <w:rPr>
            <w:rFonts w:hint="eastAsia" w:ascii="宋体" w:hAnsi="宋体"/>
            <w:lang w:val="en-US" w:eastAsia="zh-CN"/>
          </w:rPr>
          <w:t>闭</w:t>
        </w:r>
      </w:ins>
      <w:ins w:id="48" w:author="◉‿◉" w:date="2020-04-15T23:07:00Z">
        <w:r>
          <w:rPr>
            <w:rFonts w:hint="eastAsia" w:ascii="宋体" w:hAnsi="宋体"/>
          </w:rPr>
          <w:t>窗帘，特别不方便。智能窗帘与之相比，可以实现自主控制以及远程控制，自动调节室内亮度，给与用户良好的体验。因此在改善传统窗帘操作不便、功能单一的基础上，设计一种操作简便的智能窗帘系统对提高用户生活质量，推动智能家居发展具有重要意义。</w:t>
        </w:r>
      </w:ins>
    </w:p>
    <w:p>
      <w:pPr>
        <w:spacing w:after="240" w:line="300" w:lineRule="auto"/>
        <w:ind w:firstLine="480" w:firstLineChars="200"/>
        <w:rPr>
          <w:rFonts w:hint="eastAsia" w:ascii="宋体" w:hAnsi="宋体" w:eastAsia="宋体"/>
          <w:lang w:val="en-US" w:eastAsia="zh-CN"/>
        </w:rPr>
      </w:pPr>
      <w:ins w:id="49" w:author="◉‿◉" w:date="2020-04-15T23:07:00Z">
        <w:r>
          <w:rPr>
            <w:rFonts w:hint="eastAsia" w:ascii="宋体" w:hAnsi="宋体"/>
          </w:rPr>
          <w:t>系统以STM32单片机作为主控制单元，通过传感器采集光照</w:t>
        </w:r>
      </w:ins>
      <w:ins w:id="50" w:author="◉‿◉" w:date="2020-04-17T22:17:00Z">
        <w:r>
          <w:rPr>
            <w:rFonts w:hint="eastAsia" w:ascii="宋体" w:hAnsi="宋体"/>
            <w:lang w:val="en-US" w:eastAsia="zh-CN"/>
          </w:rPr>
          <w:t>强度</w:t>
        </w:r>
      </w:ins>
      <w:ins w:id="51" w:author="◉‿◉" w:date="2020-04-17T22:17:00Z">
        <w:r>
          <w:rPr>
            <w:rFonts w:hint="eastAsia" w:ascii="宋体" w:hAnsi="宋体"/>
          </w:rPr>
          <w:t>实现对窗帘的智能控制</w:t>
        </w:r>
      </w:ins>
      <w:ins w:id="52" w:author="◉‿◉" w:date="2020-04-17T22:17:00Z">
        <w:r>
          <w:rPr>
            <w:rFonts w:hint="eastAsia" w:ascii="宋体" w:hAnsi="宋体"/>
            <w:lang w:eastAsia="zh-CN"/>
          </w:rPr>
          <w:t>。</w:t>
        </w:r>
      </w:ins>
      <w:ins w:id="53" w:author="◉‿◉" w:date="2020-04-17T22:17:00Z">
        <w:r>
          <w:rPr>
            <w:rFonts w:hint="eastAsia" w:ascii="宋体" w:hAnsi="宋体"/>
          </w:rPr>
          <w:t>并</w:t>
        </w:r>
      </w:ins>
      <w:ins w:id="54" w:author="◉‿◉" w:date="2020-04-17T22:18:00Z">
        <w:r>
          <w:rPr>
            <w:rFonts w:hint="eastAsia" w:ascii="宋体" w:hAnsi="宋体"/>
            <w:lang w:val="en-US" w:eastAsia="zh-CN"/>
          </w:rPr>
          <w:t>可</w:t>
        </w:r>
      </w:ins>
      <w:ins w:id="55" w:author="◉‿◉" w:date="2020-04-17T22:17:00Z">
        <w:r>
          <w:rPr>
            <w:rFonts w:hint="eastAsia" w:ascii="宋体" w:hAnsi="宋体"/>
          </w:rPr>
          <w:t>在</w:t>
        </w:r>
      </w:ins>
      <w:ins w:id="56" w:author="◉‿◉" w:date="2020-04-19T21:39:00Z">
        <w:r>
          <w:rPr>
            <w:rFonts w:hint="eastAsia" w:ascii="宋体" w:hAnsi="宋体"/>
            <w:lang w:val="en-US" w:eastAsia="zh-CN"/>
          </w:rPr>
          <w:t>液晶屏幕</w:t>
        </w:r>
      </w:ins>
      <w:ins w:id="57" w:author="◉‿◉" w:date="2020-04-17T22:17:00Z">
        <w:r>
          <w:rPr>
            <w:rFonts w:hint="eastAsia" w:ascii="宋体" w:hAnsi="宋体"/>
          </w:rPr>
          <w:t>上</w:t>
        </w:r>
      </w:ins>
      <w:ins w:id="58" w:author="◉‿◉" w:date="2020-04-17T22:18:00Z">
        <w:r>
          <w:rPr>
            <w:rFonts w:hint="eastAsia" w:ascii="宋体" w:hAnsi="宋体"/>
            <w:lang w:val="en-US" w:eastAsia="zh-CN"/>
          </w:rPr>
          <w:t>查看</w:t>
        </w:r>
      </w:ins>
      <w:ins w:id="59" w:author="◉‿◉" w:date="2020-04-15T23:07:00Z">
        <w:r>
          <w:rPr>
            <w:rFonts w:hint="eastAsia" w:ascii="宋体" w:hAnsi="宋体"/>
          </w:rPr>
          <w:t>温湿度等</w:t>
        </w:r>
      </w:ins>
      <w:ins w:id="60" w:author="◉‿◉" w:date="2020-04-17T22:18:00Z">
        <w:r>
          <w:rPr>
            <w:rFonts w:hint="eastAsia" w:ascii="宋体" w:hAnsi="宋体"/>
            <w:lang w:val="en-US" w:eastAsia="zh-CN"/>
          </w:rPr>
          <w:t>室内</w:t>
        </w:r>
      </w:ins>
      <w:ins w:id="61" w:author="◉‿◉" w:date="2020-04-15T23:07:00Z">
        <w:r>
          <w:rPr>
            <w:rFonts w:hint="eastAsia" w:ascii="宋体" w:hAnsi="宋体"/>
          </w:rPr>
          <w:t>环境信息。系统加入红外感应模块，夜晚自行启动检测，</w:t>
        </w:r>
      </w:ins>
      <w:ins w:id="62" w:author="◉‿◉" w:date="2020-04-19T21:47:00Z">
        <w:r>
          <w:rPr>
            <w:rFonts w:hint="eastAsia" w:ascii="宋体" w:hAnsi="宋体"/>
            <w:lang w:val="en-US" w:eastAsia="zh-CN"/>
          </w:rPr>
          <w:t>外部</w:t>
        </w:r>
      </w:ins>
      <w:ins w:id="63" w:author="◉‿◉" w:date="2020-04-15T23:07:00Z">
        <w:r>
          <w:rPr>
            <w:rFonts w:hint="eastAsia" w:ascii="宋体" w:hAnsi="宋体"/>
          </w:rPr>
          <w:t>人员</w:t>
        </w:r>
      </w:ins>
      <w:ins w:id="64" w:author="◉‿◉" w:date="2020-04-19T21:40:00Z">
        <w:r>
          <w:rPr>
            <w:rFonts w:hint="eastAsia" w:ascii="宋体" w:hAnsi="宋体"/>
          </w:rPr>
          <w:t>非法</w:t>
        </w:r>
      </w:ins>
      <w:ins w:id="65" w:author="◉‿◉" w:date="2020-04-15T23:07:00Z">
        <w:r>
          <w:rPr>
            <w:rFonts w:hint="eastAsia" w:ascii="宋体" w:hAnsi="宋体"/>
          </w:rPr>
          <w:t>入侵</w:t>
        </w:r>
      </w:ins>
      <w:ins w:id="66" w:author="◉‿◉" w:date="2020-04-19T21:40:00Z">
        <w:r>
          <w:rPr>
            <w:rFonts w:hint="eastAsia" w:ascii="宋体" w:hAnsi="宋体"/>
            <w:lang w:val="en-US" w:eastAsia="zh-CN"/>
          </w:rPr>
          <w:t>将触发</w:t>
        </w:r>
      </w:ins>
      <w:ins w:id="67" w:author="◉‿◉" w:date="2020-04-15T23:07:00Z">
        <w:r>
          <w:rPr>
            <w:rFonts w:hint="eastAsia" w:ascii="宋体" w:hAnsi="宋体"/>
          </w:rPr>
          <w:t>警报并且在服务器上可查看所有数据的报警记录、实时曲线、历史曲线等直观画面。同时，支持触摸屏操作、定时控制，服务器端、手机微信端远程控制，满足人们不同的需求</w:t>
        </w:r>
      </w:ins>
      <w:ins w:id="68" w:author="◉‿◉" w:date="2020-04-19T21:46:00Z">
        <w:r>
          <w:rPr>
            <w:rFonts w:hint="eastAsia" w:ascii="宋体" w:hAnsi="宋体"/>
            <w:lang w:eastAsia="zh-CN"/>
          </w:rPr>
          <w:t>。</w:t>
        </w:r>
      </w:ins>
      <w:ins w:id="69" w:author="◉‿◉" w:date="2020-04-15T23:07:00Z">
        <w:r>
          <w:rPr>
            <w:rFonts w:hint="eastAsia" w:ascii="宋体" w:hAnsi="宋体"/>
          </w:rPr>
          <w:t>它的应用将给人们带来高科技的享受及便捷。</w:t>
        </w:r>
      </w:ins>
    </w:p>
    <w:p>
      <w:pPr>
        <w:pStyle w:val="62"/>
        <w:spacing w:line="300" w:lineRule="auto"/>
        <w:rPr>
          <w:rFonts w:hint="eastAsia"/>
        </w:rPr>
      </w:pPr>
      <w:r>
        <w:rPr>
          <w:rStyle w:val="67"/>
          <w:rFonts w:hint="eastAsia"/>
          <w:szCs w:val="20"/>
        </w:rPr>
        <w:t>关键词：</w:t>
      </w:r>
      <w:ins w:id="70" w:author="admin" w:date="2020-03-10T19:26:00Z">
        <w:r>
          <w:rPr>
            <w:rStyle w:val="67"/>
            <w:rFonts w:hint="eastAsia"/>
            <w:b w:val="0"/>
            <w:szCs w:val="20"/>
          </w:rPr>
          <w:t>物联网</w:t>
        </w:r>
      </w:ins>
      <w:r>
        <w:rPr>
          <w:rFonts w:hint="eastAsia" w:eastAsia="宋体"/>
        </w:rPr>
        <w:t>；</w:t>
      </w:r>
      <w:ins w:id="71" w:author="admin" w:date="2020-03-10T19:26:00Z">
        <w:r>
          <w:rPr>
            <w:rFonts w:hint="eastAsia" w:eastAsia="宋体"/>
          </w:rPr>
          <w:t>智能窗帘</w:t>
        </w:r>
      </w:ins>
      <w:r>
        <w:rPr>
          <w:rFonts w:hint="eastAsia" w:eastAsia="宋体"/>
        </w:rPr>
        <w:t>；</w:t>
      </w:r>
      <w:ins w:id="72" w:author="◉‿◉ [2]" w:date="2020-04-20T22:37:58Z">
        <w:r>
          <w:rPr>
            <w:rFonts w:hint="eastAsia" w:eastAsia="宋体"/>
            <w:lang w:val="en-US" w:eastAsia="zh-CN"/>
          </w:rPr>
          <w:t>控制</w:t>
        </w:r>
      </w:ins>
      <w:ins w:id="73" w:author="◉‿◉ [2]" w:date="2020-04-20T22:38:00Z">
        <w:r>
          <w:rPr>
            <w:rFonts w:hint="eastAsia" w:eastAsia="宋体"/>
            <w:lang w:val="en-US" w:eastAsia="zh-CN"/>
          </w:rPr>
          <w:t>系统</w:t>
        </w:r>
      </w:ins>
      <w:r>
        <w:rPr>
          <w:rFonts w:hint="eastAsia" w:eastAsia="宋体"/>
        </w:rPr>
        <w:t>；</w:t>
      </w:r>
      <w:ins w:id="74" w:author="◉‿◉ [2]" w:date="2020-04-20T22:38:05Z">
        <w:r>
          <w:rPr>
            <w:rFonts w:hint="eastAsia" w:eastAsia="宋体"/>
            <w:lang w:val="en-US" w:eastAsia="zh-CN"/>
          </w:rPr>
          <w:t>STM3</w:t>
        </w:r>
      </w:ins>
      <w:ins w:id="75" w:author="◉‿◉ [2]" w:date="2020-04-20T22:38:06Z">
        <w:r>
          <w:rPr>
            <w:rFonts w:hint="eastAsia" w:eastAsia="宋体"/>
            <w:lang w:val="en-US" w:eastAsia="zh-CN"/>
          </w:rPr>
          <w:t>2</w:t>
        </w:r>
      </w:ins>
      <w:r>
        <w:rPr>
          <w:rFonts w:hint="eastAsia" w:eastAsia="宋体"/>
        </w:rPr>
        <w:t>；</w:t>
      </w:r>
      <w:r>
        <w:rPr>
          <w:rFonts w:eastAsia="宋体"/>
        </w:rPr>
        <w:fldChar w:fldCharType="begin"/>
      </w:r>
      <w:r>
        <w:rPr>
          <w:rFonts w:eastAsia="宋体"/>
        </w:rPr>
        <w:instrText xml:space="preserve"> MACROBUTTON  AcceptAllChangesInDoc [单击此处添加中文关键词] </w:instrText>
      </w:r>
      <w:r>
        <w:rPr>
          <w:rFonts w:eastAsia="宋体"/>
        </w:rPr>
        <w:fldChar w:fldCharType="separate"/>
      </w:r>
      <w:r>
        <w:rPr>
          <w:rFonts w:eastAsia="宋体"/>
        </w:rPr>
        <w:fldChar w:fldCharType="end"/>
      </w:r>
      <w:r>
        <w:rPr>
          <w:rFonts w:hint="eastAsia" w:eastAsia="宋体"/>
        </w:rPr>
        <w:t xml:space="preserve"> </w:t>
      </w:r>
    </w:p>
    <w:p>
      <w:pPr>
        <w:spacing w:line="300" w:lineRule="auto"/>
        <w:rPr>
          <w:rFonts w:hint="eastAsia"/>
        </w:rPr>
      </w:pPr>
    </w:p>
    <w:p>
      <w:pPr>
        <w:sectPr>
          <w:headerReference r:id="rId7" w:type="default"/>
          <w:footerReference r:id="rId8" w:type="default"/>
          <w:pgSz w:w="11906" w:h="16838"/>
          <w:pgMar w:top="1418" w:right="1134" w:bottom="1418" w:left="1134" w:header="851" w:footer="992" w:gutter="284"/>
          <w:pgBorders>
            <w:top w:val="none" w:sz="0" w:space="0"/>
            <w:left w:val="none" w:sz="0" w:space="0"/>
            <w:bottom w:val="none" w:sz="0" w:space="0"/>
            <w:right w:val="none" w:sz="0" w:space="0"/>
          </w:pgBorders>
          <w:pgNumType w:fmt="upperRoman" w:start="1"/>
          <w:cols w:space="720" w:num="1"/>
          <w:docGrid w:linePitch="312" w:charSpace="0"/>
        </w:sectPr>
      </w:pPr>
    </w:p>
    <w:p>
      <w:pPr>
        <w:pStyle w:val="38"/>
        <w:rPr>
          <w:rFonts w:hint="default" w:ascii="黑体" w:hAnsi="黑体" w:eastAsia="黑体"/>
          <w:b w:val="0"/>
          <w:bCs w:val="0"/>
          <w:sz w:val="32"/>
          <w:lang w:val="en-US" w:eastAsia="zh-CN"/>
        </w:rPr>
      </w:pPr>
      <w:del w:id="76" w:author="◉‿◉ [2]" w:date="2020-04-20T22:34:13Z">
        <w:r>
          <w:rPr>
            <w:rFonts w:hint="default" w:ascii="黑体" w:hAnsi="黑体" w:eastAsia="黑体"/>
            <w:b w:val="0"/>
            <w:bCs w:val="0"/>
            <w:sz w:val="32"/>
            <w:lang w:val="en-US"/>
          </w:rPr>
          <w:fldChar w:fldCharType="begin"/>
        </w:r>
      </w:del>
      <w:del w:id="77" w:author="◉‿◉ [2]" w:date="2020-04-20T22:34:13Z">
        <w:r>
          <w:rPr>
            <w:rFonts w:hint="default" w:ascii="黑体" w:hAnsi="黑体" w:eastAsia="黑体"/>
            <w:b w:val="0"/>
            <w:bCs w:val="0"/>
            <w:sz w:val="32"/>
            <w:lang w:val="en-US"/>
          </w:rPr>
          <w:delInstrText xml:space="preserve"> MACROBU</w:delInstrText>
        </w:r>
      </w:del>
      <w:del w:id="78" w:author="◉‿◉ [2]" w:date="2020-04-20T22:34:14Z">
        <w:r>
          <w:rPr>
            <w:rFonts w:hint="default" w:ascii="黑体" w:hAnsi="黑体" w:eastAsia="黑体"/>
            <w:b w:val="0"/>
            <w:bCs w:val="0"/>
            <w:sz w:val="32"/>
            <w:lang w:val="en-US" w:eastAsia="zh-CN"/>
          </w:rPr>
          <w:delInstrText xml:space="preserve">T</w:delInstrText>
        </w:r>
      </w:del>
      <w:ins w:id="79" w:author="◉‿◉ [2]" w:date="2020-04-20T22:34:14Z">
        <w:del w:id="80" w:author="◉‿◉ [2]" w:date="2020-04-20T22:34:00Z">
          <w:r>
            <w:rPr>
              <w:rFonts w:hint="eastAsia" w:ascii="黑体" w:hAnsi="黑体" w:eastAsia="黑体"/>
              <w:b w:val="0"/>
              <w:bCs w:val="0"/>
              <w:sz w:val="32"/>
              <w:lang w:val="en-US" w:eastAsia="zh-CN"/>
            </w:rPr>
            <w:delInstrText xml:space="preserve">hTT</w:delInstrText>
          </w:r>
        </w:del>
      </w:ins>
      <w:del w:id="81" w:author="◉‿◉ [2]" w:date="2020-04-20T22:34:13Z">
        <w:r>
          <w:rPr>
            <w:rFonts w:hint="default" w:ascii="黑体" w:hAnsi="黑体" w:eastAsia="黑体"/>
            <w:b w:val="0"/>
            <w:bCs w:val="0"/>
            <w:sz w:val="32"/>
            <w:lang w:val="en-US"/>
          </w:rPr>
          <w:delInstrText xml:space="preserve">TON  AcceptAllChangesInDoc [单击此处添加毕业论文外文标题] </w:delInstrText>
        </w:r>
      </w:del>
      <w:del w:id="82" w:author="◉‿◉ [2]" w:date="2020-04-20T22:34:13Z">
        <w:r>
          <w:rPr>
            <w:rFonts w:hint="default" w:ascii="黑体" w:hAnsi="黑体" w:eastAsia="黑体"/>
            <w:b w:val="0"/>
            <w:bCs w:val="0"/>
            <w:sz w:val="32"/>
            <w:lang w:val="en-US"/>
          </w:rPr>
          <w:fldChar w:fldCharType="separate"/>
        </w:r>
      </w:del>
      <w:del w:id="83" w:author="◉‿◉ [2]" w:date="2020-04-20T22:34:13Z">
        <w:r>
          <w:rPr>
            <w:rFonts w:hint="default" w:ascii="黑体" w:hAnsi="黑体" w:eastAsia="黑体"/>
            <w:b w:val="0"/>
            <w:bCs w:val="0"/>
            <w:sz w:val="32"/>
            <w:lang w:val="en-US"/>
          </w:rPr>
          <w:fldChar w:fldCharType="end"/>
        </w:r>
      </w:del>
      <w:ins w:id="84" w:author="◉‿◉ [2]" w:date="2020-04-20T22:34:20Z">
        <w:r>
          <w:rPr>
            <w:rFonts w:hint="eastAsia" w:ascii="黑体" w:hAnsi="黑体" w:eastAsia="黑体"/>
            <w:b w:val="0"/>
            <w:bCs w:val="0"/>
            <w:sz w:val="32"/>
            <w:lang w:val="en-US" w:eastAsia="zh-CN"/>
          </w:rPr>
          <w:t>T</w:t>
        </w:r>
      </w:ins>
      <w:ins w:id="85" w:author="◉‿◉ [2]" w:date="2020-04-20T22:34:21Z">
        <w:r>
          <w:rPr>
            <w:rFonts w:hint="eastAsia" w:ascii="黑体" w:hAnsi="黑体" w:eastAsia="黑体"/>
            <w:b w:val="0"/>
            <w:bCs w:val="0"/>
            <w:sz w:val="32"/>
            <w:lang w:val="en-US" w:eastAsia="zh-CN"/>
          </w:rPr>
          <w:t>he</w:t>
        </w:r>
      </w:ins>
      <w:ins w:id="86" w:author="◉‿◉ [2]" w:date="2020-04-20T22:34:22Z">
        <w:r>
          <w:rPr>
            <w:rFonts w:hint="eastAsia" w:ascii="黑体" w:hAnsi="黑体" w:eastAsia="黑体"/>
            <w:b w:val="0"/>
            <w:bCs w:val="0"/>
            <w:sz w:val="32"/>
            <w:lang w:val="en-US" w:eastAsia="zh-CN"/>
          </w:rPr>
          <w:t xml:space="preserve"> </w:t>
        </w:r>
      </w:ins>
      <w:ins w:id="87" w:author="◉‿◉ [2]" w:date="2020-04-20T22:34:23Z">
        <w:r>
          <w:rPr>
            <w:rFonts w:hint="eastAsia" w:ascii="黑体" w:hAnsi="黑体" w:eastAsia="黑体"/>
            <w:b w:val="0"/>
            <w:bCs w:val="0"/>
            <w:sz w:val="32"/>
            <w:lang w:val="en-US" w:eastAsia="zh-CN"/>
          </w:rPr>
          <w:t>D</w:t>
        </w:r>
      </w:ins>
      <w:ins w:id="88" w:author="◉‿◉ [2]" w:date="2020-04-20T22:34:24Z">
        <w:r>
          <w:rPr>
            <w:rFonts w:hint="eastAsia" w:ascii="黑体" w:hAnsi="黑体" w:eastAsia="黑体"/>
            <w:b w:val="0"/>
            <w:bCs w:val="0"/>
            <w:sz w:val="32"/>
            <w:lang w:val="en-US" w:eastAsia="zh-CN"/>
          </w:rPr>
          <w:t>es</w:t>
        </w:r>
      </w:ins>
      <w:ins w:id="89" w:author="◉‿◉ [2]" w:date="2020-04-20T22:34:26Z">
        <w:r>
          <w:rPr>
            <w:rFonts w:hint="eastAsia" w:ascii="黑体" w:hAnsi="黑体" w:eastAsia="黑体"/>
            <w:b w:val="0"/>
            <w:bCs w:val="0"/>
            <w:sz w:val="32"/>
            <w:lang w:val="en-US" w:eastAsia="zh-CN"/>
          </w:rPr>
          <w:t>ign</w:t>
        </w:r>
      </w:ins>
      <w:ins w:id="90" w:author="◉‿◉ [2]" w:date="2020-04-20T22:34:29Z">
        <w:r>
          <w:rPr>
            <w:rFonts w:hint="eastAsia" w:ascii="黑体" w:hAnsi="黑体" w:eastAsia="黑体"/>
            <w:b w:val="0"/>
            <w:bCs w:val="0"/>
            <w:sz w:val="32"/>
            <w:lang w:val="en-US" w:eastAsia="zh-CN"/>
          </w:rPr>
          <w:t xml:space="preserve"> </w:t>
        </w:r>
      </w:ins>
      <w:ins w:id="91" w:author="◉‿◉ [2]" w:date="2020-04-20T22:34:31Z">
        <w:r>
          <w:rPr>
            <w:rFonts w:hint="eastAsia" w:ascii="黑体" w:hAnsi="黑体" w:eastAsia="黑体"/>
            <w:b w:val="0"/>
            <w:bCs w:val="0"/>
            <w:sz w:val="32"/>
            <w:lang w:val="en-US" w:eastAsia="zh-CN"/>
          </w:rPr>
          <w:t xml:space="preserve">of </w:t>
        </w:r>
      </w:ins>
      <w:ins w:id="92" w:author="◉‿◉ [2]" w:date="2020-04-20T22:34:33Z">
        <w:r>
          <w:rPr>
            <w:rFonts w:hint="eastAsia" w:ascii="黑体" w:hAnsi="黑体" w:eastAsia="黑体"/>
            <w:b w:val="0"/>
            <w:bCs w:val="0"/>
            <w:sz w:val="32"/>
            <w:lang w:val="en-US" w:eastAsia="zh-CN"/>
          </w:rPr>
          <w:t>Int</w:t>
        </w:r>
      </w:ins>
      <w:ins w:id="93" w:author="◉‿◉ [2]" w:date="2020-04-20T22:34:34Z">
        <w:r>
          <w:rPr>
            <w:rFonts w:hint="eastAsia" w:ascii="黑体" w:hAnsi="黑体" w:eastAsia="黑体"/>
            <w:b w:val="0"/>
            <w:bCs w:val="0"/>
            <w:sz w:val="32"/>
            <w:lang w:val="en-US" w:eastAsia="zh-CN"/>
          </w:rPr>
          <w:t>ell</w:t>
        </w:r>
      </w:ins>
      <w:ins w:id="94" w:author="◉‿◉ [2]" w:date="2020-04-20T22:34:36Z">
        <w:r>
          <w:rPr>
            <w:rFonts w:hint="eastAsia" w:ascii="黑体" w:hAnsi="黑体" w:eastAsia="黑体"/>
            <w:b w:val="0"/>
            <w:bCs w:val="0"/>
            <w:sz w:val="32"/>
            <w:lang w:val="en-US" w:eastAsia="zh-CN"/>
          </w:rPr>
          <w:t>igen</w:t>
        </w:r>
      </w:ins>
      <w:ins w:id="95" w:author="◉‿◉ [2]" w:date="2020-04-20T22:34:37Z">
        <w:r>
          <w:rPr>
            <w:rFonts w:hint="eastAsia" w:ascii="黑体" w:hAnsi="黑体" w:eastAsia="黑体"/>
            <w:b w:val="0"/>
            <w:bCs w:val="0"/>
            <w:sz w:val="32"/>
            <w:lang w:val="en-US" w:eastAsia="zh-CN"/>
          </w:rPr>
          <w:t>t</w:t>
        </w:r>
      </w:ins>
      <w:ins w:id="96" w:author="◉‿◉ [2]" w:date="2020-04-20T22:34:40Z">
        <w:r>
          <w:rPr>
            <w:rFonts w:hint="eastAsia" w:ascii="黑体" w:hAnsi="黑体" w:eastAsia="黑体"/>
            <w:b w:val="0"/>
            <w:bCs w:val="0"/>
            <w:sz w:val="32"/>
            <w:lang w:val="en-US" w:eastAsia="zh-CN"/>
          </w:rPr>
          <w:t xml:space="preserve"> </w:t>
        </w:r>
      </w:ins>
      <w:ins w:id="97" w:author="◉‿◉ [2]" w:date="2020-04-20T22:34:44Z">
        <w:r>
          <w:rPr>
            <w:rFonts w:hint="eastAsia" w:ascii="黑体" w:hAnsi="黑体" w:eastAsia="黑体"/>
            <w:b w:val="0"/>
            <w:bCs w:val="0"/>
            <w:sz w:val="32"/>
            <w:lang w:val="en-US" w:eastAsia="zh-CN"/>
          </w:rPr>
          <w:t>Cu</w:t>
        </w:r>
      </w:ins>
      <w:ins w:id="98" w:author="◉‿◉ [2]" w:date="2020-04-20T22:34:45Z">
        <w:r>
          <w:rPr>
            <w:rFonts w:hint="eastAsia" w:ascii="黑体" w:hAnsi="黑体" w:eastAsia="黑体"/>
            <w:b w:val="0"/>
            <w:bCs w:val="0"/>
            <w:sz w:val="32"/>
            <w:lang w:val="en-US" w:eastAsia="zh-CN"/>
          </w:rPr>
          <w:t>rt</w:t>
        </w:r>
      </w:ins>
      <w:ins w:id="99" w:author="◉‿◉ [2]" w:date="2020-04-20T22:34:46Z">
        <w:r>
          <w:rPr>
            <w:rFonts w:hint="eastAsia" w:ascii="黑体" w:hAnsi="黑体" w:eastAsia="黑体"/>
            <w:b w:val="0"/>
            <w:bCs w:val="0"/>
            <w:sz w:val="32"/>
            <w:lang w:val="en-US" w:eastAsia="zh-CN"/>
          </w:rPr>
          <w:t>ain</w:t>
        </w:r>
      </w:ins>
      <w:ins w:id="100" w:author="◉‿◉ [2]" w:date="2020-04-20T22:34:50Z">
        <w:r>
          <w:rPr>
            <w:rFonts w:hint="eastAsia" w:ascii="黑体" w:hAnsi="黑体" w:eastAsia="黑体"/>
            <w:b w:val="0"/>
            <w:bCs w:val="0"/>
            <w:sz w:val="32"/>
            <w:lang w:val="en-US" w:eastAsia="zh-CN"/>
          </w:rPr>
          <w:t xml:space="preserve"> </w:t>
        </w:r>
      </w:ins>
      <w:ins w:id="101" w:author="◉‿◉ [2]" w:date="2020-04-20T22:34:52Z">
        <w:r>
          <w:rPr>
            <w:rFonts w:hint="eastAsia" w:ascii="黑体" w:hAnsi="黑体" w:eastAsia="黑体"/>
            <w:b w:val="0"/>
            <w:bCs w:val="0"/>
            <w:sz w:val="32"/>
            <w:lang w:val="en-US" w:eastAsia="zh-CN"/>
          </w:rPr>
          <w:t>S</w:t>
        </w:r>
      </w:ins>
      <w:ins w:id="102" w:author="◉‿◉ [2]" w:date="2020-04-20T22:34:53Z">
        <w:r>
          <w:rPr>
            <w:rFonts w:hint="eastAsia" w:ascii="黑体" w:hAnsi="黑体" w:eastAsia="黑体"/>
            <w:b w:val="0"/>
            <w:bCs w:val="0"/>
            <w:sz w:val="32"/>
            <w:lang w:val="en-US" w:eastAsia="zh-CN"/>
          </w:rPr>
          <w:t>ystem</w:t>
        </w:r>
      </w:ins>
      <w:ins w:id="103" w:author="◉‿◉ [2]" w:date="2020-04-20T22:34:56Z">
        <w:r>
          <w:rPr>
            <w:rFonts w:hint="eastAsia" w:ascii="黑体" w:hAnsi="黑体" w:eastAsia="黑体"/>
            <w:b w:val="0"/>
            <w:bCs w:val="0"/>
            <w:sz w:val="32"/>
            <w:lang w:val="en-US" w:eastAsia="zh-CN"/>
          </w:rPr>
          <w:t xml:space="preserve"> </w:t>
        </w:r>
      </w:ins>
      <w:ins w:id="104" w:author="◉‿◉ [2]" w:date="2020-04-20T22:34:57Z">
        <w:r>
          <w:rPr>
            <w:rFonts w:hint="eastAsia" w:ascii="黑体" w:hAnsi="黑体" w:eastAsia="黑体"/>
            <w:b w:val="0"/>
            <w:bCs w:val="0"/>
            <w:sz w:val="32"/>
            <w:lang w:val="en-US" w:eastAsia="zh-CN"/>
          </w:rPr>
          <w:t>Bas</w:t>
        </w:r>
      </w:ins>
      <w:ins w:id="105" w:author="◉‿◉ [2]" w:date="2020-04-20T22:34:58Z">
        <w:r>
          <w:rPr>
            <w:rFonts w:hint="eastAsia" w:ascii="黑体" w:hAnsi="黑体" w:eastAsia="黑体"/>
            <w:b w:val="0"/>
            <w:bCs w:val="0"/>
            <w:sz w:val="32"/>
            <w:lang w:val="en-US" w:eastAsia="zh-CN"/>
          </w:rPr>
          <w:t>e O</w:t>
        </w:r>
      </w:ins>
      <w:ins w:id="106" w:author="◉‿◉ [2]" w:date="2020-04-20T22:34:59Z">
        <w:r>
          <w:rPr>
            <w:rFonts w:hint="eastAsia" w:ascii="黑体" w:hAnsi="黑体" w:eastAsia="黑体"/>
            <w:b w:val="0"/>
            <w:bCs w:val="0"/>
            <w:sz w:val="32"/>
            <w:lang w:val="en-US" w:eastAsia="zh-CN"/>
          </w:rPr>
          <w:t xml:space="preserve">n </w:t>
        </w:r>
      </w:ins>
      <w:ins w:id="107" w:author="◉‿◉ [2]" w:date="2020-04-20T22:35:00Z">
        <w:r>
          <w:rPr>
            <w:rFonts w:hint="eastAsia" w:ascii="黑体" w:hAnsi="黑体" w:eastAsia="黑体"/>
            <w:b w:val="0"/>
            <w:bCs w:val="0"/>
            <w:sz w:val="32"/>
            <w:lang w:val="en-US" w:eastAsia="zh-CN"/>
          </w:rPr>
          <w:t>STM</w:t>
        </w:r>
      </w:ins>
      <w:ins w:id="108" w:author="◉‿◉ [2]" w:date="2020-04-20T22:35:01Z">
        <w:r>
          <w:rPr>
            <w:rFonts w:hint="eastAsia" w:ascii="黑体" w:hAnsi="黑体" w:eastAsia="黑体"/>
            <w:b w:val="0"/>
            <w:bCs w:val="0"/>
            <w:sz w:val="32"/>
            <w:lang w:val="en-US" w:eastAsia="zh-CN"/>
          </w:rPr>
          <w:t>32</w:t>
        </w:r>
      </w:ins>
    </w:p>
    <w:p>
      <w:pPr>
        <w:pStyle w:val="37"/>
        <w:rPr>
          <w:rFonts w:hint="eastAsia" w:ascii="黑体" w:hAnsi="黑体" w:eastAsia="黑体"/>
          <w:sz w:val="32"/>
          <w:szCs w:val="32"/>
        </w:rPr>
      </w:pPr>
      <w:commentRangeStart w:id="1"/>
      <w:r>
        <w:rPr>
          <w:rStyle w:val="67"/>
          <w:rFonts w:ascii="黑体" w:hAnsi="黑体" w:eastAsia="黑体"/>
          <w:b w:val="0"/>
          <w:sz w:val="32"/>
          <w:szCs w:val="32"/>
        </w:rPr>
        <w:t>Abstract</w:t>
      </w:r>
      <w:commentRangeEnd w:id="1"/>
      <w:r>
        <w:rPr>
          <w:rStyle w:val="34"/>
          <w:rFonts w:eastAsia="宋体" w:cs="Times New Roman"/>
          <w:b w:val="0"/>
        </w:rPr>
        <w:commentReference w:id="1"/>
      </w:r>
    </w:p>
    <w:p>
      <w:pPr>
        <w:spacing w:after="240" w:afterAutospacing="0" w:line="300" w:lineRule="auto"/>
        <w:ind w:firstLine="480" w:firstLineChars="200"/>
        <w:rPr>
          <w:ins w:id="110" w:author="◉‿◉ [2]" w:date="2020-04-21T19:54:13Z"/>
          <w:rStyle w:val="76"/>
          <w:rFonts w:hint="eastAsia"/>
          <w:lang w:val="en-US"/>
        </w:rPr>
        <w:pPrChange w:id="109" w:author="◉‿◉ [2]" w:date="2020-04-21T19:54:11Z">
          <w:pPr>
            <w:spacing w:after="240" w:afterAutospacing="0" w:line="300" w:lineRule="auto"/>
            <w:ind w:firstLine="480" w:firstLineChars="200"/>
          </w:pPr>
        </w:pPrChange>
      </w:pPr>
      <w:ins w:id="111" w:author="◉‿◉ [2]" w:date="2020-04-20T22:51:19Z">
        <w:r>
          <w:rPr>
            <w:rFonts w:hint="eastAsia" w:ascii="宋体" w:hAnsi="宋体"/>
            <w:lang w:val="en-US" w:eastAsia="zh-CN"/>
          </w:rPr>
          <w:t>With</w:t>
        </w:r>
      </w:ins>
      <w:ins w:id="112" w:author="◉‿◉ [2]" w:date="2020-04-20T22:51:20Z">
        <w:r>
          <w:rPr>
            <w:rFonts w:hint="eastAsia" w:ascii="宋体" w:hAnsi="宋体"/>
            <w:lang w:val="en-US" w:eastAsia="zh-CN"/>
          </w:rPr>
          <w:t xml:space="preserve"> </w:t>
        </w:r>
      </w:ins>
      <w:ins w:id="113" w:author="◉‿◉ [2]" w:date="2020-04-20T22:51:21Z">
        <w:r>
          <w:rPr>
            <w:rFonts w:hint="eastAsia" w:ascii="宋体" w:hAnsi="宋体"/>
            <w:lang w:val="en-US" w:eastAsia="zh-CN"/>
          </w:rPr>
          <w:t>th</w:t>
        </w:r>
      </w:ins>
      <w:ins w:id="114" w:author="◉‿◉ [2]" w:date="2020-04-20T22:51:22Z">
        <w:r>
          <w:rPr>
            <w:rFonts w:hint="eastAsia" w:ascii="宋体" w:hAnsi="宋体"/>
            <w:lang w:val="en-US" w:eastAsia="zh-CN"/>
          </w:rPr>
          <w:t xml:space="preserve">e </w:t>
        </w:r>
      </w:ins>
      <w:ins w:id="115" w:author="◉‿◉ [2]" w:date="2020-04-20T22:51:23Z">
        <w:r>
          <w:rPr>
            <w:rFonts w:hint="eastAsia" w:ascii="宋体" w:hAnsi="宋体"/>
            <w:lang w:val="en-US" w:eastAsia="zh-CN"/>
          </w:rPr>
          <w:t>deve</w:t>
        </w:r>
      </w:ins>
      <w:ins w:id="116" w:author="◉‿◉ [2]" w:date="2020-04-20T22:51:24Z">
        <w:r>
          <w:rPr>
            <w:rFonts w:hint="eastAsia" w:ascii="宋体" w:hAnsi="宋体"/>
            <w:lang w:val="en-US" w:eastAsia="zh-CN"/>
          </w:rPr>
          <w:t>lop</w:t>
        </w:r>
      </w:ins>
      <w:ins w:id="117" w:author="◉‿◉ [2]" w:date="2020-04-20T22:51:25Z">
        <w:r>
          <w:rPr>
            <w:rFonts w:hint="eastAsia" w:ascii="宋体" w:hAnsi="宋体"/>
            <w:lang w:val="en-US" w:eastAsia="zh-CN"/>
          </w:rPr>
          <w:t>ment</w:t>
        </w:r>
      </w:ins>
      <w:ins w:id="118" w:author="◉‿◉ [2]" w:date="2020-04-20T22:51:26Z">
        <w:r>
          <w:rPr>
            <w:rFonts w:hint="eastAsia" w:ascii="宋体" w:hAnsi="宋体"/>
            <w:lang w:val="en-US" w:eastAsia="zh-CN"/>
          </w:rPr>
          <w:t xml:space="preserve"> of</w:t>
        </w:r>
      </w:ins>
      <w:ins w:id="119" w:author="◉‿◉ [2]" w:date="2020-04-20T22:51:27Z">
        <w:r>
          <w:rPr>
            <w:rFonts w:hint="eastAsia" w:ascii="宋体" w:hAnsi="宋体"/>
            <w:lang w:val="en-US" w:eastAsia="zh-CN"/>
          </w:rPr>
          <w:t xml:space="preserve"> </w:t>
        </w:r>
      </w:ins>
      <w:ins w:id="120" w:author="◉‿◉ [2]" w:date="2020-04-20T22:53:13Z">
        <w:r>
          <w:rPr>
            <w:rFonts w:hint="eastAsia" w:ascii="宋体" w:hAnsi="宋体"/>
            <w:lang w:val="en-US" w:eastAsia="zh-CN"/>
          </w:rPr>
          <w:t>th</w:t>
        </w:r>
      </w:ins>
      <w:ins w:id="121" w:author="◉‿◉ [2]" w:date="2020-04-20T22:53:14Z">
        <w:r>
          <w:rPr>
            <w:rFonts w:hint="eastAsia" w:ascii="宋体" w:hAnsi="宋体"/>
            <w:lang w:val="en-US" w:eastAsia="zh-CN"/>
          </w:rPr>
          <w:t xml:space="preserve">e </w:t>
        </w:r>
      </w:ins>
      <w:ins w:id="122" w:author="◉‿◉ [2]" w:date="2020-04-20T22:53:16Z">
        <w:r>
          <w:rPr>
            <w:rFonts w:hint="eastAsia" w:ascii="宋体" w:hAnsi="宋体"/>
            <w:lang w:val="en-US" w:eastAsia="zh-CN"/>
          </w:rPr>
          <w:t>I</w:t>
        </w:r>
      </w:ins>
      <w:ins w:id="123" w:author="◉‿◉ [2]" w:date="2020-04-20T22:51:48Z">
        <w:r>
          <w:rPr>
            <w:rFonts w:hint="eastAsia" w:ascii="宋体" w:hAnsi="宋体"/>
            <w:lang w:val="en-US" w:eastAsia="zh-CN"/>
          </w:rPr>
          <w:t>nter</w:t>
        </w:r>
      </w:ins>
      <w:ins w:id="124" w:author="◉‿◉ [2]" w:date="2020-04-20T22:52:00Z">
        <w:r>
          <w:rPr>
            <w:rFonts w:hint="eastAsia" w:ascii="宋体" w:hAnsi="宋体"/>
            <w:lang w:val="en-US" w:eastAsia="zh-CN"/>
          </w:rPr>
          <w:t>n</w:t>
        </w:r>
      </w:ins>
      <w:ins w:id="125" w:author="◉‿◉ [2]" w:date="2020-04-20T22:52:01Z">
        <w:r>
          <w:rPr>
            <w:rFonts w:hint="eastAsia" w:ascii="宋体" w:hAnsi="宋体"/>
            <w:lang w:val="en-US" w:eastAsia="zh-CN"/>
          </w:rPr>
          <w:t xml:space="preserve">et </w:t>
        </w:r>
      </w:ins>
      <w:ins w:id="126" w:author="◉‿◉ [2]" w:date="2020-04-20T22:51:50Z">
        <w:r>
          <w:rPr>
            <w:rFonts w:hint="eastAsia" w:ascii="宋体" w:hAnsi="宋体"/>
            <w:lang w:val="en-US" w:eastAsia="zh-CN"/>
          </w:rPr>
          <w:t>of t</w:t>
        </w:r>
      </w:ins>
      <w:ins w:id="127" w:author="◉‿◉ [2]" w:date="2020-04-20T22:51:51Z">
        <w:r>
          <w:rPr>
            <w:rFonts w:hint="eastAsia" w:ascii="宋体" w:hAnsi="宋体"/>
            <w:lang w:val="en-US" w:eastAsia="zh-CN"/>
          </w:rPr>
          <w:t>hing</w:t>
        </w:r>
      </w:ins>
      <w:ins w:id="128" w:author="◉‿◉ [2]" w:date="2020-04-20T22:51:52Z">
        <w:r>
          <w:rPr>
            <w:rFonts w:hint="eastAsia" w:ascii="宋体" w:hAnsi="宋体"/>
            <w:lang w:val="en-US" w:eastAsia="zh-CN"/>
          </w:rPr>
          <w:t>s</w:t>
        </w:r>
      </w:ins>
      <w:ins w:id="129" w:author="◉‿◉ [2]" w:date="2020-04-20T22:51:53Z">
        <w:r>
          <w:rPr>
            <w:rFonts w:hint="eastAsia" w:ascii="宋体" w:hAnsi="宋体"/>
            <w:lang w:val="en-US" w:eastAsia="zh-CN"/>
          </w:rPr>
          <w:t>,</w:t>
        </w:r>
      </w:ins>
      <w:r>
        <w:rPr>
          <w:rStyle w:val="76"/>
          <w:rFonts w:hint="eastAsia"/>
        </w:rPr>
        <w:t xml:space="preserve"> </w:t>
      </w:r>
      <w:ins w:id="130" w:author="◉‿◉ [2]" w:date="2020-04-20T22:57:25Z">
        <w:r>
          <w:rPr>
            <w:rStyle w:val="76"/>
            <w:rFonts w:hint="eastAsia"/>
            <w:lang w:val="en-US"/>
          </w:rPr>
          <w:t>an</w:t>
        </w:r>
      </w:ins>
      <w:ins w:id="131" w:author="◉‿◉ [2]" w:date="2020-04-20T22:57:26Z">
        <w:r>
          <w:rPr>
            <w:rStyle w:val="76"/>
            <w:rFonts w:hint="eastAsia"/>
            <w:lang w:val="en-US"/>
          </w:rPr>
          <w:t xml:space="preserve"> </w:t>
        </w:r>
      </w:ins>
      <w:ins w:id="132" w:author="◉‿◉ [2]" w:date="2020-04-21T21:29:53Z">
        <w:r>
          <w:rPr>
            <w:rStyle w:val="76"/>
            <w:rFonts w:hint="eastAsia"/>
            <w:lang w:val="en-US"/>
          </w:rPr>
          <w:t>age</w:t>
        </w:r>
      </w:ins>
      <w:ins w:id="133" w:author="◉‿◉ [2]" w:date="2020-04-20T22:57:30Z">
        <w:r>
          <w:rPr>
            <w:rStyle w:val="76"/>
            <w:rFonts w:hint="eastAsia"/>
            <w:lang w:val="en-US"/>
          </w:rPr>
          <w:t xml:space="preserve"> </w:t>
        </w:r>
      </w:ins>
      <w:ins w:id="134" w:author="◉‿◉ [2]" w:date="2020-04-20T22:58:14Z">
        <w:r>
          <w:rPr>
            <w:rStyle w:val="76"/>
            <w:rFonts w:hint="eastAsia"/>
            <w:lang w:val="en-US"/>
          </w:rPr>
          <w:t xml:space="preserve">of </w:t>
        </w:r>
      </w:ins>
      <w:ins w:id="135" w:author="◉‿◉ [2]" w:date="2020-04-20T22:58:15Z">
        <w:r>
          <w:rPr>
            <w:rStyle w:val="76"/>
            <w:rFonts w:hint="eastAsia"/>
            <w:lang w:val="en-US"/>
          </w:rPr>
          <w:t>i</w:t>
        </w:r>
      </w:ins>
      <w:ins w:id="136" w:author="◉‿◉ [2]" w:date="2020-04-20T22:58:16Z">
        <w:r>
          <w:rPr>
            <w:rStyle w:val="76"/>
            <w:rFonts w:hint="eastAsia"/>
            <w:lang w:val="en-US"/>
          </w:rPr>
          <w:t>ntel</w:t>
        </w:r>
      </w:ins>
      <w:ins w:id="137" w:author="◉‿◉ [2]" w:date="2020-04-20T22:58:17Z">
        <w:r>
          <w:rPr>
            <w:rStyle w:val="76"/>
            <w:rFonts w:hint="eastAsia"/>
            <w:lang w:val="en-US"/>
          </w:rPr>
          <w:t>l</w:t>
        </w:r>
      </w:ins>
      <w:ins w:id="138" w:author="◉‿◉ [2]" w:date="2020-04-20T22:58:18Z">
        <w:r>
          <w:rPr>
            <w:rStyle w:val="76"/>
            <w:rFonts w:hint="eastAsia"/>
            <w:lang w:val="en-US"/>
          </w:rPr>
          <w:t>ige</w:t>
        </w:r>
      </w:ins>
      <w:ins w:id="139" w:author="◉‿◉ [2]" w:date="2020-04-20T22:58:19Z">
        <w:r>
          <w:rPr>
            <w:rStyle w:val="76"/>
            <w:rFonts w:hint="eastAsia"/>
            <w:lang w:val="en-US"/>
          </w:rPr>
          <w:t>n</w:t>
        </w:r>
      </w:ins>
      <w:ins w:id="140" w:author="◉‿◉ [2]" w:date="2020-04-20T22:58:20Z">
        <w:r>
          <w:rPr>
            <w:rStyle w:val="76"/>
            <w:rFonts w:hint="eastAsia"/>
            <w:lang w:val="en-US"/>
          </w:rPr>
          <w:t>ce</w:t>
        </w:r>
      </w:ins>
      <w:ins w:id="141" w:author="◉‿◉ [2]" w:date="2020-04-20T22:58:21Z">
        <w:r>
          <w:rPr>
            <w:rStyle w:val="76"/>
            <w:rFonts w:hint="eastAsia"/>
            <w:lang w:val="en-US"/>
          </w:rPr>
          <w:t xml:space="preserve"> </w:t>
        </w:r>
      </w:ins>
      <w:ins w:id="142" w:author="◉‿◉ [2]" w:date="2020-04-20T22:58:37Z">
        <w:r>
          <w:rPr>
            <w:rStyle w:val="76"/>
            <w:rFonts w:hint="eastAsia"/>
            <w:lang w:val="en-US"/>
          </w:rPr>
          <w:t>h</w:t>
        </w:r>
      </w:ins>
      <w:ins w:id="143" w:author="◉‿◉ [2]" w:date="2020-04-20T22:58:38Z">
        <w:r>
          <w:rPr>
            <w:rStyle w:val="76"/>
            <w:rFonts w:hint="eastAsia"/>
            <w:lang w:val="en-US"/>
          </w:rPr>
          <w:t>as</w:t>
        </w:r>
      </w:ins>
      <w:ins w:id="144" w:author="◉‿◉ [2]" w:date="2020-04-20T22:58:39Z">
        <w:r>
          <w:rPr>
            <w:rStyle w:val="76"/>
            <w:rFonts w:hint="eastAsia"/>
            <w:lang w:val="en-US"/>
          </w:rPr>
          <w:t xml:space="preserve"> </w:t>
        </w:r>
      </w:ins>
      <w:ins w:id="145" w:author="◉‿◉ [2]" w:date="2020-04-20T22:59:58Z">
        <w:r>
          <w:rPr>
            <w:rStyle w:val="76"/>
            <w:rFonts w:hint="eastAsia"/>
            <w:lang w:val="en-US"/>
          </w:rPr>
          <w:t>q</w:t>
        </w:r>
      </w:ins>
      <w:ins w:id="146" w:author="◉‿◉ [2]" w:date="2020-04-20T22:59:59Z">
        <w:r>
          <w:rPr>
            <w:rStyle w:val="76"/>
            <w:rFonts w:hint="eastAsia"/>
            <w:lang w:val="en-US"/>
          </w:rPr>
          <w:t>u</w:t>
        </w:r>
      </w:ins>
      <w:ins w:id="147" w:author="◉‿◉ [2]" w:date="2020-04-20T23:00:00Z">
        <w:r>
          <w:rPr>
            <w:rStyle w:val="76"/>
            <w:rFonts w:hint="eastAsia"/>
            <w:lang w:val="en-US"/>
          </w:rPr>
          <w:t>ie</w:t>
        </w:r>
      </w:ins>
      <w:ins w:id="148" w:author="◉‿◉ [2]" w:date="2020-04-20T23:00:01Z">
        <w:r>
          <w:rPr>
            <w:rStyle w:val="76"/>
            <w:rFonts w:hint="eastAsia"/>
            <w:lang w:val="en-US"/>
          </w:rPr>
          <w:t>tl</w:t>
        </w:r>
      </w:ins>
      <w:ins w:id="149" w:author="◉‿◉ [2]" w:date="2020-04-20T23:00:02Z">
        <w:r>
          <w:rPr>
            <w:rStyle w:val="76"/>
            <w:rFonts w:hint="eastAsia"/>
            <w:lang w:val="en-US"/>
          </w:rPr>
          <w:t xml:space="preserve">y </w:t>
        </w:r>
      </w:ins>
      <w:ins w:id="150" w:author="◉‿◉ [2]" w:date="2020-04-21T21:30:05Z">
        <w:r>
          <w:rPr>
            <w:rStyle w:val="76"/>
            <w:rFonts w:hint="eastAsia"/>
            <w:lang w:val="en-US"/>
          </w:rPr>
          <w:t>en</w:t>
        </w:r>
      </w:ins>
      <w:ins w:id="151" w:author="◉‿◉ [2]" w:date="2020-04-21T21:30:06Z">
        <w:r>
          <w:rPr>
            <w:rStyle w:val="76"/>
            <w:rFonts w:hint="eastAsia"/>
            <w:lang w:val="en-US"/>
          </w:rPr>
          <w:t>tere</w:t>
        </w:r>
      </w:ins>
      <w:ins w:id="152" w:author="◉‿◉ [2]" w:date="2020-04-21T21:30:07Z">
        <w:r>
          <w:rPr>
            <w:rStyle w:val="76"/>
            <w:rFonts w:hint="eastAsia"/>
            <w:lang w:val="en-US"/>
          </w:rPr>
          <w:t>d</w:t>
        </w:r>
      </w:ins>
      <w:ins w:id="153" w:author="◉‿◉ [2]" w:date="2020-04-20T23:03:53Z">
        <w:r>
          <w:rPr>
            <w:rStyle w:val="76"/>
            <w:rFonts w:hint="eastAsia"/>
            <w:lang w:val="en-US"/>
          </w:rPr>
          <w:t xml:space="preserve"> </w:t>
        </w:r>
      </w:ins>
      <w:ins w:id="154" w:author="◉‿◉ [2]" w:date="2020-04-20T23:03:54Z">
        <w:r>
          <w:rPr>
            <w:rStyle w:val="76"/>
            <w:rFonts w:hint="eastAsia"/>
            <w:lang w:val="en-US"/>
          </w:rPr>
          <w:t>in</w:t>
        </w:r>
      </w:ins>
      <w:ins w:id="155" w:author="◉‿◉ [2]" w:date="2020-04-20T23:03:55Z">
        <w:r>
          <w:rPr>
            <w:rStyle w:val="76"/>
            <w:rFonts w:hint="eastAsia"/>
            <w:lang w:val="en-US"/>
          </w:rPr>
          <w:t xml:space="preserve"> p</w:t>
        </w:r>
      </w:ins>
      <w:ins w:id="156" w:author="◉‿◉ [2]" w:date="2020-04-20T23:03:59Z">
        <w:r>
          <w:rPr>
            <w:rStyle w:val="76"/>
            <w:rFonts w:hint="eastAsia"/>
            <w:lang w:val="en-US"/>
          </w:rPr>
          <w:t>eo</w:t>
        </w:r>
      </w:ins>
      <w:ins w:id="157" w:author="◉‿◉ [2]" w:date="2020-04-20T23:04:04Z">
        <w:r>
          <w:rPr>
            <w:rStyle w:val="76"/>
            <w:rFonts w:hint="eastAsia"/>
            <w:lang w:val="en-US"/>
          </w:rPr>
          <w:t>ple</w:t>
        </w:r>
      </w:ins>
      <w:ins w:id="158" w:author="◉‿◉ [2]" w:date="2020-04-20T23:04:05Z">
        <w:r>
          <w:rPr>
            <w:rStyle w:val="76"/>
            <w:rFonts w:hint="eastAsia"/>
            <w:lang w:val="en-US"/>
          </w:rPr>
          <w:t xml:space="preserve"> da</w:t>
        </w:r>
      </w:ins>
      <w:ins w:id="159" w:author="◉‿◉ [2]" w:date="2020-04-20T23:04:21Z">
        <w:r>
          <w:rPr>
            <w:rStyle w:val="76"/>
            <w:rFonts w:hint="eastAsia"/>
            <w:lang w:val="en-US"/>
          </w:rPr>
          <w:t>i</w:t>
        </w:r>
      </w:ins>
      <w:ins w:id="160" w:author="◉‿◉ [2]" w:date="2020-04-20T23:04:22Z">
        <w:r>
          <w:rPr>
            <w:rStyle w:val="76"/>
            <w:rFonts w:hint="eastAsia"/>
            <w:lang w:val="en-US"/>
          </w:rPr>
          <w:t>ly</w:t>
        </w:r>
      </w:ins>
      <w:ins w:id="161" w:author="◉‿◉ [2]" w:date="2020-04-20T23:04:23Z">
        <w:r>
          <w:rPr>
            <w:rStyle w:val="76"/>
            <w:rFonts w:hint="eastAsia"/>
            <w:lang w:val="en-US"/>
          </w:rPr>
          <w:t xml:space="preserve"> li</w:t>
        </w:r>
      </w:ins>
      <w:ins w:id="162" w:author="◉‿◉ [2]" w:date="2020-04-20T23:04:24Z">
        <w:r>
          <w:rPr>
            <w:rStyle w:val="76"/>
            <w:rFonts w:hint="eastAsia"/>
            <w:lang w:val="en-US"/>
          </w:rPr>
          <w:t>f</w:t>
        </w:r>
      </w:ins>
      <w:ins w:id="163" w:author="◉‿◉ [2]" w:date="2020-04-20T23:04:25Z">
        <w:r>
          <w:rPr>
            <w:rStyle w:val="76"/>
            <w:rFonts w:hint="eastAsia"/>
            <w:lang w:val="en-US"/>
          </w:rPr>
          <w:t>e</w:t>
        </w:r>
      </w:ins>
      <w:ins w:id="164" w:author="◉‿◉ [2]" w:date="2020-04-20T23:04:29Z">
        <w:r>
          <w:rPr>
            <w:rStyle w:val="76"/>
            <w:rFonts w:hint="eastAsia"/>
            <w:lang w:val="en-US"/>
          </w:rPr>
          <w:t>.</w:t>
        </w:r>
      </w:ins>
      <w:ins w:id="165" w:author="◉‿◉ [2]" w:date="2020-04-20T23:05:45Z">
        <w:r>
          <w:rPr>
            <w:rStyle w:val="76"/>
            <w:rFonts w:hint="eastAsia"/>
            <w:lang w:val="en-US"/>
          </w:rPr>
          <w:t>P</w:t>
        </w:r>
      </w:ins>
      <w:ins w:id="166" w:author="◉‿◉ [2]" w:date="2020-04-20T23:05:39Z">
        <w:r>
          <w:rPr>
            <w:rStyle w:val="76"/>
            <w:rFonts w:hint="eastAsia"/>
            <w:lang w:val="en-US"/>
          </w:rPr>
          <w:t>eople have more and more requirements for smart home, Smart curtains</w:t>
        </w:r>
      </w:ins>
      <w:ins w:id="167" w:author="◉‿◉ [2]" w:date="2020-04-20T23:06:03Z">
        <w:r>
          <w:rPr>
            <w:rStyle w:val="76"/>
            <w:rFonts w:hint="eastAsia"/>
            <w:lang w:val="en-US"/>
          </w:rPr>
          <w:t xml:space="preserve"> </w:t>
        </w:r>
      </w:ins>
      <w:ins w:id="168" w:author="◉‿◉ [2]" w:date="2020-04-20T23:05:39Z">
        <w:r>
          <w:rPr>
            <w:rStyle w:val="76"/>
            <w:rFonts w:hint="eastAsia"/>
            <w:lang w:val="en-US"/>
          </w:rPr>
          <w:t>are of vital importance</w:t>
        </w:r>
      </w:ins>
      <w:ins w:id="169" w:author="◉‿◉ [2]" w:date="2020-04-20T23:06:37Z">
        <w:r>
          <w:rPr>
            <w:rStyle w:val="76"/>
            <w:rFonts w:hint="eastAsia"/>
            <w:lang w:val="en-US"/>
          </w:rPr>
          <w:t>.</w:t>
        </w:r>
      </w:ins>
      <w:ins w:id="170" w:author="◉‿◉ [2]" w:date="2020-04-20T23:05:39Z">
        <w:r>
          <w:rPr>
            <w:rStyle w:val="76"/>
            <w:rFonts w:hint="eastAsia"/>
            <w:lang w:val="en-US"/>
          </w:rPr>
          <w:t>It not only has the function of shading and beautifying</w:t>
        </w:r>
      </w:ins>
      <w:ins w:id="171" w:author="◉‿◉ [2]" w:date="2020-04-20T23:06:41Z">
        <w:r>
          <w:rPr>
            <w:rStyle w:val="76"/>
            <w:rFonts w:hint="eastAsia"/>
            <w:lang w:val="en-US"/>
          </w:rPr>
          <w:t>,</w:t>
        </w:r>
      </w:ins>
      <w:ins w:id="172" w:author="◉‿◉ [2]" w:date="2020-04-20T23:05:39Z">
        <w:r>
          <w:rPr>
            <w:rStyle w:val="76"/>
            <w:rFonts w:hint="eastAsia"/>
            <w:lang w:val="en-US"/>
          </w:rPr>
          <w:t>but also has the function of convenient and intelligent use.</w:t>
        </w:r>
      </w:ins>
      <w:ins w:id="173" w:author="◉‿◉ [2]" w:date="2020-04-20T23:08:10Z">
        <w:r>
          <w:rPr>
            <w:rStyle w:val="76"/>
            <w:rFonts w:hint="eastAsia"/>
            <w:lang w:val="en-US"/>
          </w:rPr>
          <w:t>H</w:t>
        </w:r>
      </w:ins>
      <w:ins w:id="174" w:author="◉‿◉ [2]" w:date="2020-04-20T23:08:11Z">
        <w:r>
          <w:rPr>
            <w:rStyle w:val="76"/>
            <w:rFonts w:hint="eastAsia"/>
            <w:lang w:val="en-US"/>
          </w:rPr>
          <w:t>o</w:t>
        </w:r>
      </w:ins>
      <w:ins w:id="175" w:author="◉‿◉ [2]" w:date="2020-04-20T23:08:12Z">
        <w:r>
          <w:rPr>
            <w:rStyle w:val="76"/>
            <w:rFonts w:hint="eastAsia"/>
            <w:lang w:val="en-US"/>
          </w:rPr>
          <w:t>we</w:t>
        </w:r>
      </w:ins>
      <w:ins w:id="176" w:author="◉‿◉ [2]" w:date="2020-04-20T23:08:13Z">
        <w:r>
          <w:rPr>
            <w:rStyle w:val="76"/>
            <w:rFonts w:hint="eastAsia"/>
            <w:lang w:val="en-US"/>
          </w:rPr>
          <w:t>ver</w:t>
        </w:r>
      </w:ins>
      <w:ins w:id="177" w:author="◉‿◉ [2]" w:date="2020-04-20T23:08:14Z">
        <w:r>
          <w:rPr>
            <w:rStyle w:val="76"/>
            <w:rFonts w:hint="eastAsia"/>
            <w:lang w:val="en-US"/>
          </w:rPr>
          <w:t>,</w:t>
        </w:r>
      </w:ins>
      <w:ins w:id="178" w:author="◉‿◉ [2]" w:date="2020-04-20T23:11:56Z">
        <w:r>
          <w:rPr>
            <w:rStyle w:val="76"/>
            <w:rFonts w:hint="eastAsia"/>
            <w:lang w:val="en-US"/>
          </w:rPr>
          <w:t>Until now</w:t>
        </w:r>
      </w:ins>
      <w:ins w:id="179" w:author="◉‿◉ [2]" w:date="2020-04-20T23:11:58Z">
        <w:r>
          <w:rPr>
            <w:rStyle w:val="76"/>
            <w:rFonts w:hint="eastAsia"/>
            <w:lang w:val="en-US"/>
          </w:rPr>
          <w:t>，</w:t>
        </w:r>
      </w:ins>
      <w:ins w:id="180" w:author="◉‿◉ [2]" w:date="2020-04-20T23:12:14Z">
        <w:r>
          <w:rPr>
            <w:rStyle w:val="76"/>
            <w:rFonts w:hint="eastAsia"/>
            <w:lang w:val="en-US"/>
          </w:rPr>
          <w:t>the</w:t>
        </w:r>
      </w:ins>
      <w:ins w:id="181" w:author="◉‿◉ [2]" w:date="2020-04-20T23:12:15Z">
        <w:r>
          <w:rPr>
            <w:rStyle w:val="76"/>
            <w:rFonts w:hint="eastAsia"/>
            <w:lang w:val="en-US"/>
          </w:rPr>
          <w:t xml:space="preserve"> </w:t>
        </w:r>
      </w:ins>
      <w:ins w:id="182" w:author="◉‿◉ [2]" w:date="2020-04-20T23:12:17Z">
        <w:r>
          <w:rPr>
            <w:rStyle w:val="76"/>
            <w:rFonts w:hint="eastAsia"/>
            <w:lang w:val="en-US"/>
          </w:rPr>
          <w:t>tra</w:t>
        </w:r>
      </w:ins>
      <w:ins w:id="183" w:author="◉‿◉ [2]" w:date="2020-04-20T23:12:18Z">
        <w:r>
          <w:rPr>
            <w:rStyle w:val="76"/>
            <w:rFonts w:hint="eastAsia"/>
            <w:lang w:val="en-US"/>
          </w:rPr>
          <w:t>d</w:t>
        </w:r>
      </w:ins>
      <w:ins w:id="184" w:author="◉‿◉ [2]" w:date="2020-04-20T23:12:19Z">
        <w:r>
          <w:rPr>
            <w:rStyle w:val="76"/>
            <w:rFonts w:hint="eastAsia"/>
            <w:lang w:val="en-US"/>
          </w:rPr>
          <w:t>itio</w:t>
        </w:r>
      </w:ins>
      <w:ins w:id="185" w:author="◉‿◉ [2]" w:date="2020-04-20T23:12:20Z">
        <w:r>
          <w:rPr>
            <w:rStyle w:val="76"/>
            <w:rFonts w:hint="eastAsia"/>
            <w:lang w:val="en-US"/>
          </w:rPr>
          <w:t xml:space="preserve">nal </w:t>
        </w:r>
      </w:ins>
      <w:ins w:id="186" w:author="◉‿◉ [2]" w:date="2020-04-20T23:12:23Z">
        <w:r>
          <w:rPr>
            <w:rStyle w:val="76"/>
            <w:rFonts w:hint="eastAsia"/>
            <w:lang w:val="en-US"/>
          </w:rPr>
          <w:t>cur</w:t>
        </w:r>
      </w:ins>
      <w:ins w:id="187" w:author="◉‿◉ [2]" w:date="2020-04-20T23:12:24Z">
        <w:r>
          <w:rPr>
            <w:rStyle w:val="76"/>
            <w:rFonts w:hint="eastAsia"/>
            <w:lang w:val="en-US"/>
          </w:rPr>
          <w:t>tain</w:t>
        </w:r>
      </w:ins>
      <w:ins w:id="188" w:author="◉‿◉ [2]" w:date="2020-04-20T23:12:25Z">
        <w:r>
          <w:rPr>
            <w:rStyle w:val="76"/>
            <w:rFonts w:hint="eastAsia"/>
            <w:lang w:val="en-US"/>
          </w:rPr>
          <w:t xml:space="preserve"> </w:t>
        </w:r>
      </w:ins>
      <w:ins w:id="189" w:author="◉‿◉ [2]" w:date="2020-04-20T23:17:32Z">
        <w:r>
          <w:rPr>
            <w:rStyle w:val="76"/>
            <w:rFonts w:hint="eastAsia"/>
            <w:lang w:val="en-US"/>
          </w:rPr>
          <w:t>tha</w:t>
        </w:r>
      </w:ins>
      <w:ins w:id="190" w:author="◉‿◉ [2]" w:date="2020-04-20T23:17:33Z">
        <w:r>
          <w:rPr>
            <w:rStyle w:val="76"/>
            <w:rFonts w:hint="eastAsia"/>
            <w:lang w:val="en-US"/>
          </w:rPr>
          <w:t xml:space="preserve">t </w:t>
        </w:r>
      </w:ins>
      <w:ins w:id="191" w:author="◉‿◉ [2]" w:date="2020-04-20T23:17:34Z">
        <w:r>
          <w:rPr>
            <w:rStyle w:val="76"/>
            <w:rFonts w:hint="eastAsia"/>
            <w:lang w:val="en-US"/>
          </w:rPr>
          <w:t>sold</w:t>
        </w:r>
      </w:ins>
      <w:ins w:id="192" w:author="◉‿◉ [2]" w:date="2020-04-20T23:17:35Z">
        <w:r>
          <w:rPr>
            <w:rStyle w:val="76"/>
            <w:rFonts w:hint="eastAsia"/>
            <w:lang w:val="en-US"/>
          </w:rPr>
          <w:t xml:space="preserve"> </w:t>
        </w:r>
      </w:ins>
      <w:ins w:id="193" w:author="◉‿◉ [2]" w:date="2020-04-20T23:17:36Z">
        <w:r>
          <w:rPr>
            <w:rStyle w:val="76"/>
            <w:rFonts w:hint="eastAsia"/>
            <w:lang w:val="en-US"/>
          </w:rPr>
          <w:t>on</w:t>
        </w:r>
      </w:ins>
      <w:ins w:id="194" w:author="◉‿◉ [2]" w:date="2020-04-20T23:17:37Z">
        <w:r>
          <w:rPr>
            <w:rStyle w:val="76"/>
            <w:rFonts w:hint="eastAsia"/>
            <w:lang w:val="en-US"/>
          </w:rPr>
          <w:t xml:space="preserve"> </w:t>
        </w:r>
      </w:ins>
      <w:ins w:id="195" w:author="◉‿◉ [2]" w:date="2020-04-20T23:17:38Z">
        <w:r>
          <w:rPr>
            <w:rStyle w:val="76"/>
            <w:rFonts w:hint="eastAsia"/>
            <w:lang w:val="en-US"/>
          </w:rPr>
          <w:t xml:space="preserve">the </w:t>
        </w:r>
      </w:ins>
      <w:ins w:id="196" w:author="◉‿◉ [2]" w:date="2020-04-20T23:17:39Z">
        <w:r>
          <w:rPr>
            <w:rStyle w:val="76"/>
            <w:rFonts w:hint="eastAsia"/>
            <w:lang w:val="en-US"/>
          </w:rPr>
          <w:t>ma</w:t>
        </w:r>
      </w:ins>
      <w:ins w:id="197" w:author="◉‿◉ [2]" w:date="2020-04-20T23:17:41Z">
        <w:r>
          <w:rPr>
            <w:rStyle w:val="76"/>
            <w:rFonts w:hint="eastAsia"/>
            <w:lang w:val="en-US"/>
          </w:rPr>
          <w:t>r</w:t>
        </w:r>
      </w:ins>
      <w:ins w:id="198" w:author="◉‿◉ [2]" w:date="2020-04-20T23:17:42Z">
        <w:r>
          <w:rPr>
            <w:rStyle w:val="76"/>
            <w:rFonts w:hint="eastAsia"/>
            <w:lang w:val="en-US"/>
          </w:rPr>
          <w:t>ket</w:t>
        </w:r>
      </w:ins>
      <w:ins w:id="199" w:author="◉‿◉ [2]" w:date="2020-04-20T23:17:43Z">
        <w:r>
          <w:rPr>
            <w:rStyle w:val="76"/>
            <w:rFonts w:hint="eastAsia"/>
            <w:lang w:val="en-US"/>
          </w:rPr>
          <w:t xml:space="preserve"> </w:t>
        </w:r>
      </w:ins>
      <w:ins w:id="200" w:author="◉‿◉ [2]" w:date="2020-04-20T23:13:28Z">
        <w:r>
          <w:rPr>
            <w:rStyle w:val="76"/>
            <w:rFonts w:hint="eastAsia"/>
            <w:lang w:val="en-US"/>
          </w:rPr>
          <w:t>nee</w:t>
        </w:r>
      </w:ins>
      <w:ins w:id="201" w:author="◉‿◉ [2]" w:date="2020-04-20T23:13:29Z">
        <w:r>
          <w:rPr>
            <w:rStyle w:val="76"/>
            <w:rFonts w:hint="eastAsia"/>
            <w:lang w:val="en-US"/>
          </w:rPr>
          <w:t>d</w:t>
        </w:r>
      </w:ins>
      <w:ins w:id="202" w:author="◉‿◉ [2]" w:date="2020-04-20T23:17:54Z">
        <w:r>
          <w:rPr>
            <w:rStyle w:val="76"/>
            <w:rFonts w:hint="eastAsia"/>
            <w:lang w:val="en-US"/>
          </w:rPr>
          <w:t>s</w:t>
        </w:r>
      </w:ins>
      <w:ins w:id="203" w:author="◉‿◉ [2]" w:date="2020-04-20T23:13:29Z">
        <w:r>
          <w:rPr>
            <w:rStyle w:val="76"/>
            <w:rFonts w:hint="eastAsia"/>
            <w:lang w:val="en-US"/>
          </w:rPr>
          <w:t xml:space="preserve"> </w:t>
        </w:r>
      </w:ins>
      <w:ins w:id="204" w:author="◉‿◉ [2]" w:date="2020-04-20T23:13:30Z">
        <w:r>
          <w:rPr>
            <w:rStyle w:val="76"/>
            <w:rFonts w:hint="eastAsia"/>
            <w:lang w:val="en-US"/>
          </w:rPr>
          <w:t xml:space="preserve">to </w:t>
        </w:r>
      </w:ins>
      <w:ins w:id="205" w:author="◉‿◉ [2]" w:date="2020-04-20T23:13:33Z">
        <w:r>
          <w:rPr>
            <w:rStyle w:val="76"/>
            <w:rFonts w:hint="eastAsia"/>
            <w:lang w:val="en-US"/>
          </w:rPr>
          <w:t xml:space="preserve">be </w:t>
        </w:r>
      </w:ins>
      <w:ins w:id="206" w:author="◉‿◉ [2]" w:date="2020-04-20T23:13:34Z">
        <w:r>
          <w:rPr>
            <w:rStyle w:val="76"/>
            <w:rFonts w:hint="eastAsia"/>
            <w:lang w:val="en-US"/>
          </w:rPr>
          <w:t>o</w:t>
        </w:r>
      </w:ins>
      <w:ins w:id="207" w:author="◉‿◉ [2]" w:date="2020-04-20T23:13:35Z">
        <w:r>
          <w:rPr>
            <w:rStyle w:val="76"/>
            <w:rFonts w:hint="eastAsia"/>
            <w:lang w:val="en-US"/>
          </w:rPr>
          <w:t>p</w:t>
        </w:r>
      </w:ins>
      <w:ins w:id="208" w:author="◉‿◉ [2]" w:date="2020-04-20T23:13:36Z">
        <w:r>
          <w:rPr>
            <w:rStyle w:val="76"/>
            <w:rFonts w:hint="eastAsia"/>
            <w:lang w:val="en-US"/>
          </w:rPr>
          <w:t>era</w:t>
        </w:r>
      </w:ins>
      <w:ins w:id="209" w:author="◉‿◉ [2]" w:date="2020-04-20T23:13:49Z">
        <w:r>
          <w:rPr>
            <w:rStyle w:val="76"/>
            <w:rFonts w:hint="eastAsia"/>
            <w:lang w:val="en-US"/>
          </w:rPr>
          <w:t>t</w:t>
        </w:r>
      </w:ins>
      <w:ins w:id="210" w:author="◉‿◉ [2]" w:date="2020-04-20T23:13:50Z">
        <w:r>
          <w:rPr>
            <w:rStyle w:val="76"/>
            <w:rFonts w:hint="eastAsia"/>
            <w:lang w:val="en-US"/>
          </w:rPr>
          <w:t>ed</w:t>
        </w:r>
      </w:ins>
      <w:ins w:id="211" w:author="◉‿◉ [2]" w:date="2020-04-20T23:13:52Z">
        <w:r>
          <w:rPr>
            <w:rStyle w:val="76"/>
            <w:rFonts w:hint="eastAsia"/>
            <w:lang w:val="en-US"/>
          </w:rPr>
          <w:t xml:space="preserve"> </w:t>
        </w:r>
      </w:ins>
      <w:ins w:id="212" w:author="◉‿◉ [2]" w:date="2020-04-20T23:15:02Z">
        <w:r>
          <w:rPr>
            <w:rStyle w:val="76"/>
            <w:rFonts w:hint="eastAsia"/>
            <w:lang w:val="en-US"/>
          </w:rPr>
          <w:t>m</w:t>
        </w:r>
      </w:ins>
      <w:ins w:id="213" w:author="◉‿◉ [2]" w:date="2020-04-20T23:15:25Z">
        <w:r>
          <w:rPr>
            <w:rStyle w:val="76"/>
            <w:rFonts w:hint="eastAsia"/>
            <w:lang w:val="en-US"/>
          </w:rPr>
          <w:t>anu</w:t>
        </w:r>
      </w:ins>
      <w:ins w:id="214" w:author="◉‿◉ [2]" w:date="2020-04-20T23:15:30Z">
        <w:r>
          <w:rPr>
            <w:rStyle w:val="76"/>
            <w:rFonts w:hint="eastAsia"/>
            <w:lang w:val="en-US"/>
          </w:rPr>
          <w:t>a</w:t>
        </w:r>
      </w:ins>
      <w:ins w:id="215" w:author="◉‿◉ [2]" w:date="2020-04-20T23:15:31Z">
        <w:r>
          <w:rPr>
            <w:rStyle w:val="76"/>
            <w:rFonts w:hint="eastAsia"/>
            <w:lang w:val="en-US"/>
          </w:rPr>
          <w:t>lly</w:t>
        </w:r>
      </w:ins>
      <w:ins w:id="216" w:author="◉‿◉ [2]" w:date="2020-04-20T23:20:16Z">
        <w:r>
          <w:rPr>
            <w:rStyle w:val="76"/>
            <w:rFonts w:hint="eastAsia"/>
            <w:lang w:val="en-US"/>
          </w:rPr>
          <w:t>.</w:t>
        </w:r>
      </w:ins>
      <w:ins w:id="217" w:author="◉‿◉ [2]" w:date="2020-04-21T19:27:55Z">
        <w:r>
          <w:rPr>
            <w:rStyle w:val="76"/>
            <w:rFonts w:hint="eastAsia"/>
            <w:lang w:val="en-US"/>
          </w:rPr>
          <w:t>In addition,it is a trouble that people have to open early and close late everyday.It is extremely inconvenient that people need to take more effort to open or close the big curtain of villa or double-entry room because of its length and weight.Compared with the traditional curtain,</w:t>
        </w:r>
      </w:ins>
      <w:ins w:id="218" w:author="◉‿◉ [2]" w:date="2020-04-21T19:35:38Z">
        <w:r>
          <w:rPr>
            <w:rStyle w:val="76"/>
            <w:rFonts w:hint="eastAsia"/>
            <w:lang w:val="en-US"/>
          </w:rPr>
          <w:t>i</w:t>
        </w:r>
      </w:ins>
      <w:ins w:id="219" w:author="◉‿◉ [2]" w:date="2020-04-21T19:35:39Z">
        <w:r>
          <w:rPr>
            <w:rStyle w:val="76"/>
            <w:rFonts w:hint="eastAsia"/>
            <w:lang w:val="en-US"/>
          </w:rPr>
          <w:t>n</w:t>
        </w:r>
      </w:ins>
      <w:ins w:id="220" w:author="◉‿◉ [2]" w:date="2020-04-21T19:35:49Z">
        <w:r>
          <w:rPr>
            <w:rStyle w:val="76"/>
            <w:rFonts w:hint="eastAsia"/>
            <w:lang w:val="en-US"/>
          </w:rPr>
          <w:t>t</w:t>
        </w:r>
      </w:ins>
      <w:ins w:id="221" w:author="◉‿◉ [2]" w:date="2020-04-21T19:35:50Z">
        <w:r>
          <w:rPr>
            <w:rStyle w:val="76"/>
            <w:rFonts w:hint="eastAsia"/>
            <w:lang w:val="en-US"/>
          </w:rPr>
          <w:t>e</w:t>
        </w:r>
      </w:ins>
      <w:ins w:id="222" w:author="◉‿◉ [2]" w:date="2020-04-21T19:35:52Z">
        <w:r>
          <w:rPr>
            <w:rStyle w:val="76"/>
            <w:rFonts w:hint="eastAsia"/>
            <w:lang w:val="en-US"/>
          </w:rPr>
          <w:t>lli</w:t>
        </w:r>
      </w:ins>
      <w:ins w:id="223" w:author="◉‿◉ [2]" w:date="2020-04-21T19:35:53Z">
        <w:r>
          <w:rPr>
            <w:rStyle w:val="76"/>
            <w:rFonts w:hint="eastAsia"/>
            <w:lang w:val="en-US"/>
          </w:rPr>
          <w:t>gent</w:t>
        </w:r>
      </w:ins>
      <w:ins w:id="224" w:author="◉‿◉ [2]" w:date="2020-04-21T19:35:55Z">
        <w:r>
          <w:rPr>
            <w:rStyle w:val="76"/>
            <w:rFonts w:hint="eastAsia"/>
            <w:lang w:val="en-US"/>
          </w:rPr>
          <w:t xml:space="preserve"> c</w:t>
        </w:r>
      </w:ins>
      <w:ins w:id="225" w:author="◉‿◉ [2]" w:date="2020-04-21T19:35:56Z">
        <w:r>
          <w:rPr>
            <w:rStyle w:val="76"/>
            <w:rFonts w:hint="eastAsia"/>
            <w:lang w:val="en-US"/>
          </w:rPr>
          <w:t>urta</w:t>
        </w:r>
      </w:ins>
      <w:ins w:id="226" w:author="◉‿◉ [2]" w:date="2020-04-21T19:35:57Z">
        <w:r>
          <w:rPr>
            <w:rStyle w:val="76"/>
            <w:rFonts w:hint="eastAsia"/>
            <w:lang w:val="en-US"/>
          </w:rPr>
          <w:t>in</w:t>
        </w:r>
      </w:ins>
      <w:ins w:id="227" w:author="◉‿◉ [2]" w:date="2020-04-21T19:27:55Z">
        <w:r>
          <w:rPr>
            <w:rStyle w:val="76"/>
            <w:rFonts w:hint="eastAsia"/>
            <w:lang w:val="en-US"/>
          </w:rPr>
          <w:t xml:space="preserve"> can realize automatic control, and remote control, and automatically adjust the indoor brightness, giving usres a good experience.</w:t>
        </w:r>
      </w:ins>
      <w:ins w:id="228" w:author="◉‿◉ [2]" w:date="2020-04-21T19:34:46Z">
        <w:r>
          <w:rPr>
            <w:rStyle w:val="76"/>
            <w:rFonts w:hint="eastAsia"/>
            <w:lang w:val="en-US"/>
          </w:rPr>
          <w:t>T</w:t>
        </w:r>
      </w:ins>
      <w:ins w:id="229" w:author="◉‿◉ [2]" w:date="2020-04-21T19:34:47Z">
        <w:r>
          <w:rPr>
            <w:rStyle w:val="76"/>
            <w:rFonts w:hint="eastAsia"/>
            <w:lang w:val="en-US"/>
          </w:rPr>
          <w:t>here</w:t>
        </w:r>
      </w:ins>
      <w:ins w:id="230" w:author="◉‿◉ [2]" w:date="2020-04-21T19:34:48Z">
        <w:r>
          <w:rPr>
            <w:rStyle w:val="76"/>
            <w:rFonts w:hint="eastAsia"/>
            <w:lang w:val="en-US"/>
          </w:rPr>
          <w:t>fore</w:t>
        </w:r>
      </w:ins>
      <w:ins w:id="231" w:author="◉‿◉ [2]" w:date="2020-04-21T19:34:51Z">
        <w:r>
          <w:rPr>
            <w:rStyle w:val="76"/>
            <w:rFonts w:hint="eastAsia"/>
            <w:lang w:val="en-US"/>
          </w:rPr>
          <w:t>,</w:t>
        </w:r>
      </w:ins>
      <w:ins w:id="232" w:author="◉‿◉ [2]" w:date="2020-04-21T19:53:05Z">
        <w:r>
          <w:rPr>
            <w:rStyle w:val="76"/>
            <w:rFonts w:hint="eastAsia"/>
            <w:lang w:val="en-US"/>
          </w:rPr>
          <w:t>t</w:t>
        </w:r>
      </w:ins>
      <w:ins w:id="233" w:author="◉‿◉ [2]" w:date="2020-04-21T19:53:02Z">
        <w:r>
          <w:rPr>
            <w:rStyle w:val="76"/>
            <w:rFonts w:hint="eastAsia"/>
            <w:lang w:val="en-US"/>
          </w:rPr>
          <w:t xml:space="preserve">he design of a simple and convenient intelligent curtain system is of great significance to improve the quality of life of </w:t>
        </w:r>
      </w:ins>
      <w:ins w:id="234" w:author="◉‿◉ [2]" w:date="2020-04-21T19:53:20Z">
        <w:r>
          <w:rPr>
            <w:rStyle w:val="76"/>
            <w:rFonts w:hint="eastAsia"/>
            <w:lang w:val="en-US"/>
          </w:rPr>
          <w:t>p</w:t>
        </w:r>
      </w:ins>
      <w:ins w:id="235" w:author="◉‿◉ [2]" w:date="2020-04-21T19:53:21Z">
        <w:r>
          <w:rPr>
            <w:rStyle w:val="76"/>
            <w:rFonts w:hint="eastAsia"/>
            <w:lang w:val="en-US"/>
          </w:rPr>
          <w:t>e</w:t>
        </w:r>
      </w:ins>
      <w:ins w:id="236" w:author="◉‿◉ [2]" w:date="2020-04-21T19:53:22Z">
        <w:r>
          <w:rPr>
            <w:rStyle w:val="76"/>
            <w:rFonts w:hint="eastAsia"/>
            <w:lang w:val="en-US"/>
          </w:rPr>
          <w:t>o</w:t>
        </w:r>
      </w:ins>
      <w:ins w:id="237" w:author="◉‿◉ [2]" w:date="2020-04-21T19:53:23Z">
        <w:r>
          <w:rPr>
            <w:rStyle w:val="76"/>
            <w:rFonts w:hint="eastAsia"/>
            <w:lang w:val="en-US"/>
          </w:rPr>
          <w:t>p</w:t>
        </w:r>
      </w:ins>
      <w:ins w:id="238" w:author="◉‿◉ [2]" w:date="2020-04-21T19:53:24Z">
        <w:r>
          <w:rPr>
            <w:rStyle w:val="76"/>
            <w:rFonts w:hint="eastAsia"/>
            <w:lang w:val="en-US"/>
          </w:rPr>
          <w:t>le</w:t>
        </w:r>
      </w:ins>
      <w:ins w:id="239" w:author="◉‿◉ [2]" w:date="2020-04-21T19:53:02Z">
        <w:r>
          <w:rPr>
            <w:rStyle w:val="76"/>
            <w:rFonts w:hint="eastAsia"/>
            <w:lang w:val="en-US"/>
          </w:rPr>
          <w:t xml:space="preserve"> and promote the development of smart home</w:t>
        </w:r>
      </w:ins>
      <w:ins w:id="240" w:author="◉‿◉ [2]" w:date="2020-04-21T19:53:29Z">
        <w:r>
          <w:rPr>
            <w:rStyle w:val="76"/>
            <w:rFonts w:hint="eastAsia"/>
            <w:lang w:val="en-US"/>
          </w:rPr>
          <w:t>.</w:t>
        </w:r>
      </w:ins>
    </w:p>
    <w:p>
      <w:pPr>
        <w:spacing w:after="240" w:afterAutospacing="0" w:line="300" w:lineRule="auto"/>
        <w:ind w:firstLine="480" w:firstLineChars="200"/>
        <w:rPr>
          <w:rStyle w:val="76"/>
          <w:rFonts w:hint="default"/>
          <w:lang w:val="en-US"/>
        </w:rPr>
        <w:pPrChange w:id="241" w:author="◉‿◉ [2]" w:date="2020-04-21T20:21:07Z">
          <w:pPr>
            <w:spacing w:after="240" w:afterAutospacing="0" w:line="300" w:lineRule="auto"/>
            <w:ind w:firstLine="480" w:firstLineChars="200"/>
          </w:pPr>
        </w:pPrChange>
      </w:pPr>
      <w:ins w:id="242" w:author="◉‿◉ [2]" w:date="2020-04-21T20:02:33Z">
        <w:r>
          <w:rPr>
            <w:rStyle w:val="76"/>
            <w:rFonts w:hint="default"/>
            <w:lang w:val="en-US"/>
          </w:rPr>
          <w:t>In th</w:t>
        </w:r>
      </w:ins>
      <w:ins w:id="243" w:author="◉‿◉ [2]" w:date="2020-04-21T20:02:42Z">
        <w:r>
          <w:rPr>
            <w:rStyle w:val="76"/>
            <w:rFonts w:hint="eastAsia"/>
            <w:lang w:val="en-US"/>
          </w:rPr>
          <w:t>e</w:t>
        </w:r>
      </w:ins>
      <w:ins w:id="244" w:author="◉‿◉ [2]" w:date="2020-04-21T20:02:33Z">
        <w:r>
          <w:rPr>
            <w:rStyle w:val="76"/>
            <w:rFonts w:hint="default"/>
            <w:lang w:val="en-US"/>
          </w:rPr>
          <w:t xml:space="preserve"> system, STM32 single chip microcomputer is used as the main control unit</w:t>
        </w:r>
      </w:ins>
      <w:ins w:id="245" w:author="◉‿◉ [2]" w:date="2020-04-21T20:02:59Z">
        <w:r>
          <w:rPr>
            <w:rStyle w:val="76"/>
            <w:rFonts w:hint="eastAsia"/>
            <w:lang w:val="en-US"/>
          </w:rPr>
          <w:t>.</w:t>
        </w:r>
      </w:ins>
      <w:ins w:id="246" w:author="◉‿◉ [2]" w:date="2020-04-21T20:06:41Z">
        <w:r>
          <w:rPr>
            <w:rStyle w:val="76"/>
            <w:rFonts w:hint="eastAsia"/>
            <w:lang w:val="en-US"/>
          </w:rPr>
          <w:t>The intelligent control of the curtain is realized by the light intensity collected by the sensor</w:t>
        </w:r>
      </w:ins>
      <w:ins w:id="247" w:author="◉‿◉ [2]" w:date="2020-04-21T20:08:23Z">
        <w:r>
          <w:rPr>
            <w:rStyle w:val="76"/>
            <w:rFonts w:hint="eastAsia"/>
            <w:lang w:val="en-US"/>
          </w:rPr>
          <w:t xml:space="preserve"> </w:t>
        </w:r>
      </w:ins>
      <w:ins w:id="248" w:author="◉‿◉ [2]" w:date="2020-04-21T20:07:48Z">
        <w:r>
          <w:rPr>
            <w:rStyle w:val="76"/>
            <w:rFonts w:hint="eastAsia"/>
            <w:lang w:val="en-US"/>
          </w:rPr>
          <w:t>and using sensors to collect environmental information</w:t>
        </w:r>
      </w:ins>
      <w:ins w:id="249" w:author="◉‿◉ [2]" w:date="2020-04-21T20:08:05Z">
        <w:r>
          <w:rPr>
            <w:rStyle w:val="76"/>
            <w:rFonts w:hint="eastAsia"/>
            <w:lang w:val="en-US"/>
          </w:rPr>
          <w:t xml:space="preserve"> </w:t>
        </w:r>
      </w:ins>
      <w:ins w:id="250" w:author="◉‿◉ [2]" w:date="2020-04-21T20:07:49Z">
        <w:r>
          <w:rPr>
            <w:rStyle w:val="76"/>
            <w:rFonts w:hint="eastAsia"/>
            <w:lang w:val="en-US"/>
          </w:rPr>
          <w:t>such as indoor temperature, humidity, and illumination, which is displayed on LCD.</w:t>
        </w:r>
      </w:ins>
      <w:ins w:id="251" w:author="◉‿◉ [2]" w:date="2020-04-21T20:21:08Z">
        <w:r>
          <w:rPr>
            <w:rStyle w:val="76"/>
            <w:rFonts w:hint="eastAsia"/>
            <w:lang w:val="en-US"/>
          </w:rPr>
          <w:t xml:space="preserve"> </w:t>
        </w:r>
      </w:ins>
      <w:ins w:id="252" w:author="◉‿◉ [2]" w:date="2020-04-21T20:20:58Z">
        <w:r>
          <w:rPr>
            <w:rStyle w:val="76"/>
            <w:rFonts w:hint="default"/>
            <w:lang w:val="en-US"/>
          </w:rPr>
          <w:t>The system is equipped</w:t>
        </w:r>
      </w:ins>
      <w:ins w:id="253" w:author="◉‿◉ [2]" w:date="2020-04-21T20:21:03Z">
        <w:r>
          <w:rPr>
            <w:rStyle w:val="76"/>
            <w:rFonts w:hint="eastAsia"/>
            <w:lang w:val="en-US"/>
          </w:rPr>
          <w:t xml:space="preserve"> </w:t>
        </w:r>
      </w:ins>
      <w:ins w:id="254" w:author="◉‿◉ [2]" w:date="2020-04-21T20:20:58Z">
        <w:r>
          <w:rPr>
            <w:rStyle w:val="76"/>
            <w:rFonts w:hint="default"/>
            <w:lang w:val="en-US"/>
          </w:rPr>
          <w:t xml:space="preserve">with the </w:t>
        </w:r>
      </w:ins>
      <w:ins w:id="255" w:author="◉‿◉ [2]" w:date="2020-04-21T20:24:28Z">
        <w:r>
          <w:rPr>
            <w:rStyle w:val="76"/>
            <w:rFonts w:hint="eastAsia"/>
            <w:lang w:val="en-US"/>
          </w:rPr>
          <w:t>i</w:t>
        </w:r>
      </w:ins>
      <w:ins w:id="256" w:author="◉‿◉ [2]" w:date="2020-04-21T20:24:26Z">
        <w:r>
          <w:rPr>
            <w:rStyle w:val="76"/>
            <w:rFonts w:hint="default"/>
            <w:lang w:val="en-US"/>
          </w:rPr>
          <w:t>nfrared sensor</w:t>
        </w:r>
      </w:ins>
      <w:ins w:id="257" w:author="◉‿◉ [2]" w:date="2020-04-21T20:20:58Z">
        <w:r>
          <w:rPr>
            <w:rStyle w:val="76"/>
            <w:rFonts w:hint="default"/>
            <w:lang w:val="en-US"/>
          </w:rPr>
          <w:t xml:space="preserve"> module to alarm illegal invasion</w:t>
        </w:r>
      </w:ins>
      <w:ins w:id="258" w:author="◉‿◉ [2]" w:date="2020-04-21T20:23:25Z">
        <w:r>
          <w:rPr>
            <w:rStyle w:val="76"/>
            <w:rFonts w:hint="eastAsia"/>
            <w:lang w:val="en-US"/>
          </w:rPr>
          <w:t xml:space="preserve"> </w:t>
        </w:r>
      </w:ins>
      <w:ins w:id="259" w:author="◉‿◉ [2]" w:date="2020-04-21T20:23:27Z">
        <w:r>
          <w:rPr>
            <w:rStyle w:val="76"/>
            <w:rFonts w:hint="eastAsia"/>
            <w:lang w:val="en-US"/>
          </w:rPr>
          <w:t>in</w:t>
        </w:r>
      </w:ins>
      <w:ins w:id="260" w:author="◉‿◉ [2]" w:date="2020-04-21T20:23:31Z">
        <w:r>
          <w:rPr>
            <w:rStyle w:val="76"/>
            <w:rFonts w:hint="eastAsia"/>
            <w:lang w:val="en-US"/>
          </w:rPr>
          <w:t xml:space="preserve"> </w:t>
        </w:r>
      </w:ins>
      <w:ins w:id="261" w:author="◉‿◉ [2]" w:date="2020-04-21T20:23:34Z">
        <w:r>
          <w:rPr>
            <w:rStyle w:val="76"/>
            <w:rFonts w:hint="eastAsia"/>
            <w:lang w:val="en-US"/>
          </w:rPr>
          <w:t>nigh</w:t>
        </w:r>
      </w:ins>
      <w:ins w:id="262" w:author="◉‿◉ [2]" w:date="2020-04-21T20:23:35Z">
        <w:r>
          <w:rPr>
            <w:rStyle w:val="76"/>
            <w:rFonts w:hint="eastAsia"/>
            <w:lang w:val="en-US"/>
          </w:rPr>
          <w:t>t</w:t>
        </w:r>
      </w:ins>
      <w:ins w:id="263" w:author="◉‿◉ [2]" w:date="2020-04-21T20:20:58Z">
        <w:r>
          <w:rPr>
            <w:rStyle w:val="76"/>
            <w:rFonts w:hint="default"/>
            <w:lang w:val="en-US"/>
          </w:rPr>
          <w:t xml:space="preserve">. </w:t>
        </w:r>
      </w:ins>
      <w:ins w:id="264" w:author="◉‿◉ [2]" w:date="2020-04-21T20:25:30Z">
        <w:r>
          <w:rPr>
            <w:rStyle w:val="76"/>
            <w:rFonts w:hint="eastAsia"/>
            <w:lang w:val="en-US"/>
          </w:rPr>
          <w:t>A</w:t>
        </w:r>
      </w:ins>
      <w:ins w:id="265" w:author="◉‿◉ [2]" w:date="2020-04-21T20:25:31Z">
        <w:r>
          <w:rPr>
            <w:rStyle w:val="76"/>
            <w:rFonts w:hint="eastAsia"/>
            <w:lang w:val="en-US"/>
          </w:rPr>
          <w:t>n</w:t>
        </w:r>
      </w:ins>
      <w:ins w:id="266" w:author="◉‿◉ [2]" w:date="2020-04-21T20:25:32Z">
        <w:r>
          <w:rPr>
            <w:rStyle w:val="76"/>
            <w:rFonts w:hint="eastAsia"/>
            <w:lang w:val="en-US"/>
          </w:rPr>
          <w:t xml:space="preserve">d </w:t>
        </w:r>
      </w:ins>
      <w:ins w:id="267" w:author="◉‿◉ [2]" w:date="2020-04-21T20:25:33Z">
        <w:r>
          <w:rPr>
            <w:rStyle w:val="76"/>
            <w:rFonts w:hint="eastAsia"/>
            <w:lang w:val="en-US"/>
          </w:rPr>
          <w:t>on</w:t>
        </w:r>
      </w:ins>
      <w:ins w:id="268" w:author="◉‿◉ [2]" w:date="2020-04-21T20:25:34Z">
        <w:r>
          <w:rPr>
            <w:rStyle w:val="76"/>
            <w:rFonts w:hint="eastAsia"/>
            <w:lang w:val="en-US"/>
          </w:rPr>
          <w:t xml:space="preserve"> the</w:t>
        </w:r>
      </w:ins>
      <w:ins w:id="269" w:author="◉‿◉ [2]" w:date="2020-04-21T20:25:35Z">
        <w:r>
          <w:rPr>
            <w:rStyle w:val="76"/>
            <w:rFonts w:hint="eastAsia"/>
            <w:lang w:val="en-US"/>
          </w:rPr>
          <w:t xml:space="preserve"> ser</w:t>
        </w:r>
      </w:ins>
      <w:ins w:id="270" w:author="◉‿◉ [2]" w:date="2020-04-21T20:25:36Z">
        <w:r>
          <w:rPr>
            <w:rStyle w:val="76"/>
            <w:rFonts w:hint="eastAsia"/>
            <w:lang w:val="en-US"/>
          </w:rPr>
          <w:t>ver</w:t>
        </w:r>
      </w:ins>
      <w:ins w:id="271" w:author="◉‿◉ [2]" w:date="2020-04-21T20:25:56Z">
        <w:r>
          <w:rPr>
            <w:rStyle w:val="76"/>
            <w:rFonts w:hint="eastAsia"/>
            <w:lang w:val="en-US"/>
          </w:rPr>
          <w:t>,</w:t>
        </w:r>
      </w:ins>
      <w:ins w:id="272" w:author="◉‿◉ [2]" w:date="2020-04-21T20:26:00Z">
        <w:r>
          <w:rPr>
            <w:rStyle w:val="76"/>
            <w:rFonts w:hint="eastAsia"/>
            <w:lang w:val="en-US"/>
          </w:rPr>
          <w:t>u</w:t>
        </w:r>
      </w:ins>
      <w:ins w:id="273" w:author="◉‿◉ [2]" w:date="2020-04-21T20:26:01Z">
        <w:r>
          <w:rPr>
            <w:rStyle w:val="76"/>
            <w:rFonts w:hint="eastAsia"/>
            <w:lang w:val="en-US"/>
          </w:rPr>
          <w:t>ser</w:t>
        </w:r>
      </w:ins>
      <w:ins w:id="274" w:author="◉‿◉ [2]" w:date="2020-04-21T20:26:02Z">
        <w:r>
          <w:rPr>
            <w:rStyle w:val="76"/>
            <w:rFonts w:hint="eastAsia"/>
            <w:lang w:val="en-US"/>
          </w:rPr>
          <w:t xml:space="preserve"> </w:t>
        </w:r>
      </w:ins>
      <w:ins w:id="275" w:author="◉‿◉ [2]" w:date="2020-04-21T20:25:57Z">
        <w:r>
          <w:rPr>
            <w:rStyle w:val="76"/>
            <w:rFonts w:hint="eastAsia"/>
            <w:lang w:val="en-US"/>
          </w:rPr>
          <w:t xml:space="preserve">can </w:t>
        </w:r>
      </w:ins>
      <w:ins w:id="276" w:author="◉‿◉ [2]" w:date="2020-04-21T20:26:57Z">
        <w:r>
          <w:rPr>
            <w:rStyle w:val="76"/>
            <w:rFonts w:hint="eastAsia"/>
            <w:lang w:val="en-US"/>
          </w:rPr>
          <w:t>obse</w:t>
        </w:r>
      </w:ins>
      <w:ins w:id="277" w:author="◉‿◉ [2]" w:date="2020-04-21T20:26:58Z">
        <w:r>
          <w:rPr>
            <w:rStyle w:val="76"/>
            <w:rFonts w:hint="eastAsia"/>
            <w:lang w:val="en-US"/>
          </w:rPr>
          <w:t>rve</w:t>
        </w:r>
      </w:ins>
      <w:ins w:id="278" w:author="◉‿◉ [2]" w:date="2020-04-21T20:25:57Z">
        <w:r>
          <w:rPr>
            <w:rStyle w:val="76"/>
            <w:rFonts w:hint="eastAsia"/>
            <w:lang w:val="en-US"/>
          </w:rPr>
          <w:t xml:space="preserve"> the alarm records, real-time curves, historical curves and other intuitive images of all data</w:t>
        </w:r>
      </w:ins>
      <w:ins w:id="279" w:author="◉‿◉ [2]" w:date="2020-04-21T20:27:17Z">
        <w:r>
          <w:rPr>
            <w:rStyle w:val="76"/>
            <w:rFonts w:hint="eastAsia"/>
            <w:lang w:val="en-US"/>
          </w:rPr>
          <w:t>.</w:t>
        </w:r>
      </w:ins>
      <w:ins w:id="280" w:author="◉‿◉ [2]" w:date="2020-04-21T20:27:39Z">
        <w:r>
          <w:rPr>
            <w:rStyle w:val="76"/>
            <w:rFonts w:hint="eastAsia"/>
            <w:lang w:val="en-US"/>
          </w:rPr>
          <w:t>A</w:t>
        </w:r>
      </w:ins>
      <w:ins w:id="281" w:author="◉‿◉ [2]" w:date="2020-04-21T20:27:40Z">
        <w:r>
          <w:rPr>
            <w:rStyle w:val="76"/>
            <w:rFonts w:hint="eastAsia"/>
            <w:lang w:val="en-US"/>
          </w:rPr>
          <w:t xml:space="preserve">t </w:t>
        </w:r>
      </w:ins>
      <w:ins w:id="282" w:author="◉‿◉ [2]" w:date="2020-04-21T20:27:41Z">
        <w:r>
          <w:rPr>
            <w:rStyle w:val="76"/>
            <w:rFonts w:hint="eastAsia"/>
            <w:lang w:val="en-US"/>
          </w:rPr>
          <w:t xml:space="preserve">the </w:t>
        </w:r>
      </w:ins>
      <w:ins w:id="283" w:author="◉‿◉ [2]" w:date="2020-04-21T20:27:42Z">
        <w:r>
          <w:rPr>
            <w:rStyle w:val="76"/>
            <w:rFonts w:hint="eastAsia"/>
            <w:lang w:val="en-US"/>
          </w:rPr>
          <w:t>same</w:t>
        </w:r>
      </w:ins>
      <w:ins w:id="284" w:author="◉‿◉ [2]" w:date="2020-04-21T20:27:43Z">
        <w:r>
          <w:rPr>
            <w:rStyle w:val="76"/>
            <w:rFonts w:hint="eastAsia"/>
            <w:lang w:val="en-US"/>
          </w:rPr>
          <w:t xml:space="preserve"> tim</w:t>
        </w:r>
      </w:ins>
      <w:ins w:id="285" w:author="◉‿◉ [2]" w:date="2020-04-21T20:27:44Z">
        <w:r>
          <w:rPr>
            <w:rStyle w:val="76"/>
            <w:rFonts w:hint="eastAsia"/>
            <w:lang w:val="en-US"/>
          </w:rPr>
          <w:t>e</w:t>
        </w:r>
      </w:ins>
      <w:ins w:id="286" w:author="◉‿◉ [2]" w:date="2020-04-21T20:27:46Z">
        <w:r>
          <w:rPr>
            <w:rStyle w:val="76"/>
            <w:rFonts w:hint="eastAsia"/>
            <w:lang w:val="en-US"/>
          </w:rPr>
          <w:t>,</w:t>
        </w:r>
      </w:ins>
      <w:ins w:id="287" w:author="◉‿◉ [2]" w:date="2020-04-21T20:29:11Z">
        <w:r>
          <w:rPr>
            <w:rStyle w:val="76"/>
            <w:rFonts w:hint="eastAsia"/>
            <w:lang w:val="en-US"/>
          </w:rPr>
          <w:t>t</w:t>
        </w:r>
      </w:ins>
      <w:ins w:id="288" w:author="◉‿◉ [2]" w:date="2020-04-21T20:29:12Z">
        <w:r>
          <w:rPr>
            <w:rStyle w:val="76"/>
            <w:rFonts w:hint="eastAsia"/>
            <w:lang w:val="en-US"/>
          </w:rPr>
          <w:t>he</w:t>
        </w:r>
      </w:ins>
      <w:ins w:id="289" w:author="◉‿◉ [2]" w:date="2020-04-21T20:29:21Z">
        <w:r>
          <w:rPr>
            <w:rStyle w:val="76"/>
            <w:rFonts w:hint="eastAsia"/>
            <w:lang w:val="en-US"/>
          </w:rPr>
          <w:t xml:space="preserve"> </w:t>
        </w:r>
      </w:ins>
      <w:ins w:id="290" w:author="◉‿◉ [2]" w:date="2020-04-21T20:29:22Z">
        <w:r>
          <w:rPr>
            <w:rStyle w:val="76"/>
            <w:rFonts w:hint="eastAsia"/>
            <w:lang w:val="en-US"/>
          </w:rPr>
          <w:t>sys</w:t>
        </w:r>
      </w:ins>
      <w:ins w:id="291" w:author="◉‿◉ [2]" w:date="2020-04-21T20:29:23Z">
        <w:r>
          <w:rPr>
            <w:rStyle w:val="76"/>
            <w:rFonts w:hint="eastAsia"/>
            <w:lang w:val="en-US"/>
          </w:rPr>
          <w:t>te</w:t>
        </w:r>
      </w:ins>
      <w:ins w:id="292" w:author="◉‿◉ [2]" w:date="2020-04-21T20:29:26Z">
        <w:r>
          <w:rPr>
            <w:rStyle w:val="76"/>
            <w:rFonts w:hint="eastAsia"/>
            <w:lang w:val="en-US"/>
          </w:rPr>
          <w:t>m</w:t>
        </w:r>
      </w:ins>
      <w:ins w:id="293" w:author="◉‿◉ [2]" w:date="2020-04-21T20:29:27Z">
        <w:r>
          <w:rPr>
            <w:rStyle w:val="76"/>
            <w:rFonts w:hint="eastAsia"/>
            <w:lang w:val="en-US"/>
          </w:rPr>
          <w:t xml:space="preserve"> </w:t>
        </w:r>
      </w:ins>
      <w:ins w:id="294" w:author="◉‿◉ [2]" w:date="2020-04-21T20:29:07Z">
        <w:r>
          <w:rPr>
            <w:rStyle w:val="76"/>
            <w:rFonts w:hint="eastAsia"/>
            <w:lang w:val="en-US"/>
          </w:rPr>
          <w:t>supports touch screen operation,timing control,remote control of server and mobile wechat to meet different needs of people</w:t>
        </w:r>
      </w:ins>
      <w:ins w:id="295" w:author="◉‿◉ [2]" w:date="2020-04-21T20:30:05Z">
        <w:r>
          <w:rPr>
            <w:rStyle w:val="76"/>
            <w:rFonts w:hint="eastAsia"/>
            <w:lang w:val="en-US"/>
          </w:rPr>
          <w:t>.</w:t>
        </w:r>
      </w:ins>
      <w:ins w:id="296" w:author="◉‿◉ [2]" w:date="2020-04-21T20:31:32Z">
        <w:r>
          <w:rPr>
            <w:rStyle w:val="76"/>
            <w:rFonts w:hint="eastAsia"/>
            <w:lang w:val="en-US"/>
          </w:rPr>
          <w:t>Its application will bring people the enjoyment of high-tech and convenien</w:t>
        </w:r>
      </w:ins>
      <w:ins w:id="297" w:author="◉‿◉ [2]" w:date="2020-04-21T20:31:41Z">
        <w:r>
          <w:rPr>
            <w:rStyle w:val="76"/>
            <w:rFonts w:hint="eastAsia"/>
            <w:lang w:val="en-US"/>
          </w:rPr>
          <w:t>c</w:t>
        </w:r>
      </w:ins>
      <w:ins w:id="298" w:author="◉‿◉ [2]" w:date="2020-04-21T20:31:42Z">
        <w:r>
          <w:rPr>
            <w:rStyle w:val="76"/>
            <w:rFonts w:hint="eastAsia"/>
            <w:lang w:val="en-US"/>
          </w:rPr>
          <w:t>e</w:t>
        </w:r>
      </w:ins>
      <w:ins w:id="299" w:author="◉‿◉ [2]" w:date="2020-04-21T20:31:43Z">
        <w:r>
          <w:rPr>
            <w:rStyle w:val="76"/>
            <w:rFonts w:hint="eastAsia"/>
            <w:lang w:val="en-US"/>
          </w:rPr>
          <w:t>.</w:t>
        </w:r>
      </w:ins>
    </w:p>
    <w:p>
      <w:pPr>
        <w:spacing w:line="300" w:lineRule="auto"/>
        <w:rPr>
          <w:rStyle w:val="76"/>
          <w:rFonts w:hint="eastAsia"/>
        </w:rPr>
      </w:pPr>
      <w:r>
        <w:rPr>
          <w:rStyle w:val="67"/>
          <w:rFonts w:ascii="宋体" w:hAnsi="宋体"/>
        </w:rPr>
        <w:t>Key Words</w:t>
      </w:r>
      <w:r>
        <w:rPr>
          <w:rStyle w:val="67"/>
          <w:rFonts w:hint="eastAsia"/>
        </w:rPr>
        <w:t>:</w:t>
      </w:r>
      <w:ins w:id="300" w:author="◉‿◉ [2]" w:date="2020-04-20T22:41:50Z">
        <w:r>
          <w:rPr>
            <w:rFonts w:hint="eastAsia"/>
            <w:lang w:val="en-US" w:eastAsia="zh-CN"/>
          </w:rPr>
          <w:t>int</w:t>
        </w:r>
      </w:ins>
      <w:ins w:id="301" w:author="◉‿◉ [2]" w:date="2020-04-20T22:41:51Z">
        <w:r>
          <w:rPr>
            <w:rFonts w:hint="eastAsia"/>
            <w:lang w:val="en-US" w:eastAsia="zh-CN"/>
          </w:rPr>
          <w:t>er</w:t>
        </w:r>
      </w:ins>
      <w:ins w:id="302" w:author="◉‿◉ [2]" w:date="2020-04-20T22:41:52Z">
        <w:r>
          <w:rPr>
            <w:rFonts w:hint="eastAsia"/>
            <w:lang w:val="en-US" w:eastAsia="zh-CN"/>
          </w:rPr>
          <w:t>n</w:t>
        </w:r>
      </w:ins>
      <w:ins w:id="303" w:author="◉‿◉ [2]" w:date="2020-04-20T22:41:53Z">
        <w:r>
          <w:rPr>
            <w:rFonts w:hint="eastAsia"/>
            <w:lang w:val="en-US" w:eastAsia="zh-CN"/>
          </w:rPr>
          <w:t>et</w:t>
        </w:r>
      </w:ins>
      <w:ins w:id="304" w:author="◉‿◉ [2]" w:date="2020-04-20T22:41:54Z">
        <w:r>
          <w:rPr>
            <w:rFonts w:hint="eastAsia"/>
            <w:lang w:val="en-US" w:eastAsia="zh-CN"/>
          </w:rPr>
          <w:t xml:space="preserve"> o</w:t>
        </w:r>
      </w:ins>
      <w:ins w:id="305" w:author="◉‿◉ [2]" w:date="2020-04-20T22:41:55Z">
        <w:r>
          <w:rPr>
            <w:rFonts w:hint="eastAsia"/>
            <w:lang w:val="en-US" w:eastAsia="zh-CN"/>
          </w:rPr>
          <w:t>f</w:t>
        </w:r>
      </w:ins>
      <w:ins w:id="306" w:author="◉‿◉ [2]" w:date="2020-04-20T22:41:56Z">
        <w:r>
          <w:rPr>
            <w:rFonts w:hint="eastAsia"/>
            <w:lang w:val="en-US" w:eastAsia="zh-CN"/>
          </w:rPr>
          <w:t xml:space="preserve"> th</w:t>
        </w:r>
      </w:ins>
      <w:ins w:id="307" w:author="◉‿◉ [2]" w:date="2020-04-20T22:41:57Z">
        <w:r>
          <w:rPr>
            <w:rFonts w:hint="eastAsia"/>
            <w:lang w:val="en-US" w:eastAsia="zh-CN"/>
          </w:rPr>
          <w:t>ings</w:t>
        </w:r>
      </w:ins>
      <w:r>
        <w:rPr>
          <w:rFonts w:hint="eastAsia"/>
        </w:rPr>
        <w:t>；</w:t>
      </w:r>
      <w:ins w:id="308" w:author="◉‿◉ [2]" w:date="2020-04-20T22:37:15Z">
        <w:r>
          <w:rPr>
            <w:rFonts w:hint="eastAsia"/>
            <w:lang w:val="en-US" w:eastAsia="zh-CN"/>
          </w:rPr>
          <w:t>in</w:t>
        </w:r>
      </w:ins>
      <w:ins w:id="309" w:author="◉‿◉ [2]" w:date="2020-04-20T22:37:16Z">
        <w:r>
          <w:rPr>
            <w:rFonts w:hint="eastAsia"/>
            <w:lang w:val="en-US" w:eastAsia="zh-CN"/>
          </w:rPr>
          <w:t>tel</w:t>
        </w:r>
      </w:ins>
      <w:ins w:id="310" w:author="◉‿◉ [2]" w:date="2020-04-20T22:37:17Z">
        <w:r>
          <w:rPr>
            <w:rFonts w:hint="eastAsia"/>
            <w:lang w:val="en-US" w:eastAsia="zh-CN"/>
          </w:rPr>
          <w:t>li</w:t>
        </w:r>
      </w:ins>
      <w:ins w:id="311" w:author="◉‿◉ [2]" w:date="2020-04-20T22:37:21Z">
        <w:r>
          <w:rPr>
            <w:rFonts w:hint="eastAsia"/>
            <w:lang w:val="en-US" w:eastAsia="zh-CN"/>
          </w:rPr>
          <w:t>gent</w:t>
        </w:r>
      </w:ins>
      <w:ins w:id="312" w:author="◉‿◉ [2]" w:date="2020-04-20T22:37:22Z">
        <w:r>
          <w:rPr>
            <w:rFonts w:hint="eastAsia"/>
            <w:lang w:val="en-US" w:eastAsia="zh-CN"/>
          </w:rPr>
          <w:t xml:space="preserve"> </w:t>
        </w:r>
      </w:ins>
      <w:ins w:id="313" w:author="◉‿◉ [2]" w:date="2020-04-20T22:37:24Z">
        <w:r>
          <w:rPr>
            <w:rFonts w:hint="eastAsia"/>
            <w:lang w:val="en-US" w:eastAsia="zh-CN"/>
          </w:rPr>
          <w:t>c</w:t>
        </w:r>
      </w:ins>
      <w:ins w:id="314" w:author="◉‿◉ [2]" w:date="2020-04-20T22:37:25Z">
        <w:r>
          <w:rPr>
            <w:rFonts w:hint="eastAsia"/>
            <w:lang w:val="en-US" w:eastAsia="zh-CN"/>
          </w:rPr>
          <w:t>urta</w:t>
        </w:r>
      </w:ins>
      <w:ins w:id="315" w:author="◉‿◉ [2]" w:date="2020-04-20T22:37:26Z">
        <w:r>
          <w:rPr>
            <w:rFonts w:hint="eastAsia"/>
            <w:lang w:val="en-US" w:eastAsia="zh-CN"/>
          </w:rPr>
          <w:t>in</w:t>
        </w:r>
      </w:ins>
      <w:r>
        <w:rPr>
          <w:rFonts w:hint="eastAsia"/>
        </w:rPr>
        <w:t>；</w:t>
      </w:r>
      <w:ins w:id="316" w:author="◉‿◉ [2]" w:date="2020-04-20T22:38:10Z">
        <w:r>
          <w:rPr>
            <w:rFonts w:hint="eastAsia"/>
            <w:lang w:val="en-US" w:eastAsia="zh-CN"/>
          </w:rPr>
          <w:t>con</w:t>
        </w:r>
      </w:ins>
      <w:ins w:id="317" w:author="◉‿◉ [2]" w:date="2020-04-20T22:38:11Z">
        <w:r>
          <w:rPr>
            <w:rFonts w:hint="eastAsia"/>
            <w:lang w:val="en-US" w:eastAsia="zh-CN"/>
          </w:rPr>
          <w:t>tro</w:t>
        </w:r>
      </w:ins>
      <w:ins w:id="318" w:author="◉‿◉ [2]" w:date="2020-04-20T22:38:12Z">
        <w:r>
          <w:rPr>
            <w:rFonts w:hint="eastAsia"/>
            <w:lang w:val="en-US" w:eastAsia="zh-CN"/>
          </w:rPr>
          <w:t>l</w:t>
        </w:r>
      </w:ins>
      <w:ins w:id="319" w:author="◉‿◉ [2]" w:date="2020-04-20T22:38:19Z">
        <w:r>
          <w:rPr>
            <w:rFonts w:hint="eastAsia"/>
            <w:lang w:val="en-US" w:eastAsia="zh-CN"/>
          </w:rPr>
          <w:t xml:space="preserve"> s</w:t>
        </w:r>
      </w:ins>
      <w:ins w:id="320" w:author="◉‿◉ [2]" w:date="2020-04-20T22:38:20Z">
        <w:r>
          <w:rPr>
            <w:rFonts w:hint="eastAsia"/>
            <w:lang w:val="en-US" w:eastAsia="zh-CN"/>
          </w:rPr>
          <w:t>ys</w:t>
        </w:r>
      </w:ins>
      <w:ins w:id="321" w:author="◉‿◉ [2]" w:date="2020-04-20T22:38:21Z">
        <w:r>
          <w:rPr>
            <w:rFonts w:hint="eastAsia"/>
            <w:lang w:val="en-US" w:eastAsia="zh-CN"/>
          </w:rPr>
          <w:t>te</w:t>
        </w:r>
      </w:ins>
      <w:ins w:id="322" w:author="◉‿◉ [2]" w:date="2020-04-20T22:38:22Z">
        <w:r>
          <w:rPr>
            <w:rFonts w:hint="eastAsia"/>
            <w:lang w:val="en-US" w:eastAsia="zh-CN"/>
          </w:rPr>
          <w:t>m</w:t>
        </w:r>
      </w:ins>
      <w:r>
        <w:rPr>
          <w:rFonts w:hint="eastAsia"/>
        </w:rPr>
        <w:t>；</w:t>
      </w:r>
      <w:ins w:id="323" w:author="◉‿◉ [2]" w:date="2020-04-20T22:38:30Z">
        <w:r>
          <w:rPr>
            <w:rFonts w:hint="eastAsia"/>
            <w:lang w:val="en-US" w:eastAsia="zh-CN"/>
          </w:rPr>
          <w:t>STM</w:t>
        </w:r>
      </w:ins>
      <w:ins w:id="324" w:author="◉‿◉ [2]" w:date="2020-04-20T22:38:31Z">
        <w:r>
          <w:rPr>
            <w:rFonts w:hint="eastAsia"/>
            <w:lang w:val="en-US" w:eastAsia="zh-CN"/>
          </w:rPr>
          <w:t>32</w:t>
        </w:r>
      </w:ins>
      <w:r>
        <w:rPr>
          <w:rFonts w:hint="eastAsia"/>
        </w:rPr>
        <w:t>；</w:t>
      </w:r>
    </w:p>
    <w:p>
      <w:pPr>
        <w:spacing w:line="300" w:lineRule="auto"/>
        <w:rPr>
          <w:rStyle w:val="76"/>
          <w:rFonts w:hint="eastAsia"/>
        </w:rPr>
      </w:pPr>
    </w:p>
    <w:p>
      <w:pPr>
        <w:pStyle w:val="6"/>
        <w:rPr>
          <w:rFonts w:hint="eastAsia"/>
        </w:rPr>
      </w:pPr>
    </w:p>
    <w:p>
      <w:pPr>
        <w:rPr>
          <w:rStyle w:val="76"/>
          <w:rFonts w:hint="eastAsia"/>
        </w:rPr>
        <w:sectPr>
          <w:headerReference r:id="rId10" w:type="first"/>
          <w:headerReference r:id="rId9" w:type="default"/>
          <w:pgSz w:w="11906" w:h="16838"/>
          <w:pgMar w:top="1418" w:right="1134" w:bottom="1418" w:left="1134" w:header="851" w:footer="992" w:gutter="284"/>
          <w:pgBorders>
            <w:top w:val="none" w:sz="0" w:space="0"/>
            <w:left w:val="none" w:sz="0" w:space="0"/>
            <w:bottom w:val="none" w:sz="0" w:space="0"/>
            <w:right w:val="none" w:sz="0" w:space="0"/>
          </w:pgBorders>
          <w:pgNumType w:fmt="upperRoman"/>
          <w:cols w:space="720" w:num="1"/>
          <w:docGrid w:linePitch="312" w:charSpace="0"/>
        </w:sectPr>
      </w:pPr>
    </w:p>
    <w:p>
      <w:pPr>
        <w:pStyle w:val="35"/>
        <w:spacing w:before="240" w:after="240"/>
        <w:rPr>
          <w:rFonts w:hint="eastAsia" w:ascii="黑体" w:hAnsi="黑体" w:eastAsia="黑体"/>
          <w:b w:val="0"/>
          <w:sz w:val="30"/>
          <w:szCs w:val="30"/>
        </w:rPr>
      </w:pPr>
      <w:commentRangeStart w:id="2"/>
      <w:r>
        <w:rPr>
          <w:rFonts w:hint="eastAsia" w:ascii="黑体" w:hAnsi="黑体" w:eastAsia="黑体"/>
          <w:b w:val="0"/>
          <w:sz w:val="30"/>
          <w:szCs w:val="30"/>
        </w:rPr>
        <w:t>目录</w:t>
      </w:r>
      <w:commentRangeEnd w:id="2"/>
      <w:r>
        <w:rPr>
          <w:rStyle w:val="34"/>
          <w:b w:val="0"/>
        </w:rPr>
        <w:commentReference w:id="2"/>
      </w:r>
    </w:p>
    <w:p>
      <w:pPr>
        <w:pStyle w:val="21"/>
        <w:rPr>
          <w:sz w:val="21"/>
          <w:szCs w:val="22"/>
        </w:rPr>
      </w:pPr>
      <w:r>
        <w:rPr>
          <w:b/>
        </w:rPr>
        <w:fldChar w:fldCharType="begin"/>
      </w:r>
      <w:r>
        <w:rPr>
          <w:b/>
        </w:rPr>
        <w:instrText xml:space="preserve"> TOC \h \z \t "论文标题 1,1,论文标题 2,2,论文标题 3,3" </w:instrText>
      </w:r>
      <w:r>
        <w:rPr>
          <w:b/>
        </w:rPr>
        <w:fldChar w:fldCharType="separate"/>
      </w:r>
      <w:r>
        <w:fldChar w:fldCharType="begin"/>
      </w:r>
      <w:r>
        <w:rPr>
          <w:rStyle w:val="33"/>
        </w:rPr>
        <w:instrText xml:space="preserve"> </w:instrText>
      </w:r>
      <w:r>
        <w:instrText xml:space="preserve">HYPERLINK \l "_Toc510621486"</w:instrText>
      </w:r>
      <w:r>
        <w:rPr>
          <w:rStyle w:val="33"/>
        </w:rPr>
        <w:instrText xml:space="preserve"> </w:instrText>
      </w:r>
      <w:r>
        <w:fldChar w:fldCharType="separate"/>
      </w:r>
      <w:r>
        <w:rPr>
          <w:rStyle w:val="33"/>
          <w:rFonts w:hint="eastAsia"/>
        </w:rPr>
        <w:t>第</w:t>
      </w:r>
      <w:r>
        <w:rPr>
          <w:rStyle w:val="33"/>
        </w:rPr>
        <w:t>1</w:t>
      </w:r>
      <w:r>
        <w:rPr>
          <w:rStyle w:val="33"/>
          <w:rFonts w:hint="eastAsia"/>
        </w:rPr>
        <w:t>章</w:t>
      </w:r>
      <w:r>
        <w:rPr>
          <w:rStyle w:val="33"/>
        </w:rPr>
        <w:t xml:space="preserve"> </w:t>
      </w:r>
      <w:r>
        <w:rPr>
          <w:rStyle w:val="33"/>
          <w:rFonts w:hint="eastAsia"/>
        </w:rPr>
        <w:t>绪论</w:t>
      </w:r>
      <w:r>
        <w:tab/>
      </w:r>
      <w:r>
        <w:fldChar w:fldCharType="begin"/>
      </w:r>
      <w:r>
        <w:instrText xml:space="preserve"> PAGEREF _Toc510621486 \h </w:instrText>
      </w:r>
      <w:r>
        <w:fldChar w:fldCharType="separate"/>
      </w:r>
      <w:r>
        <w:t>1</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"_Toc510621487"</w:instrText>
      </w:r>
      <w:r>
        <w:rPr>
          <w:rStyle w:val="33"/>
        </w:rPr>
        <w:instrText xml:space="preserve"> </w:instrText>
      </w:r>
      <w:r>
        <w:fldChar w:fldCharType="separate"/>
      </w:r>
      <w:r>
        <w:rPr>
          <w:rStyle w:val="33"/>
        </w:rPr>
        <w:t xml:space="preserve">1.1 </w:t>
      </w:r>
      <w:r>
        <w:rPr>
          <w:rStyle w:val="33"/>
          <w:rFonts w:hint="eastAsia"/>
        </w:rPr>
        <w:t>课题背景</w:t>
      </w:r>
      <w:r>
        <w:tab/>
      </w:r>
      <w:r>
        <w:fldChar w:fldCharType="begin"/>
      </w:r>
      <w:r>
        <w:instrText xml:space="preserve"> PAGEREF _Toc510621487 \h </w:instrText>
      </w:r>
      <w:r>
        <w:fldChar w:fldCharType="separate"/>
      </w:r>
      <w:r>
        <w:t>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"_Toc510621488"</w:instrText>
      </w:r>
      <w:r>
        <w:rPr>
          <w:rStyle w:val="33"/>
        </w:rPr>
        <w:instrText xml:space="preserve"> </w:instrText>
      </w:r>
      <w:r>
        <w:fldChar w:fldCharType="separate"/>
      </w:r>
      <w:r>
        <w:rPr>
          <w:rStyle w:val="33"/>
        </w:rPr>
        <w:t xml:space="preserve">1.1.1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_Toc510621488 \h </w:instrText>
      </w:r>
      <w:r>
        <w:fldChar w:fldCharType="separate"/>
      </w:r>
      <w:r>
        <w:t>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"_Toc510621489"</w:instrText>
      </w:r>
      <w:r>
        <w:rPr>
          <w:rStyle w:val="33"/>
        </w:rPr>
        <w:instrText xml:space="preserve"> </w:instrText>
      </w:r>
      <w:r>
        <w:fldChar w:fldCharType="separate"/>
      </w:r>
      <w:r>
        <w:rPr>
          <w:rStyle w:val="33"/>
        </w:rPr>
        <w:t xml:space="preserve">1.1.2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_Toc510621489 \h </w:instrText>
      </w:r>
      <w:r>
        <w:fldChar w:fldCharType="separate"/>
      </w:r>
      <w:r>
        <w:t>1</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"_Toc510621490"</w:instrText>
      </w:r>
      <w:r>
        <w:rPr>
          <w:rStyle w:val="33"/>
        </w:rPr>
        <w:instrText xml:space="preserve"> </w:instrText>
      </w:r>
      <w:r>
        <w:fldChar w:fldCharType="separate"/>
      </w:r>
      <w:r>
        <w:rPr>
          <w:rStyle w:val="33"/>
        </w:rPr>
        <w:t xml:space="preserve">1.2 </w:t>
      </w:r>
      <w:r>
        <w:rPr>
          <w:rStyle w:val="33"/>
          <w:rFonts w:hint="eastAsia"/>
        </w:rPr>
        <w:t>目的意义</w:t>
      </w:r>
      <w:r>
        <w:tab/>
      </w:r>
      <w:r>
        <w:fldChar w:fldCharType="begin"/>
      </w:r>
      <w:r>
        <w:instrText xml:space="preserve"> PAGEREF _Toc510621490 \h </w:instrText>
      </w:r>
      <w:r>
        <w:fldChar w:fldCharType="separate"/>
      </w:r>
      <w:r>
        <w:t>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"_Toc510621491"</w:instrText>
      </w:r>
      <w:r>
        <w:rPr>
          <w:rStyle w:val="33"/>
        </w:rPr>
        <w:instrText xml:space="preserve"> </w:instrText>
      </w:r>
      <w:r>
        <w:fldChar w:fldCharType="separate"/>
      </w:r>
      <w:r>
        <w:rPr>
          <w:rStyle w:val="33"/>
        </w:rPr>
        <w:t xml:space="preserve">1.2.1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_Toc510621491 \h </w:instrText>
      </w:r>
      <w:r>
        <w:fldChar w:fldCharType="separate"/>
      </w:r>
      <w:r>
        <w:t>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"_Toc510621492"</w:instrText>
      </w:r>
      <w:r>
        <w:rPr>
          <w:rStyle w:val="33"/>
        </w:rPr>
        <w:instrText xml:space="preserve"> </w:instrText>
      </w:r>
      <w:r>
        <w:fldChar w:fldCharType="separate"/>
      </w:r>
      <w:r>
        <w:rPr>
          <w:rStyle w:val="33"/>
        </w:rPr>
        <w:t xml:space="preserve">1.2.2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_Toc510621492 \h </w:instrText>
      </w:r>
      <w:r>
        <w:fldChar w:fldCharType="separate"/>
      </w:r>
      <w:r>
        <w:t>2</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"_Toc510621493"</w:instrText>
      </w:r>
      <w:r>
        <w:rPr>
          <w:rStyle w:val="33"/>
        </w:rPr>
        <w:instrText xml:space="preserve"> </w:instrText>
      </w:r>
      <w:r>
        <w:fldChar w:fldCharType="separate"/>
      </w:r>
      <w:r>
        <w:rPr>
          <w:rStyle w:val="33"/>
        </w:rPr>
        <w:t xml:space="preserve">1.3 </w:t>
      </w:r>
      <w:r>
        <w:rPr>
          <w:rStyle w:val="33"/>
          <w:rFonts w:hint="eastAsia"/>
        </w:rPr>
        <w:t>论文主要工作</w:t>
      </w:r>
      <w:r>
        <w:tab/>
      </w:r>
      <w:r>
        <w:fldChar w:fldCharType="begin"/>
      </w:r>
      <w:r>
        <w:instrText xml:space="preserve"> PAGEREF _Toc510621493 \h </w:instrText>
      </w:r>
      <w:r>
        <w:fldChar w:fldCharType="separate"/>
      </w:r>
      <w:r>
        <w:t>2</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"_Toc510621494"</w:instrText>
      </w:r>
      <w:r>
        <w:rPr>
          <w:rStyle w:val="33"/>
        </w:rPr>
        <w:instrText xml:space="preserve"> </w:instrText>
      </w:r>
      <w:r>
        <w:fldChar w:fldCharType="separate"/>
      </w:r>
      <w:r>
        <w:rPr>
          <w:rStyle w:val="33"/>
          <w:rFonts w:hint="eastAsia"/>
        </w:rPr>
        <w:t>第</w:t>
      </w:r>
      <w:r>
        <w:rPr>
          <w:rStyle w:val="33"/>
        </w:rPr>
        <w:t>2</w:t>
      </w:r>
      <w:r>
        <w:rPr>
          <w:rStyle w:val="33"/>
          <w:rFonts w:hint="eastAsia"/>
        </w:rPr>
        <w:t>章</w:t>
      </w:r>
      <w:r>
        <w:rPr>
          <w:rStyle w:val="33"/>
        </w:rPr>
        <w:t xml:space="preserve"> </w:t>
      </w:r>
      <w:r>
        <w:rPr>
          <w:rStyle w:val="33"/>
          <w:rFonts w:hint="eastAsia"/>
        </w:rPr>
        <w:t>相关技术和理论基础</w:t>
      </w:r>
      <w:r>
        <w:tab/>
      </w:r>
      <w:r>
        <w:fldChar w:fldCharType="begin"/>
      </w:r>
      <w:r>
        <w:instrText xml:space="preserve"> PAGEREF _Toc510621494 \h </w:instrText>
      </w:r>
      <w:r>
        <w:fldChar w:fldCharType="separate"/>
      </w:r>
      <w:r>
        <w:t>3</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"_Toc510621495"</w:instrText>
      </w:r>
      <w:r>
        <w:rPr>
          <w:rStyle w:val="33"/>
        </w:rPr>
        <w:instrText xml:space="preserve"> </w:instrText>
      </w:r>
      <w:r>
        <w:fldChar w:fldCharType="separate"/>
      </w:r>
      <w:r>
        <w:rPr>
          <w:rStyle w:val="33"/>
        </w:rPr>
        <w:t xml:space="preserve">2.1 </w:t>
      </w:r>
      <w:r>
        <w:rPr>
          <w:rStyle w:val="33"/>
          <w:rFonts w:hint="eastAsia"/>
        </w:rPr>
        <w:t>技术与理论基础</w:t>
      </w:r>
      <w:r>
        <w:rPr>
          <w:rStyle w:val="33"/>
        </w:rPr>
        <w:t>1</w:t>
      </w:r>
      <w:r>
        <w:tab/>
      </w:r>
      <w:r>
        <w:fldChar w:fldCharType="begin"/>
      </w:r>
      <w:r>
        <w:instrText xml:space="preserve"> PAGEREF _Toc510621495 \h </w:instrText>
      </w:r>
      <w:r>
        <w:fldChar w:fldCharType="separate"/>
      </w:r>
      <w:r>
        <w:t>3</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"_Toc510621496"</w:instrText>
      </w:r>
      <w:r>
        <w:rPr>
          <w:rStyle w:val="33"/>
        </w:rPr>
        <w:instrText xml:space="preserve"> </w:instrText>
      </w:r>
      <w:r>
        <w:fldChar w:fldCharType="separate"/>
      </w:r>
      <w:r>
        <w:rPr>
          <w:rStyle w:val="33"/>
        </w:rPr>
        <w:t xml:space="preserve">2.1.1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_Toc510621496 \h </w:instrText>
      </w:r>
      <w:r>
        <w:fldChar w:fldCharType="separate"/>
      </w:r>
      <w:r>
        <w:t>3</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"_Toc510621497"</w:instrText>
      </w:r>
      <w:r>
        <w:rPr>
          <w:rStyle w:val="33"/>
        </w:rPr>
        <w:instrText xml:space="preserve"> </w:instrText>
      </w:r>
      <w:r>
        <w:fldChar w:fldCharType="separate"/>
      </w:r>
      <w:r>
        <w:rPr>
          <w:rStyle w:val="33"/>
        </w:rPr>
        <w:t xml:space="preserve">2.1.2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_Toc510621497 \h </w:instrText>
      </w:r>
      <w:r>
        <w:fldChar w:fldCharType="separate"/>
      </w:r>
      <w:r>
        <w:t>3</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"_Toc510621498"</w:instrText>
      </w:r>
      <w:r>
        <w:rPr>
          <w:rStyle w:val="33"/>
        </w:rPr>
        <w:instrText xml:space="preserve"> </w:instrText>
      </w:r>
      <w:r>
        <w:fldChar w:fldCharType="separate"/>
      </w:r>
      <w:r>
        <w:rPr>
          <w:rStyle w:val="33"/>
        </w:rPr>
        <w:t xml:space="preserve">2.1.3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_Toc510621498 \h </w:instrText>
      </w:r>
      <w:r>
        <w:fldChar w:fldCharType="separate"/>
      </w:r>
      <w:r>
        <w:t>3</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"_Toc510621499"</w:instrText>
      </w:r>
      <w:r>
        <w:rPr>
          <w:rStyle w:val="33"/>
        </w:rPr>
        <w:instrText xml:space="preserve"> </w:instrText>
      </w:r>
      <w:r>
        <w:fldChar w:fldCharType="separate"/>
      </w:r>
      <w:r>
        <w:rPr>
          <w:rStyle w:val="33"/>
        </w:rPr>
        <w:t xml:space="preserve">2.2 </w:t>
      </w:r>
      <w:r>
        <w:rPr>
          <w:rStyle w:val="33"/>
          <w:rFonts w:hint="eastAsia"/>
        </w:rPr>
        <w:t>技术与理论基础</w:t>
      </w:r>
      <w:r>
        <w:rPr>
          <w:rStyle w:val="33"/>
        </w:rPr>
        <w:t>2</w:t>
      </w:r>
      <w:r>
        <w:tab/>
      </w:r>
      <w:r>
        <w:fldChar w:fldCharType="begin"/>
      </w:r>
      <w:r>
        <w:instrText xml:space="preserve"> PAGEREF _Toc510621499 \h </w:instrText>
      </w:r>
      <w:r>
        <w:fldChar w:fldCharType="separate"/>
      </w:r>
      <w:r>
        <w:t>4</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"_Toc510621500"</w:instrText>
      </w:r>
      <w:r>
        <w:rPr>
          <w:rStyle w:val="33"/>
        </w:rPr>
        <w:instrText xml:space="preserve"> </w:instrText>
      </w:r>
      <w:r>
        <w:fldChar w:fldCharType="separate"/>
      </w:r>
      <w:r>
        <w:rPr>
          <w:rStyle w:val="33"/>
        </w:rPr>
        <w:t xml:space="preserve">2.2.1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_Toc510621500 \h </w:instrText>
      </w:r>
      <w:r>
        <w:fldChar w:fldCharType="separate"/>
      </w:r>
      <w:r>
        <w:t>4</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"_Toc510621501"</w:instrText>
      </w:r>
      <w:r>
        <w:rPr>
          <w:rStyle w:val="33"/>
        </w:rPr>
        <w:instrText xml:space="preserve"> </w:instrText>
      </w:r>
      <w:r>
        <w:fldChar w:fldCharType="separate"/>
      </w:r>
      <w:r>
        <w:rPr>
          <w:rStyle w:val="33"/>
        </w:rPr>
        <w:t xml:space="preserve">2.2.2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_Toc510621501 \h </w:instrText>
      </w:r>
      <w:r>
        <w:fldChar w:fldCharType="separate"/>
      </w:r>
      <w:r>
        <w:t>4</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"_Toc510621502"</w:instrText>
      </w:r>
      <w:r>
        <w:rPr>
          <w:rStyle w:val="33"/>
        </w:rPr>
        <w:instrText xml:space="preserve"> </w:instrText>
      </w:r>
      <w:r>
        <w:fldChar w:fldCharType="separate"/>
      </w:r>
      <w:r>
        <w:rPr>
          <w:rStyle w:val="33"/>
          <w:rFonts w:hint="eastAsia"/>
        </w:rPr>
        <w:t>第</w:t>
      </w:r>
      <w:r>
        <w:rPr>
          <w:rStyle w:val="33"/>
        </w:rPr>
        <w:t>3</w:t>
      </w:r>
      <w:r>
        <w:rPr>
          <w:rStyle w:val="33"/>
          <w:rFonts w:hint="eastAsia"/>
        </w:rPr>
        <w:t>章</w:t>
      </w:r>
      <w:r>
        <w:rPr>
          <w:rStyle w:val="33"/>
        </w:rPr>
        <w:t xml:space="preserve"> </w:t>
      </w:r>
      <w:r>
        <w:rPr>
          <w:rStyle w:val="33"/>
          <w:rFonts w:hint="eastAsia"/>
        </w:rPr>
        <w:t>系统分析（需求分析）</w:t>
      </w:r>
      <w:r>
        <w:tab/>
      </w:r>
      <w:r>
        <w:fldChar w:fldCharType="begin"/>
      </w:r>
      <w:r>
        <w:instrText xml:space="preserve"> PAGEREF _Toc510621502 \h </w:instrText>
      </w:r>
      <w:r>
        <w:fldChar w:fldCharType="separate"/>
      </w:r>
      <w:r>
        <w:t>5</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"_Toc510621503"</w:instrText>
      </w:r>
      <w:r>
        <w:rPr>
          <w:rStyle w:val="33"/>
        </w:rPr>
        <w:instrText xml:space="preserve"> </w:instrText>
      </w:r>
      <w:r>
        <w:fldChar w:fldCharType="separate"/>
      </w:r>
      <w:r>
        <w:rPr>
          <w:rStyle w:val="33"/>
        </w:rPr>
        <w:t>3.1</w:t>
      </w:r>
      <w:r>
        <w:rPr>
          <w:rStyle w:val="33"/>
          <w:rFonts w:hint="eastAsia"/>
        </w:rPr>
        <w:t>功能需求分析</w:t>
      </w:r>
      <w:r>
        <w:tab/>
      </w:r>
      <w:r>
        <w:fldChar w:fldCharType="begin"/>
      </w:r>
      <w:r>
        <w:instrText xml:space="preserve"> PAGEREF _Toc510621503 \h </w:instrText>
      </w:r>
      <w:r>
        <w:fldChar w:fldCharType="separate"/>
      </w:r>
      <w:r>
        <w:t>5</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"_Toc510621504"</w:instrText>
      </w:r>
      <w:r>
        <w:rPr>
          <w:rStyle w:val="33"/>
        </w:rPr>
        <w:instrText xml:space="preserve"> </w:instrText>
      </w:r>
      <w:r>
        <w:fldChar w:fldCharType="separate"/>
      </w:r>
      <w:r>
        <w:rPr>
          <w:rStyle w:val="33"/>
        </w:rPr>
        <w:t xml:space="preserve">3.1.1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_Toc510621504 \h </w:instrText>
      </w:r>
      <w:r>
        <w:fldChar w:fldCharType="separate"/>
      </w:r>
      <w:r>
        <w:t>5</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"_Toc510621505"</w:instrText>
      </w:r>
      <w:r>
        <w:rPr>
          <w:rStyle w:val="33"/>
        </w:rPr>
        <w:instrText xml:space="preserve"> </w:instrText>
      </w:r>
      <w:r>
        <w:fldChar w:fldCharType="separate"/>
      </w:r>
      <w:r>
        <w:rPr>
          <w:rStyle w:val="33"/>
        </w:rPr>
        <w:t xml:space="preserve">3.1.2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_Toc510621505 \h </w:instrText>
      </w:r>
      <w:r>
        <w:fldChar w:fldCharType="separate"/>
      </w:r>
      <w:r>
        <w:t>5</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"_Toc510621506"</w:instrText>
      </w:r>
      <w:r>
        <w:rPr>
          <w:rStyle w:val="33"/>
        </w:rPr>
        <w:instrText xml:space="preserve"> </w:instrText>
      </w:r>
      <w:r>
        <w:fldChar w:fldCharType="separate"/>
      </w:r>
      <w:r>
        <w:rPr>
          <w:rStyle w:val="33"/>
        </w:rPr>
        <w:t xml:space="preserve">3.1.3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_Toc510621506 \h </w:instrText>
      </w:r>
      <w:r>
        <w:fldChar w:fldCharType="separate"/>
      </w:r>
      <w:r>
        <w:t>5</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"_Toc510621507"</w:instrText>
      </w:r>
      <w:r>
        <w:rPr>
          <w:rStyle w:val="33"/>
        </w:rPr>
        <w:instrText xml:space="preserve"> </w:instrText>
      </w:r>
      <w:r>
        <w:fldChar w:fldCharType="separate"/>
      </w:r>
      <w:r>
        <w:rPr>
          <w:rStyle w:val="33"/>
        </w:rPr>
        <w:t xml:space="preserve">3.2 </w:t>
      </w:r>
      <w:r>
        <w:rPr>
          <w:rStyle w:val="33"/>
          <w:rFonts w:hint="eastAsia"/>
        </w:rPr>
        <w:t>非功能需求分析</w:t>
      </w:r>
      <w:r>
        <w:tab/>
      </w:r>
      <w:r>
        <w:fldChar w:fldCharType="begin"/>
      </w:r>
      <w:r>
        <w:instrText xml:space="preserve"> PAGEREF _Toc510621507 \h </w:instrText>
      </w:r>
      <w:r>
        <w:fldChar w:fldCharType="separate"/>
      </w:r>
      <w:r>
        <w:t>6</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"_Toc510621508"</w:instrText>
      </w:r>
      <w:r>
        <w:rPr>
          <w:rStyle w:val="33"/>
        </w:rPr>
        <w:instrText xml:space="preserve"> </w:instrText>
      </w:r>
      <w:r>
        <w:fldChar w:fldCharType="separate"/>
      </w:r>
      <w:r>
        <w:rPr>
          <w:rStyle w:val="33"/>
        </w:rPr>
        <w:t xml:space="preserve">3.2.1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_Toc510621508 \h </w:instrText>
      </w:r>
      <w:r>
        <w:fldChar w:fldCharType="separate"/>
      </w:r>
      <w:r>
        <w:t>6</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"_Toc510621509"</w:instrText>
      </w:r>
      <w:r>
        <w:rPr>
          <w:rStyle w:val="33"/>
        </w:rPr>
        <w:instrText xml:space="preserve"> </w:instrText>
      </w:r>
      <w:r>
        <w:fldChar w:fldCharType="separate"/>
      </w:r>
      <w:r>
        <w:rPr>
          <w:rStyle w:val="33"/>
        </w:rPr>
        <w:t xml:space="preserve">3.2.2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_Toc510621509 \h </w:instrText>
      </w:r>
      <w:r>
        <w:fldChar w:fldCharType="separate"/>
      </w:r>
      <w:r>
        <w:t>6</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"_Toc510621510"</w:instrText>
      </w:r>
      <w:r>
        <w:rPr>
          <w:rStyle w:val="33"/>
        </w:rPr>
        <w:instrText xml:space="preserve"> </w:instrText>
      </w:r>
      <w:r>
        <w:fldChar w:fldCharType="separate"/>
      </w:r>
      <w:r>
        <w:rPr>
          <w:rStyle w:val="33"/>
          <w:rFonts w:hint="eastAsia"/>
        </w:rPr>
        <w:t>第</w:t>
      </w:r>
      <w:r>
        <w:rPr>
          <w:rStyle w:val="33"/>
        </w:rPr>
        <w:t>4</w:t>
      </w:r>
      <w:r>
        <w:rPr>
          <w:rStyle w:val="33"/>
          <w:rFonts w:hint="eastAsia"/>
        </w:rPr>
        <w:t>章</w:t>
      </w:r>
      <w:r>
        <w:rPr>
          <w:rStyle w:val="33"/>
        </w:rPr>
        <w:t xml:space="preserve"> </w:t>
      </w:r>
      <w:r>
        <w:rPr>
          <w:rStyle w:val="33"/>
          <w:rFonts w:hint="eastAsia"/>
        </w:rPr>
        <w:t>系统设计</w:t>
      </w:r>
      <w:r>
        <w:tab/>
      </w:r>
      <w:r>
        <w:fldChar w:fldCharType="begin"/>
      </w:r>
      <w:r>
        <w:instrText xml:space="preserve"> PAGEREF _Toc510621510 \h </w:instrText>
      </w:r>
      <w:r>
        <w:fldChar w:fldCharType="separate"/>
      </w:r>
      <w:r>
        <w:t>7</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"_Toc510621511"</w:instrText>
      </w:r>
      <w:r>
        <w:rPr>
          <w:rStyle w:val="33"/>
        </w:rPr>
        <w:instrText xml:space="preserve"> </w:instrText>
      </w:r>
      <w:r>
        <w:fldChar w:fldCharType="separate"/>
      </w:r>
      <w:r>
        <w:rPr>
          <w:rStyle w:val="33"/>
        </w:rPr>
        <w:t xml:space="preserve">4.1 </w:t>
      </w:r>
      <w:r>
        <w:rPr>
          <w:rStyle w:val="33"/>
          <w:rFonts w:hint="eastAsia"/>
        </w:rPr>
        <w:t>总体设计</w:t>
      </w:r>
      <w:r>
        <w:tab/>
      </w:r>
      <w:r>
        <w:fldChar w:fldCharType="begin"/>
      </w:r>
      <w:r>
        <w:instrText xml:space="preserve"> PAGEREF _Toc510621511 \h </w:instrText>
      </w:r>
      <w:r>
        <w:fldChar w:fldCharType="separate"/>
      </w:r>
      <w:r>
        <w:t>7</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"_Toc510621512"</w:instrText>
      </w:r>
      <w:r>
        <w:rPr>
          <w:rStyle w:val="33"/>
        </w:rPr>
        <w:instrText xml:space="preserve"> </w:instrText>
      </w:r>
      <w:r>
        <w:fldChar w:fldCharType="separate"/>
      </w:r>
      <w:r>
        <w:rPr>
          <w:rStyle w:val="33"/>
        </w:rPr>
        <w:t xml:space="preserve">4.1.1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_Toc510621512 \h </w:instrText>
      </w:r>
      <w:r>
        <w:fldChar w:fldCharType="separate"/>
      </w:r>
      <w:r>
        <w:t>7</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"_Toc510621513"</w:instrText>
      </w:r>
      <w:r>
        <w:rPr>
          <w:rStyle w:val="33"/>
        </w:rPr>
        <w:instrText xml:space="preserve"> </w:instrText>
      </w:r>
      <w:r>
        <w:fldChar w:fldCharType="separate"/>
      </w:r>
      <w:r>
        <w:rPr>
          <w:rStyle w:val="33"/>
        </w:rPr>
        <w:t xml:space="preserve">4.1.2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_Toc510621513 \h </w:instrText>
      </w:r>
      <w:r>
        <w:fldChar w:fldCharType="separate"/>
      </w:r>
      <w:r>
        <w:t>7</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"_Toc510621514"</w:instrText>
      </w:r>
      <w:r>
        <w:rPr>
          <w:rStyle w:val="33"/>
        </w:rPr>
        <w:instrText xml:space="preserve"> </w:instrText>
      </w:r>
      <w:r>
        <w:fldChar w:fldCharType="separate"/>
      </w:r>
      <w:r>
        <w:rPr>
          <w:rStyle w:val="33"/>
        </w:rPr>
        <w:t xml:space="preserve">4.1.3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_Toc510621514 \h </w:instrText>
      </w:r>
      <w:r>
        <w:fldChar w:fldCharType="separate"/>
      </w:r>
      <w:r>
        <w:t>7</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"_Toc510621515"</w:instrText>
      </w:r>
      <w:r>
        <w:rPr>
          <w:rStyle w:val="33"/>
        </w:rPr>
        <w:instrText xml:space="preserve"> </w:instrText>
      </w:r>
      <w:r>
        <w:fldChar w:fldCharType="separate"/>
      </w:r>
      <w:r>
        <w:rPr>
          <w:rStyle w:val="33"/>
        </w:rPr>
        <w:t xml:space="preserve">4.2 </w:t>
      </w:r>
      <w:r>
        <w:rPr>
          <w:rStyle w:val="33"/>
          <w:rFonts w:hint="eastAsia"/>
        </w:rPr>
        <w:t>详细设计</w:t>
      </w:r>
      <w:r>
        <w:tab/>
      </w:r>
      <w:r>
        <w:fldChar w:fldCharType="begin"/>
      </w:r>
      <w:r>
        <w:instrText xml:space="preserve"> PAGEREF _Toc510621515 \h </w:instrText>
      </w:r>
      <w:r>
        <w:fldChar w:fldCharType="separate"/>
      </w:r>
      <w:r>
        <w:t>8</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"_Toc510621516"</w:instrText>
      </w:r>
      <w:r>
        <w:rPr>
          <w:rStyle w:val="33"/>
        </w:rPr>
        <w:instrText xml:space="preserve"> </w:instrText>
      </w:r>
      <w:r>
        <w:fldChar w:fldCharType="separate"/>
      </w:r>
      <w:r>
        <w:rPr>
          <w:rStyle w:val="33"/>
        </w:rPr>
        <w:t xml:space="preserve">4.2.1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_Toc510621516 \h </w:instrText>
      </w:r>
      <w:r>
        <w:fldChar w:fldCharType="separate"/>
      </w:r>
      <w:r>
        <w:t>8</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"_Toc510621517"</w:instrText>
      </w:r>
      <w:r>
        <w:rPr>
          <w:rStyle w:val="33"/>
        </w:rPr>
        <w:instrText xml:space="preserve"> </w:instrText>
      </w:r>
      <w:r>
        <w:fldChar w:fldCharType="separate"/>
      </w:r>
      <w:r>
        <w:rPr>
          <w:rStyle w:val="33"/>
        </w:rPr>
        <w:t xml:space="preserve">4.2.2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_Toc510621517 \h </w:instrText>
      </w:r>
      <w:r>
        <w:fldChar w:fldCharType="separate"/>
      </w:r>
      <w:r>
        <w:t>8</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"_Toc510621518"</w:instrText>
      </w:r>
      <w:r>
        <w:rPr>
          <w:rStyle w:val="33"/>
        </w:rPr>
        <w:instrText xml:space="preserve"> </w:instrText>
      </w:r>
      <w:r>
        <w:fldChar w:fldCharType="separate"/>
      </w:r>
      <w:r>
        <w:rPr>
          <w:rStyle w:val="33"/>
          <w:rFonts w:hint="eastAsia"/>
        </w:rPr>
        <w:t>第</w:t>
      </w:r>
      <w:r>
        <w:rPr>
          <w:rStyle w:val="33"/>
        </w:rPr>
        <w:t>5</w:t>
      </w:r>
      <w:r>
        <w:rPr>
          <w:rStyle w:val="33"/>
          <w:rFonts w:hint="eastAsia"/>
        </w:rPr>
        <w:t>章</w:t>
      </w:r>
      <w:r>
        <w:rPr>
          <w:rStyle w:val="33"/>
        </w:rPr>
        <w:t xml:space="preserve"> </w:t>
      </w:r>
      <w:r>
        <w:rPr>
          <w:rStyle w:val="33"/>
          <w:rFonts w:hint="eastAsia"/>
        </w:rPr>
        <w:t>系统实现与测试</w:t>
      </w:r>
      <w:r>
        <w:tab/>
      </w:r>
      <w:r>
        <w:fldChar w:fldCharType="begin"/>
      </w:r>
      <w:r>
        <w:instrText xml:space="preserve"> PAGEREF _Toc510621518 \h </w:instrText>
      </w:r>
      <w:r>
        <w:fldChar w:fldCharType="separate"/>
      </w:r>
      <w:r>
        <w:t>9</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"_Toc510621519"</w:instrText>
      </w:r>
      <w:r>
        <w:rPr>
          <w:rStyle w:val="33"/>
        </w:rPr>
        <w:instrText xml:space="preserve"> </w:instrText>
      </w:r>
      <w:r>
        <w:fldChar w:fldCharType="separate"/>
      </w:r>
      <w:r>
        <w:rPr>
          <w:rStyle w:val="33"/>
        </w:rPr>
        <w:t xml:space="preserve">5.1 </w:t>
      </w:r>
      <w:r>
        <w:rPr>
          <w:rStyle w:val="33"/>
          <w:rFonts w:hint="eastAsia"/>
        </w:rPr>
        <w:t>系统实现</w:t>
      </w:r>
      <w:r>
        <w:tab/>
      </w:r>
      <w:r>
        <w:fldChar w:fldCharType="begin"/>
      </w:r>
      <w:r>
        <w:instrText xml:space="preserve"> PAGEREF _Toc510621519 \h </w:instrText>
      </w:r>
      <w:r>
        <w:fldChar w:fldCharType="separate"/>
      </w:r>
      <w:r>
        <w:t>9</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"_Toc510621520"</w:instrText>
      </w:r>
      <w:r>
        <w:rPr>
          <w:rStyle w:val="33"/>
        </w:rPr>
        <w:instrText xml:space="preserve"> </w:instrText>
      </w:r>
      <w:r>
        <w:fldChar w:fldCharType="separate"/>
      </w:r>
      <w:r>
        <w:rPr>
          <w:rStyle w:val="33"/>
        </w:rPr>
        <w:t xml:space="preserve">5.1.1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_Toc510621520 \h </w:instrText>
      </w:r>
      <w:r>
        <w:fldChar w:fldCharType="separate"/>
      </w:r>
      <w:r>
        <w:t>9</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"_Toc510621521"</w:instrText>
      </w:r>
      <w:r>
        <w:rPr>
          <w:rStyle w:val="33"/>
        </w:rPr>
        <w:instrText xml:space="preserve"> </w:instrText>
      </w:r>
      <w:r>
        <w:fldChar w:fldCharType="separate"/>
      </w:r>
      <w:r>
        <w:rPr>
          <w:rStyle w:val="33"/>
        </w:rPr>
        <w:t xml:space="preserve">5.1.2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_Toc510621521 \h </w:instrText>
      </w:r>
      <w:r>
        <w:fldChar w:fldCharType="separate"/>
      </w:r>
      <w:r>
        <w:t>9</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"_Toc510621522"</w:instrText>
      </w:r>
      <w:r>
        <w:rPr>
          <w:rStyle w:val="33"/>
        </w:rPr>
        <w:instrText xml:space="preserve"> </w:instrText>
      </w:r>
      <w:r>
        <w:fldChar w:fldCharType="separate"/>
      </w:r>
      <w:r>
        <w:rPr>
          <w:rStyle w:val="33"/>
        </w:rPr>
        <w:t xml:space="preserve">5.1.3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_Toc510621522 \h </w:instrText>
      </w:r>
      <w:r>
        <w:fldChar w:fldCharType="separate"/>
      </w:r>
      <w:r>
        <w:t>9</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"_Toc510621523"</w:instrText>
      </w:r>
      <w:r>
        <w:rPr>
          <w:rStyle w:val="33"/>
        </w:rPr>
        <w:instrText xml:space="preserve"> </w:instrText>
      </w:r>
      <w:r>
        <w:fldChar w:fldCharType="separate"/>
      </w:r>
      <w:r>
        <w:rPr>
          <w:rStyle w:val="33"/>
        </w:rPr>
        <w:t xml:space="preserve">5.2 </w:t>
      </w:r>
      <w:r>
        <w:rPr>
          <w:rStyle w:val="33"/>
          <w:rFonts w:hint="eastAsia"/>
        </w:rPr>
        <w:t>系统测试</w:t>
      </w:r>
      <w:r>
        <w:tab/>
      </w:r>
      <w:r>
        <w:fldChar w:fldCharType="begin"/>
      </w:r>
      <w:r>
        <w:instrText xml:space="preserve"> PAGEREF _Toc510621523 \h </w:instrText>
      </w:r>
      <w:r>
        <w:fldChar w:fldCharType="separate"/>
      </w:r>
      <w:r>
        <w:t>10</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"_Toc510621524"</w:instrText>
      </w:r>
      <w:r>
        <w:rPr>
          <w:rStyle w:val="33"/>
        </w:rPr>
        <w:instrText xml:space="preserve"> </w:instrText>
      </w:r>
      <w:r>
        <w:fldChar w:fldCharType="separate"/>
      </w:r>
      <w:r>
        <w:rPr>
          <w:rStyle w:val="33"/>
        </w:rPr>
        <w:t xml:space="preserve">5.2.1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_Toc510621524 \h </w:instrText>
      </w:r>
      <w:r>
        <w:fldChar w:fldCharType="separate"/>
      </w:r>
      <w:r>
        <w:t>10</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"_Toc510621525"</w:instrText>
      </w:r>
      <w:r>
        <w:rPr>
          <w:rStyle w:val="33"/>
        </w:rPr>
        <w:instrText xml:space="preserve"> </w:instrText>
      </w:r>
      <w:r>
        <w:fldChar w:fldCharType="separate"/>
      </w:r>
      <w:r>
        <w:rPr>
          <w:rStyle w:val="33"/>
        </w:rPr>
        <w:t xml:space="preserve">5.2.2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_Toc510621525 \h </w:instrText>
      </w:r>
      <w:r>
        <w:fldChar w:fldCharType="separate"/>
      </w:r>
      <w:r>
        <w:t>10</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"_Toc510621526"</w:instrText>
      </w:r>
      <w:r>
        <w:rPr>
          <w:rStyle w:val="33"/>
        </w:rPr>
        <w:instrText xml:space="preserve"> </w:instrText>
      </w:r>
      <w:r>
        <w:fldChar w:fldCharType="separate"/>
      </w:r>
      <w:r>
        <w:rPr>
          <w:rStyle w:val="33"/>
          <w:rFonts w:hint="eastAsia"/>
        </w:rPr>
        <w:t>第</w:t>
      </w:r>
      <w:r>
        <w:rPr>
          <w:rStyle w:val="33"/>
        </w:rPr>
        <w:t>6</w:t>
      </w:r>
      <w:r>
        <w:rPr>
          <w:rStyle w:val="33"/>
          <w:rFonts w:hint="eastAsia"/>
        </w:rPr>
        <w:t>章</w:t>
      </w:r>
      <w:r>
        <w:rPr>
          <w:rStyle w:val="33"/>
        </w:rPr>
        <w:t xml:space="preserve"> </w:t>
      </w:r>
      <w:r>
        <w:rPr>
          <w:rStyle w:val="33"/>
          <w:rFonts w:hint="eastAsia"/>
        </w:rPr>
        <w:t>总结和展望</w:t>
      </w:r>
      <w:r>
        <w:tab/>
      </w:r>
      <w:r>
        <w:fldChar w:fldCharType="begin"/>
      </w:r>
      <w:r>
        <w:instrText xml:space="preserve"> PAGEREF _Toc510621526 \h </w:instrText>
      </w:r>
      <w:r>
        <w:fldChar w:fldCharType="separate"/>
      </w:r>
      <w:r>
        <w:t>11</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"_Toc510621527"</w:instrText>
      </w:r>
      <w:r>
        <w:rPr>
          <w:rStyle w:val="33"/>
        </w:rPr>
        <w:instrText xml:space="preserve"> </w:instrText>
      </w:r>
      <w:r>
        <w:fldChar w:fldCharType="separate"/>
      </w:r>
      <w:r>
        <w:rPr>
          <w:rStyle w:val="33"/>
        </w:rPr>
        <w:t xml:space="preserve">6.1 </w:t>
      </w:r>
      <w:r>
        <w:rPr>
          <w:rStyle w:val="33"/>
          <w:rFonts w:hint="eastAsia"/>
        </w:rPr>
        <w:t>本文总结</w:t>
      </w:r>
      <w:r>
        <w:tab/>
      </w:r>
      <w:r>
        <w:fldChar w:fldCharType="begin"/>
      </w:r>
      <w:r>
        <w:instrText xml:space="preserve"> PAGEREF _Toc510621527 \h </w:instrText>
      </w:r>
      <w:r>
        <w:fldChar w:fldCharType="separate"/>
      </w:r>
      <w:r>
        <w:t>11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"_Toc510621528"</w:instrText>
      </w:r>
      <w:r>
        <w:rPr>
          <w:rStyle w:val="33"/>
        </w:rPr>
        <w:instrText xml:space="preserve"> </w:instrText>
      </w:r>
      <w:r>
        <w:fldChar w:fldCharType="separate"/>
      </w:r>
      <w:r>
        <w:rPr>
          <w:rStyle w:val="33"/>
        </w:rPr>
        <w:t xml:space="preserve">6.1.1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_Toc510621528 \h </w:instrText>
      </w:r>
      <w:r>
        <w:fldChar w:fldCharType="separate"/>
      </w:r>
      <w:r>
        <w:t>11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"_Toc510621529"</w:instrText>
      </w:r>
      <w:r>
        <w:rPr>
          <w:rStyle w:val="33"/>
        </w:rPr>
        <w:instrText xml:space="preserve"> </w:instrText>
      </w:r>
      <w:r>
        <w:fldChar w:fldCharType="separate"/>
      </w:r>
      <w:r>
        <w:rPr>
          <w:rStyle w:val="33"/>
        </w:rPr>
        <w:t xml:space="preserve">6.1.2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_Toc510621529 \h </w:instrText>
      </w:r>
      <w:r>
        <w:fldChar w:fldCharType="separate"/>
      </w:r>
      <w:r>
        <w:t>11</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"_Toc510621530"</w:instrText>
      </w:r>
      <w:r>
        <w:rPr>
          <w:rStyle w:val="33"/>
        </w:rPr>
        <w:instrText xml:space="preserve"> </w:instrText>
      </w:r>
      <w:r>
        <w:fldChar w:fldCharType="separate"/>
      </w:r>
      <w:r>
        <w:rPr>
          <w:rStyle w:val="33"/>
        </w:rPr>
        <w:t xml:space="preserve">6.1.3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_Toc510621530 \h </w:instrText>
      </w:r>
      <w:r>
        <w:fldChar w:fldCharType="separate"/>
      </w:r>
      <w:r>
        <w:t>11</w:t>
      </w:r>
      <w:r>
        <w:fldChar w:fldCharType="end"/>
      </w:r>
      <w:r>
        <w:fldChar w:fldCharType="end"/>
      </w:r>
    </w:p>
    <w:p>
      <w:pPr>
        <w:pStyle w:val="24"/>
        <w:ind w:left="480"/>
        <w:rPr>
          <w:sz w:val="21"/>
          <w:szCs w:val="22"/>
        </w:rPr>
      </w:pPr>
      <w:r>
        <w:fldChar w:fldCharType="begin"/>
      </w:r>
      <w:r>
        <w:rPr>
          <w:rStyle w:val="33"/>
        </w:rPr>
        <w:instrText xml:space="preserve"> </w:instrText>
      </w:r>
      <w:r>
        <w:instrText xml:space="preserve">HYPERLINK \l "_Toc510621531"</w:instrText>
      </w:r>
      <w:r>
        <w:rPr>
          <w:rStyle w:val="33"/>
        </w:rPr>
        <w:instrText xml:space="preserve"> </w:instrText>
      </w:r>
      <w:r>
        <w:fldChar w:fldCharType="separate"/>
      </w:r>
      <w:r>
        <w:rPr>
          <w:rStyle w:val="33"/>
        </w:rPr>
        <w:t xml:space="preserve">6.2 </w:t>
      </w:r>
      <w:r>
        <w:rPr>
          <w:rStyle w:val="33"/>
          <w:rFonts w:hint="eastAsia"/>
        </w:rPr>
        <w:t>未来展望</w:t>
      </w:r>
      <w:r>
        <w:tab/>
      </w:r>
      <w:r>
        <w:fldChar w:fldCharType="begin"/>
      </w:r>
      <w:r>
        <w:instrText xml:space="preserve"> PAGEREF _Toc510621531 \h </w:instrText>
      </w:r>
      <w:r>
        <w:fldChar w:fldCharType="separate"/>
      </w:r>
      <w:r>
        <w:t>12</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"_Toc510621532"</w:instrText>
      </w:r>
      <w:r>
        <w:rPr>
          <w:rStyle w:val="33"/>
        </w:rPr>
        <w:instrText xml:space="preserve"> </w:instrText>
      </w:r>
      <w:r>
        <w:fldChar w:fldCharType="separate"/>
      </w:r>
      <w:r>
        <w:rPr>
          <w:rStyle w:val="33"/>
        </w:rPr>
        <w:t xml:space="preserve">6.2.1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_Toc510621532 \h </w:instrText>
      </w:r>
      <w:r>
        <w:fldChar w:fldCharType="separate"/>
      </w:r>
      <w:r>
        <w:t>12</w:t>
      </w:r>
      <w:r>
        <w:fldChar w:fldCharType="end"/>
      </w:r>
      <w:r>
        <w:fldChar w:fldCharType="end"/>
      </w:r>
    </w:p>
    <w:p>
      <w:pPr>
        <w:pStyle w:val="16"/>
        <w:tabs>
          <w:tab w:val="right" w:leader="middleDot" w:pos="9344"/>
        </w:tabs>
        <w:ind w:left="960"/>
        <w:rPr>
          <w:sz w:val="21"/>
          <w:szCs w:val="22"/>
        </w:rPr>
      </w:pPr>
      <w:r>
        <w:fldChar w:fldCharType="begin"/>
      </w:r>
      <w:r>
        <w:rPr>
          <w:rStyle w:val="33"/>
        </w:rPr>
        <w:instrText xml:space="preserve"> </w:instrText>
      </w:r>
      <w:r>
        <w:instrText xml:space="preserve">HYPERLINK \l "_Toc510621533"</w:instrText>
      </w:r>
      <w:r>
        <w:rPr>
          <w:rStyle w:val="33"/>
        </w:rPr>
        <w:instrText xml:space="preserve"> </w:instrText>
      </w:r>
      <w:r>
        <w:fldChar w:fldCharType="separate"/>
      </w:r>
      <w:r>
        <w:rPr>
          <w:rStyle w:val="33"/>
        </w:rPr>
        <w:t xml:space="preserve">6.2.2 </w:t>
      </w:r>
      <w:r>
        <w:fldChar w:fldCharType="begin"/>
      </w:r>
      <w:r>
        <w:rPr>
          <w:rStyle w:val="33"/>
        </w:rPr>
        <w:instrText xml:space="preserve"> MACROBUTTON  AcceptAllChangesShown [单击此处添加条标题] </w:instrText>
      </w:r>
      <w:r>
        <w:fldChar w:fldCharType="separate"/>
      </w:r>
      <w:r>
        <w:fldChar w:fldCharType="end"/>
      </w:r>
      <w:r>
        <w:tab/>
      </w:r>
      <w:r>
        <w:fldChar w:fldCharType="begin"/>
      </w:r>
      <w:r>
        <w:instrText xml:space="preserve"> PAGEREF _Toc510621533 \h </w:instrText>
      </w:r>
      <w:r>
        <w:fldChar w:fldCharType="separate"/>
      </w:r>
      <w:r>
        <w:t>12</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"_Toc510621534"</w:instrText>
      </w:r>
      <w:r>
        <w:rPr>
          <w:rStyle w:val="33"/>
        </w:rPr>
        <w:instrText xml:space="preserve"> </w:instrText>
      </w:r>
      <w:r>
        <w:fldChar w:fldCharType="separate"/>
      </w:r>
      <w:r>
        <w:rPr>
          <w:rStyle w:val="33"/>
          <w:rFonts w:hint="eastAsia"/>
        </w:rPr>
        <w:t>参考文献</w:t>
      </w:r>
      <w:r>
        <w:tab/>
      </w:r>
      <w:r>
        <w:fldChar w:fldCharType="begin"/>
      </w:r>
      <w:r>
        <w:instrText xml:space="preserve"> PAGEREF _Toc510621534 \h </w:instrText>
      </w:r>
      <w:r>
        <w:fldChar w:fldCharType="separate"/>
      </w:r>
      <w:r>
        <w:t>13</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"_Toc510621535"</w:instrText>
      </w:r>
      <w:r>
        <w:rPr>
          <w:rStyle w:val="33"/>
        </w:rPr>
        <w:instrText xml:space="preserve"> </w:instrText>
      </w:r>
      <w:r>
        <w:fldChar w:fldCharType="separate"/>
      </w:r>
      <w:r>
        <w:rPr>
          <w:rStyle w:val="33"/>
          <w:rFonts w:hint="eastAsia"/>
        </w:rPr>
        <w:t>附录</w:t>
      </w:r>
      <w:r>
        <w:tab/>
      </w:r>
      <w:r>
        <w:fldChar w:fldCharType="begin"/>
      </w:r>
      <w:r>
        <w:instrText xml:space="preserve"> PAGEREF _Toc510621535 \h </w:instrText>
      </w:r>
      <w:r>
        <w:fldChar w:fldCharType="separate"/>
      </w:r>
      <w:r>
        <w:t>16</w:t>
      </w:r>
      <w:r>
        <w:fldChar w:fldCharType="end"/>
      </w:r>
      <w:r>
        <w:fldChar w:fldCharType="end"/>
      </w:r>
    </w:p>
    <w:p>
      <w:pPr>
        <w:pStyle w:val="21"/>
        <w:rPr>
          <w:sz w:val="21"/>
          <w:szCs w:val="22"/>
        </w:rPr>
      </w:pPr>
      <w:r>
        <w:fldChar w:fldCharType="begin"/>
      </w:r>
      <w:r>
        <w:rPr>
          <w:rStyle w:val="33"/>
        </w:rPr>
        <w:instrText xml:space="preserve"> </w:instrText>
      </w:r>
      <w:r>
        <w:instrText xml:space="preserve">HYPERLINK \l "_Toc510621536"</w:instrText>
      </w:r>
      <w:r>
        <w:rPr>
          <w:rStyle w:val="33"/>
        </w:rPr>
        <w:instrText xml:space="preserve"> </w:instrText>
      </w:r>
      <w:r>
        <w:fldChar w:fldCharType="separate"/>
      </w:r>
      <w:r>
        <w:rPr>
          <w:rStyle w:val="33"/>
          <w:rFonts w:hint="eastAsia"/>
        </w:rPr>
        <w:t>致谢</w:t>
      </w:r>
      <w:r>
        <w:tab/>
      </w:r>
      <w:r>
        <w:fldChar w:fldCharType="begin"/>
      </w:r>
      <w:r>
        <w:instrText xml:space="preserve"> PAGEREF _Toc510621536 \h </w:instrText>
      </w:r>
      <w:r>
        <w:fldChar w:fldCharType="separate"/>
      </w:r>
      <w:r>
        <w:t>17</w:t>
      </w:r>
      <w:r>
        <w:fldChar w:fldCharType="end"/>
      </w:r>
      <w:r>
        <w:fldChar w:fldCharType="end"/>
      </w:r>
    </w:p>
    <w:p>
      <w:pPr>
        <w:tabs>
          <w:tab w:val="right" w:leader="dot" w:pos="9356"/>
        </w:tabs>
        <w:sectPr>
          <w:headerReference r:id="rId12" w:type="first"/>
          <w:headerReference r:id="rId11" w:type="default"/>
          <w:pgSz w:w="11906" w:h="16838"/>
          <w:pgMar w:top="1418" w:right="1134" w:bottom="1418" w:left="1134" w:header="851" w:footer="992" w:gutter="284"/>
          <w:pgBorders>
            <w:top w:val="none" w:sz="0" w:space="0"/>
            <w:left w:val="none" w:sz="0" w:space="0"/>
            <w:bottom w:val="none" w:sz="0" w:space="0"/>
            <w:right w:val="none" w:sz="0" w:space="0"/>
          </w:pgBorders>
          <w:pgNumType w:fmt="upperRoman"/>
          <w:cols w:space="720" w:num="1"/>
          <w:docGrid w:linePitch="312" w:charSpace="0"/>
        </w:sectPr>
      </w:pPr>
      <w:r>
        <w:rPr>
          <w:b/>
        </w:rPr>
        <w:fldChar w:fldCharType="end"/>
      </w:r>
    </w:p>
    <w:p>
      <w:pPr>
        <w:pStyle w:val="35"/>
        <w:spacing w:before="240" w:after="240"/>
        <w:rPr>
          <w:rFonts w:hint="eastAsia" w:ascii="黑体" w:hAnsi="黑体" w:eastAsia="黑体"/>
          <w:b w:val="0"/>
          <w:sz w:val="30"/>
          <w:szCs w:val="30"/>
        </w:rPr>
      </w:pPr>
      <w:commentRangeStart w:id="3"/>
      <w:r>
        <w:rPr>
          <w:rFonts w:hint="eastAsia" w:ascii="黑体" w:hAnsi="黑体" w:eastAsia="黑体"/>
          <w:b w:val="0"/>
          <w:sz w:val="30"/>
          <w:szCs w:val="30"/>
        </w:rPr>
        <w:t>图目录</w:t>
      </w:r>
      <w:commentRangeEnd w:id="3"/>
      <w:r>
        <w:rPr>
          <w:rStyle w:val="34"/>
          <w:b w:val="0"/>
        </w:rPr>
        <w:commentReference w:id="3"/>
      </w:r>
    </w:p>
    <w:p>
      <w:pPr>
        <w:pStyle w:val="23"/>
        <w:tabs>
          <w:tab w:val="right" w:leader="dot" w:pos="9344"/>
        </w:tabs>
        <w:rPr>
          <w:sz w:val="21"/>
          <w:szCs w:val="22"/>
        </w:rPr>
      </w:pPr>
      <w:r>
        <w:rPr>
          <w:rFonts w:ascii="宋体" w:hAnsi="宋体"/>
        </w:rPr>
        <w:fldChar w:fldCharType="begin"/>
      </w:r>
      <w:r>
        <w:rPr>
          <w:rFonts w:ascii="宋体" w:hAnsi="宋体"/>
        </w:rPr>
        <w:instrText xml:space="preserve"> TOC \h \z \t "论文图注" \c </w:instrText>
      </w:r>
      <w:r>
        <w:rPr>
          <w:rFonts w:ascii="宋体" w:hAnsi="宋体"/>
        </w:rPr>
        <w:fldChar w:fldCharType="separate"/>
      </w:r>
      <w:r>
        <w:fldChar w:fldCharType="begin"/>
      </w:r>
      <w:r>
        <w:rPr>
          <w:rStyle w:val="33"/>
        </w:rPr>
        <w:instrText xml:space="preserve"> </w:instrText>
      </w:r>
      <w:r>
        <w:instrText xml:space="preserve">HYPERLINK \l "_Toc510621461"</w:instrText>
      </w:r>
      <w:r>
        <w:rPr>
          <w:rStyle w:val="33"/>
        </w:rPr>
        <w:instrText xml:space="preserve"> </w:instrText>
      </w:r>
      <w:r>
        <w:fldChar w:fldCharType="separate"/>
      </w:r>
      <w:r>
        <w:rPr>
          <w:rStyle w:val="33"/>
          <w:rFonts w:hint="eastAsia"/>
        </w:rPr>
        <w:t>图</w:t>
      </w:r>
      <w:r>
        <w:rPr>
          <w:rStyle w:val="33"/>
        </w:rPr>
        <w:t xml:space="preserve">1-1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_Toc510621461 \h </w:instrText>
      </w:r>
      <w:r>
        <w:fldChar w:fldCharType="separate"/>
      </w:r>
      <w:r>
        <w:t>1</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"_Toc510621462"</w:instrText>
      </w:r>
      <w:r>
        <w:rPr>
          <w:rStyle w:val="33"/>
        </w:rPr>
        <w:instrText xml:space="preserve"> </w:instrText>
      </w:r>
      <w:r>
        <w:fldChar w:fldCharType="separate"/>
      </w:r>
      <w:r>
        <w:rPr>
          <w:rStyle w:val="33"/>
          <w:rFonts w:hint="eastAsia"/>
        </w:rPr>
        <w:t>图</w:t>
      </w:r>
      <w:r>
        <w:rPr>
          <w:rStyle w:val="33"/>
        </w:rPr>
        <w:t xml:space="preserve">1-2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_Toc510621462 \h </w:instrText>
      </w:r>
      <w:r>
        <w:fldChar w:fldCharType="separate"/>
      </w:r>
      <w:r>
        <w:t>2</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"_Toc510621463"</w:instrText>
      </w:r>
      <w:r>
        <w:rPr>
          <w:rStyle w:val="33"/>
        </w:rPr>
        <w:instrText xml:space="preserve"> </w:instrText>
      </w:r>
      <w:r>
        <w:fldChar w:fldCharType="separate"/>
      </w:r>
      <w:r>
        <w:rPr>
          <w:rStyle w:val="33"/>
          <w:rFonts w:hint="eastAsia"/>
        </w:rPr>
        <w:t>图</w:t>
      </w:r>
      <w:r>
        <w:rPr>
          <w:rStyle w:val="33"/>
        </w:rPr>
        <w:t xml:space="preserve">2-1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_Toc510621463 \h </w:instrText>
      </w:r>
      <w:r>
        <w:fldChar w:fldCharType="separate"/>
      </w:r>
      <w:r>
        <w:t>3</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"_Toc510621464"</w:instrText>
      </w:r>
      <w:r>
        <w:rPr>
          <w:rStyle w:val="33"/>
        </w:rPr>
        <w:instrText xml:space="preserve"> </w:instrText>
      </w:r>
      <w:r>
        <w:fldChar w:fldCharType="separate"/>
      </w:r>
      <w:r>
        <w:rPr>
          <w:rStyle w:val="33"/>
          <w:rFonts w:hint="eastAsia"/>
        </w:rPr>
        <w:t>图</w:t>
      </w:r>
      <w:r>
        <w:rPr>
          <w:rStyle w:val="33"/>
        </w:rPr>
        <w:t xml:space="preserve">3-1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_Toc510621464 \h </w:instrText>
      </w:r>
      <w:r>
        <w:fldChar w:fldCharType="separate"/>
      </w:r>
      <w:r>
        <w:t>5</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"_Toc510621465"</w:instrText>
      </w:r>
      <w:r>
        <w:rPr>
          <w:rStyle w:val="33"/>
        </w:rPr>
        <w:instrText xml:space="preserve"> </w:instrText>
      </w:r>
      <w:r>
        <w:fldChar w:fldCharType="separate"/>
      </w:r>
      <w:r>
        <w:rPr>
          <w:rStyle w:val="33"/>
          <w:rFonts w:hint="eastAsia"/>
        </w:rPr>
        <w:t>图</w:t>
      </w:r>
      <w:r>
        <w:rPr>
          <w:rStyle w:val="33"/>
        </w:rPr>
        <w:t xml:space="preserve">4-1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_Toc510621465 \h </w:instrText>
      </w:r>
      <w:r>
        <w:fldChar w:fldCharType="separate"/>
      </w:r>
      <w:r>
        <w:t>7</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"_Toc510621466"</w:instrText>
      </w:r>
      <w:r>
        <w:rPr>
          <w:rStyle w:val="33"/>
        </w:rPr>
        <w:instrText xml:space="preserve"> </w:instrText>
      </w:r>
      <w:r>
        <w:fldChar w:fldCharType="separate"/>
      </w:r>
      <w:r>
        <w:rPr>
          <w:rStyle w:val="33"/>
          <w:rFonts w:hint="eastAsia"/>
        </w:rPr>
        <w:t>图</w:t>
      </w:r>
      <w:r>
        <w:rPr>
          <w:rStyle w:val="33"/>
        </w:rPr>
        <w:t xml:space="preserve">5-1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_Toc510621466 \h </w:instrText>
      </w:r>
      <w:r>
        <w:fldChar w:fldCharType="separate"/>
      </w:r>
      <w:r>
        <w:t>9</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"_Toc510621467"</w:instrText>
      </w:r>
      <w:r>
        <w:rPr>
          <w:rStyle w:val="33"/>
        </w:rPr>
        <w:instrText xml:space="preserve"> </w:instrText>
      </w:r>
      <w:r>
        <w:fldChar w:fldCharType="separate"/>
      </w:r>
      <w:r>
        <w:rPr>
          <w:rStyle w:val="33"/>
          <w:rFonts w:hint="eastAsia"/>
        </w:rPr>
        <w:t>图</w:t>
      </w:r>
      <w:r>
        <w:rPr>
          <w:rStyle w:val="33"/>
        </w:rPr>
        <w:t xml:space="preserve">6-1 </w:t>
      </w:r>
      <w:r>
        <w:fldChar w:fldCharType="begin"/>
      </w:r>
      <w:r>
        <w:rPr>
          <w:rStyle w:val="33"/>
        </w:rPr>
        <w:instrText xml:space="preserve"> </w:instrText>
      </w:r>
      <w:r>
        <w:rPr>
          <w:rStyle w:val="33"/>
          <w:rFonts w:hint="eastAsia"/>
        </w:rPr>
        <w:instrText xml:space="preserve">MACROBUTTON  AcceptAllChangesShown [单击此处添加图标题]</w:instrText>
      </w:r>
      <w:r>
        <w:rPr>
          <w:rStyle w:val="33"/>
        </w:rPr>
        <w:instrText xml:space="preserve"> </w:instrText>
      </w:r>
      <w:r>
        <w:fldChar w:fldCharType="separate"/>
      </w:r>
      <w:r>
        <w:fldChar w:fldCharType="end"/>
      </w:r>
      <w:r>
        <w:tab/>
      </w:r>
      <w:r>
        <w:fldChar w:fldCharType="begin"/>
      </w:r>
      <w:r>
        <w:instrText xml:space="preserve"> PAGEREF _Toc510621467 \h </w:instrText>
      </w:r>
      <w:r>
        <w:fldChar w:fldCharType="separate"/>
      </w:r>
      <w:r>
        <w:t>11</w:t>
      </w:r>
      <w:r>
        <w:fldChar w:fldCharType="end"/>
      </w:r>
      <w:r>
        <w:fldChar w:fldCharType="end"/>
      </w:r>
    </w:p>
    <w:p>
      <w:pPr>
        <w:tabs>
          <w:tab w:val="right" w:leader="dot" w:pos="9356"/>
        </w:tabs>
        <w:rPr>
          <w:szCs w:val="24"/>
        </w:rPr>
        <w:sectPr>
          <w:headerReference r:id="rId13" w:type="default"/>
          <w:pgSz w:w="11906" w:h="16838"/>
          <w:pgMar w:top="1418" w:right="1134" w:bottom="1418" w:left="1134" w:header="851" w:footer="992" w:gutter="284"/>
          <w:pgBorders>
            <w:top w:val="none" w:sz="0" w:space="0"/>
            <w:left w:val="none" w:sz="0" w:space="0"/>
            <w:bottom w:val="none" w:sz="0" w:space="0"/>
            <w:right w:val="none" w:sz="0" w:space="0"/>
          </w:pgBorders>
          <w:pgNumType w:fmt="upperRoman"/>
          <w:cols w:space="720" w:num="1"/>
          <w:docGrid w:linePitch="312" w:charSpace="0"/>
        </w:sectPr>
      </w:pPr>
      <w:r>
        <w:rPr>
          <w:rFonts w:ascii="宋体" w:hAnsi="宋体"/>
        </w:rPr>
        <w:fldChar w:fldCharType="end"/>
      </w:r>
    </w:p>
    <w:p>
      <w:pPr>
        <w:pStyle w:val="35"/>
        <w:spacing w:before="240" w:after="240"/>
        <w:rPr>
          <w:rFonts w:hint="eastAsia" w:ascii="黑体" w:hAnsi="黑体" w:eastAsia="黑体"/>
          <w:sz w:val="30"/>
          <w:szCs w:val="30"/>
        </w:rPr>
      </w:pPr>
      <w:commentRangeStart w:id="4"/>
      <w:r>
        <w:rPr>
          <w:rFonts w:hint="eastAsia" w:ascii="黑体" w:hAnsi="黑体" w:eastAsia="黑体"/>
          <w:sz w:val="30"/>
          <w:szCs w:val="30"/>
        </w:rPr>
        <w:t>表目录</w:t>
      </w:r>
      <w:commentRangeEnd w:id="4"/>
      <w:r>
        <w:rPr>
          <w:rStyle w:val="34"/>
          <w:b w:val="0"/>
        </w:rPr>
        <w:commentReference w:id="4"/>
      </w:r>
    </w:p>
    <w:p>
      <w:pPr>
        <w:pStyle w:val="23"/>
        <w:tabs>
          <w:tab w:val="right" w:leader="dot" w:pos="9344"/>
        </w:tabs>
        <w:rPr>
          <w:sz w:val="21"/>
          <w:szCs w:val="22"/>
        </w:rPr>
      </w:pPr>
      <w:r>
        <w:fldChar w:fldCharType="begin"/>
      </w:r>
      <w:r>
        <w:instrText xml:space="preserve"> TOC </w:instrText>
      </w:r>
      <w:r>
        <w:rPr>
          <w:rFonts w:hint="eastAsia"/>
        </w:rPr>
        <w:instrText xml:space="preserve">\h \z \t "论文表注" \c</w:instrText>
      </w:r>
      <w:r>
        <w:instrText xml:space="preserve"> </w:instrText>
      </w:r>
      <w:r>
        <w:fldChar w:fldCharType="separate"/>
      </w:r>
      <w:r>
        <w:fldChar w:fldCharType="begin"/>
      </w:r>
      <w:r>
        <w:rPr>
          <w:rStyle w:val="33"/>
        </w:rPr>
        <w:instrText xml:space="preserve"> </w:instrText>
      </w:r>
      <w:r>
        <w:instrText xml:space="preserve">HYPERLINK \l "_Toc510621474"</w:instrText>
      </w:r>
      <w:r>
        <w:rPr>
          <w:rStyle w:val="33"/>
        </w:rPr>
        <w:instrText xml:space="preserve"> </w:instrText>
      </w:r>
      <w:r>
        <w:fldChar w:fldCharType="separate"/>
      </w:r>
      <w:r>
        <w:rPr>
          <w:rStyle w:val="33"/>
          <w:rFonts w:hint="eastAsia"/>
        </w:rPr>
        <w:t>表</w:t>
      </w:r>
      <w:r>
        <w:rPr>
          <w:rStyle w:val="33"/>
        </w:rPr>
        <w:t xml:space="preserve">1-1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_Toc510621474 \h </w:instrText>
      </w:r>
      <w:r>
        <w:fldChar w:fldCharType="separate"/>
      </w:r>
      <w:r>
        <w:t>2</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"_Toc510621475"</w:instrText>
      </w:r>
      <w:r>
        <w:rPr>
          <w:rStyle w:val="33"/>
        </w:rPr>
        <w:instrText xml:space="preserve"> </w:instrText>
      </w:r>
      <w:r>
        <w:fldChar w:fldCharType="separate"/>
      </w:r>
      <w:r>
        <w:rPr>
          <w:rStyle w:val="33"/>
          <w:rFonts w:hint="eastAsia"/>
        </w:rPr>
        <w:t>表</w:t>
      </w:r>
      <w:r>
        <w:rPr>
          <w:rStyle w:val="33"/>
        </w:rPr>
        <w:t xml:space="preserve">2-1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_Toc510621475 \h </w:instrText>
      </w:r>
      <w:r>
        <w:fldChar w:fldCharType="separate"/>
      </w:r>
      <w:r>
        <w:t>3</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"_Toc510621476"</w:instrText>
      </w:r>
      <w:r>
        <w:rPr>
          <w:rStyle w:val="33"/>
        </w:rPr>
        <w:instrText xml:space="preserve"> </w:instrText>
      </w:r>
      <w:r>
        <w:fldChar w:fldCharType="separate"/>
      </w:r>
      <w:r>
        <w:rPr>
          <w:rStyle w:val="33"/>
          <w:rFonts w:hint="eastAsia"/>
        </w:rPr>
        <w:t>表</w:t>
      </w:r>
      <w:r>
        <w:rPr>
          <w:rStyle w:val="33"/>
        </w:rPr>
        <w:t xml:space="preserve">3-1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_Toc510621476 \h </w:instrText>
      </w:r>
      <w:r>
        <w:fldChar w:fldCharType="separate"/>
      </w:r>
      <w:r>
        <w:t>5</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"_Toc510621477"</w:instrText>
      </w:r>
      <w:r>
        <w:rPr>
          <w:rStyle w:val="33"/>
        </w:rPr>
        <w:instrText xml:space="preserve"> </w:instrText>
      </w:r>
      <w:r>
        <w:fldChar w:fldCharType="separate"/>
      </w:r>
      <w:r>
        <w:rPr>
          <w:rStyle w:val="33"/>
          <w:rFonts w:hint="eastAsia"/>
        </w:rPr>
        <w:t>表</w:t>
      </w:r>
      <w:r>
        <w:rPr>
          <w:rStyle w:val="33"/>
        </w:rPr>
        <w:t xml:space="preserve">4-1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_Toc510621477 \h </w:instrText>
      </w:r>
      <w:r>
        <w:fldChar w:fldCharType="separate"/>
      </w:r>
      <w:r>
        <w:t>7</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"_Toc510621478"</w:instrText>
      </w:r>
      <w:r>
        <w:rPr>
          <w:rStyle w:val="33"/>
        </w:rPr>
        <w:instrText xml:space="preserve"> </w:instrText>
      </w:r>
      <w:r>
        <w:fldChar w:fldCharType="separate"/>
      </w:r>
      <w:r>
        <w:rPr>
          <w:rStyle w:val="33"/>
          <w:rFonts w:hint="eastAsia"/>
        </w:rPr>
        <w:t>表</w:t>
      </w:r>
      <w:r>
        <w:rPr>
          <w:rStyle w:val="33"/>
        </w:rPr>
        <w:t xml:space="preserve">5-1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_Toc510621478 \h </w:instrText>
      </w:r>
      <w:r>
        <w:fldChar w:fldCharType="separate"/>
      </w:r>
      <w:r>
        <w:t>9</w:t>
      </w:r>
      <w:r>
        <w:fldChar w:fldCharType="end"/>
      </w:r>
      <w:r>
        <w:fldChar w:fldCharType="end"/>
      </w:r>
    </w:p>
    <w:p>
      <w:pPr>
        <w:pStyle w:val="23"/>
        <w:tabs>
          <w:tab w:val="right" w:leader="dot" w:pos="9344"/>
        </w:tabs>
        <w:rPr>
          <w:sz w:val="21"/>
          <w:szCs w:val="22"/>
        </w:rPr>
      </w:pPr>
      <w:r>
        <w:fldChar w:fldCharType="begin"/>
      </w:r>
      <w:r>
        <w:rPr>
          <w:rStyle w:val="33"/>
        </w:rPr>
        <w:instrText xml:space="preserve"> </w:instrText>
      </w:r>
      <w:r>
        <w:instrText xml:space="preserve">HYPERLINK \l "_Toc510621479"</w:instrText>
      </w:r>
      <w:r>
        <w:rPr>
          <w:rStyle w:val="33"/>
        </w:rPr>
        <w:instrText xml:space="preserve"> </w:instrText>
      </w:r>
      <w:r>
        <w:fldChar w:fldCharType="separate"/>
      </w:r>
      <w:r>
        <w:rPr>
          <w:rStyle w:val="33"/>
          <w:rFonts w:hint="eastAsia"/>
        </w:rPr>
        <w:t>表</w:t>
      </w:r>
      <w:r>
        <w:rPr>
          <w:rStyle w:val="33"/>
        </w:rPr>
        <w:t xml:space="preserve">6-1 </w:t>
      </w:r>
      <w:r>
        <w:fldChar w:fldCharType="begin"/>
      </w:r>
      <w:r>
        <w:rPr>
          <w:rStyle w:val="33"/>
        </w:rPr>
        <w:instrText xml:space="preserve"> </w:instrText>
      </w:r>
      <w:r>
        <w:rPr>
          <w:rStyle w:val="33"/>
          <w:rFonts w:hint="eastAsia"/>
        </w:rPr>
        <w:instrText xml:space="preserve">MACROBUTTON  AcceptAllChangesShown [单击此处添加表标题]</w:instrText>
      </w:r>
      <w:r>
        <w:rPr>
          <w:rStyle w:val="33"/>
        </w:rPr>
        <w:instrText xml:space="preserve"> </w:instrText>
      </w:r>
      <w:r>
        <w:fldChar w:fldCharType="separate"/>
      </w:r>
      <w:r>
        <w:fldChar w:fldCharType="end"/>
      </w:r>
      <w:r>
        <w:tab/>
      </w:r>
      <w:r>
        <w:fldChar w:fldCharType="begin"/>
      </w:r>
      <w:r>
        <w:instrText xml:space="preserve"> PAGEREF _Toc510621479 \h </w:instrText>
      </w:r>
      <w:r>
        <w:fldChar w:fldCharType="separate"/>
      </w:r>
      <w:r>
        <w:t>11</w:t>
      </w:r>
      <w:r>
        <w:fldChar w:fldCharType="end"/>
      </w:r>
      <w:r>
        <w:fldChar w:fldCharType="end"/>
      </w:r>
    </w:p>
    <w:p>
      <w:pPr>
        <w:rPr>
          <w:szCs w:val="24"/>
        </w:rPr>
        <w:sectPr>
          <w:headerReference r:id="rId15" w:type="first"/>
          <w:headerReference r:id="rId14" w:type="default"/>
          <w:pgSz w:w="11906" w:h="16838"/>
          <w:pgMar w:top="1418" w:right="1134" w:bottom="1418" w:left="1134" w:header="851" w:footer="992" w:gutter="284"/>
          <w:pgBorders>
            <w:top w:val="none" w:sz="0" w:space="0"/>
            <w:left w:val="none" w:sz="0" w:space="0"/>
            <w:bottom w:val="none" w:sz="0" w:space="0"/>
            <w:right w:val="none" w:sz="0" w:space="0"/>
          </w:pgBorders>
          <w:pgNumType w:fmt="upperRoman"/>
          <w:cols w:space="720" w:num="1"/>
          <w:docGrid w:linePitch="312" w:charSpace="0"/>
        </w:sectPr>
      </w:pPr>
      <w:r>
        <w:rPr>
          <w:szCs w:val="24"/>
        </w:rPr>
        <w:fldChar w:fldCharType="end"/>
      </w:r>
    </w:p>
    <w:p>
      <w:pPr>
        <w:pStyle w:val="5"/>
        <w:rPr>
          <w:rFonts w:hint="eastAsia"/>
        </w:rPr>
      </w:pPr>
      <w:bookmarkStart w:id="0" w:name="_Toc188851818"/>
      <w:bookmarkStart w:id="1" w:name="_Toc188852305"/>
      <w:bookmarkStart w:id="2" w:name="_Toc510620155"/>
      <w:bookmarkStart w:id="3" w:name="_Toc188851672"/>
      <w:bookmarkStart w:id="4" w:name="_Toc510621486"/>
      <w:bookmarkStart w:id="5" w:name="_Toc188851588"/>
      <w:r>
        <w:rPr>
          <w:rFonts w:hint="eastAsia"/>
        </w:rPr>
        <w:t xml:space="preserve">第1章 </w:t>
      </w:r>
      <w:commentRangeStart w:id="5"/>
      <w:r>
        <w:rPr>
          <w:rFonts w:hint="eastAsia"/>
        </w:rPr>
        <w:t>绪论</w:t>
      </w:r>
      <w:commentRangeEnd w:id="5"/>
      <w:bookmarkEnd w:id="0"/>
      <w:bookmarkEnd w:id="1"/>
      <w:bookmarkEnd w:id="2"/>
      <w:bookmarkEnd w:id="3"/>
      <w:bookmarkEnd w:id="4"/>
      <w:bookmarkEnd w:id="5"/>
      <w:r>
        <w:rPr>
          <w:rStyle w:val="34"/>
          <w:b/>
          <w:bCs/>
          <w:kern w:val="2"/>
        </w:rPr>
        <w:commentReference w:id="5"/>
      </w:r>
    </w:p>
    <w:p>
      <w:pPr>
        <w:pStyle w:val="50"/>
        <w:rPr>
          <w:rFonts w:hint="eastAsia"/>
        </w:rPr>
      </w:pPr>
      <w:bookmarkStart w:id="6" w:name="_Toc8028255"/>
      <w:bookmarkStart w:id="7" w:name="_Toc188851819"/>
      <w:bookmarkStart w:id="8" w:name="_Toc165262355"/>
      <w:bookmarkStart w:id="9" w:name="_Toc167852799"/>
      <w:bookmarkStart w:id="10" w:name="_Toc188851589"/>
      <w:bookmarkStart w:id="11" w:name="_Toc188851673"/>
      <w:bookmarkStart w:id="12" w:name="_Toc188852306"/>
      <w:bookmarkStart w:id="13" w:name="_Toc510621487"/>
      <w:bookmarkStart w:id="14" w:name="_Toc510620156"/>
      <w:r>
        <w:t>1.1</w:t>
      </w:r>
      <w:bookmarkEnd w:id="6"/>
      <w:bookmarkEnd w:id="7"/>
      <w:bookmarkEnd w:id="8"/>
      <w:bookmarkEnd w:id="9"/>
      <w:bookmarkEnd w:id="10"/>
      <w:bookmarkEnd w:id="11"/>
      <w:bookmarkEnd w:id="12"/>
      <w:r>
        <w:rPr>
          <w:rFonts w:hint="eastAsia"/>
        </w:rPr>
        <w:t xml:space="preserve"> 课题背景</w:t>
      </w:r>
      <w:bookmarkEnd w:id="13"/>
      <w:bookmarkEnd w:id="14"/>
    </w:p>
    <w:p>
      <w:pPr>
        <w:pStyle w:val="6"/>
        <w:rPr>
          <w:ins w:id="325" w:author="◉‿◉" w:date="2020-03-29T15:16:00Z"/>
          <w:rFonts w:hint="eastAsia"/>
        </w:rPr>
      </w:pPr>
      <w:ins w:id="326" w:author="◉‿◉" w:date="2020-03-29T15:16:00Z">
        <w:r>
          <w:rPr>
            <w:rFonts w:hint="eastAsia"/>
          </w:rPr>
          <w:t>在当今的智能信息化时代，互联网的崛起以及物联网技术的高速发展使人们不断追求更高品质的生活。在日常生活中那些传统的家电或者家居也逐渐的被市场淘汰，取而代之的是那些以智能为标签的生活常用品，例如：智能热水壶、智能音箱、智能冰箱、扫地机器人等，这些家电已经日渐的步入我们的生活当中，在市场上的比例也越来越大。智能窗帘作为智能家居的代表之一，以功能简单以及实用性强而受欢迎，但是在当今市场上智能窗帘的价格高，因此有许多人选择放弃使用智能窗帘。</w:t>
        </w:r>
      </w:ins>
    </w:p>
    <w:p>
      <w:pPr>
        <w:pStyle w:val="6"/>
        <w:rPr>
          <w:rFonts w:hint="eastAsia"/>
        </w:rPr>
      </w:pPr>
      <w:ins w:id="327" w:author="◉‿◉" w:date="2020-03-29T15:16:00Z">
        <w:r>
          <w:rPr>
            <w:rFonts w:hint="eastAsia"/>
          </w:rPr>
          <w:t>在改善传统窗帘操作不方便以及功能相对单一的基础上，设计提出简单、方便操作、功耗低、高智能以及实惠的智能窗帘控制系统，用以满足消费者对于家庭生活智能化以及提升自身生活质量的要求。</w:t>
        </w:r>
      </w:ins>
      <w:ins w:id="328" w:author="◉‿◉" w:date="2020-03-29T15:16:00Z">
        <w:r>
          <w:rPr>
            <w:rFonts w:hint="eastAsia"/>
            <w:highlight w:val="yellow"/>
          </w:rPr>
          <w:t>（</w:t>
        </w:r>
      </w:ins>
      <w:ins w:id="329" w:author="◉‿◉" w:date="2020-03-29T15:17:00Z">
        <w:r>
          <w:rPr>
            <w:rFonts w:hint="eastAsia"/>
            <w:highlight w:val="yellow"/>
          </w:rPr>
          <w:t>待修改</w:t>
        </w:r>
      </w:ins>
      <w:ins w:id="330" w:author="◉‿◉" w:date="2020-03-29T15:16:00Z">
        <w:r>
          <w:rPr>
            <w:rFonts w:hint="eastAsia"/>
            <w:highlight w:val="yellow"/>
          </w:rPr>
          <w:t>）</w:t>
        </w:r>
      </w:ins>
    </w:p>
    <w:p>
      <w:pPr>
        <w:pStyle w:val="50"/>
        <w:rPr>
          <w:rFonts w:hint="eastAsia"/>
        </w:rPr>
      </w:pPr>
      <w:bookmarkStart w:id="15" w:name="_Toc165262356"/>
      <w:bookmarkEnd w:id="15"/>
      <w:bookmarkStart w:id="16" w:name="_Toc167852800"/>
      <w:bookmarkEnd w:id="16"/>
      <w:bookmarkStart w:id="17" w:name="_Toc188851591"/>
      <w:bookmarkStart w:id="18" w:name="_Toc188851821"/>
      <w:bookmarkStart w:id="19" w:name="_Toc188852308"/>
      <w:bookmarkStart w:id="20" w:name="_Toc165262357"/>
      <w:bookmarkStart w:id="21" w:name="_Toc188851675"/>
      <w:bookmarkStart w:id="22" w:name="_Toc167852801"/>
      <w:bookmarkStart w:id="23" w:name="_Toc510620159"/>
      <w:bookmarkStart w:id="24" w:name="_Toc510621490"/>
      <w:r>
        <w:rPr>
          <w:rFonts w:hint="eastAsia"/>
        </w:rPr>
        <w:t xml:space="preserve">1.2 </w:t>
      </w:r>
      <w:bookmarkEnd w:id="17"/>
      <w:bookmarkEnd w:id="18"/>
      <w:bookmarkEnd w:id="19"/>
      <w:bookmarkEnd w:id="20"/>
      <w:bookmarkEnd w:id="21"/>
      <w:bookmarkEnd w:id="22"/>
      <w:ins w:id="331" w:author="◉‿◉" w:date="2020-03-29T15:06:00Z">
        <w:r>
          <w:rPr>
            <w:rFonts w:hint="eastAsia"/>
          </w:rPr>
          <w:t>课题国内外发展</w:t>
        </w:r>
      </w:ins>
      <w:ins w:id="332" w:author="◉‿◉" w:date="2020-03-29T15:07:00Z">
        <w:r>
          <w:rPr>
            <w:rFonts w:hint="eastAsia"/>
          </w:rPr>
          <w:t>现状</w:t>
        </w:r>
        <w:bookmarkEnd w:id="23"/>
        <w:bookmarkEnd w:id="24"/>
      </w:ins>
    </w:p>
    <w:p>
      <w:pPr>
        <w:pStyle w:val="6"/>
        <w:rPr>
          <w:ins w:id="333" w:author="◉‿◉" w:date="2020-03-29T15:19:00Z"/>
          <w:rFonts w:hint="eastAsia"/>
        </w:rPr>
      </w:pPr>
      <w:ins w:id="334" w:author="◉‿◉" w:date="2020-03-29T15:19:00Z">
        <w:r>
          <w:rPr>
            <w:rFonts w:hint="eastAsia"/>
          </w:rPr>
          <w:t>20世纪50年代以来，随着现代电子技术、通讯技术以及自动化技术的发展，遥控、光控、以及声控窗帘应时而生，使人们的生活更加的便捷，同时也为实现智能家居提供了一定的依据。</w:t>
        </w:r>
      </w:ins>
    </w:p>
    <w:p>
      <w:pPr>
        <w:pStyle w:val="6"/>
        <w:rPr>
          <w:ins w:id="335" w:author="◉‿◉" w:date="2020-03-29T15:19:00Z"/>
          <w:rFonts w:hint="eastAsia"/>
        </w:rPr>
      </w:pPr>
      <w:ins w:id="336" w:author="◉‿◉" w:date="2020-03-29T15:19:00Z">
        <w:r>
          <w:rPr>
            <w:rFonts w:hint="eastAsia"/>
          </w:rPr>
          <w:t>智能窗帘的控制方式可分为三种，分别为光控、声控以及遥控，遥控和声控属于半自动；虽然光控是全自动的，但之前因光敏传感器的灵敏度因为光照强度在不同季里各不相同，并且用户在开或者关窗帘时的需求不同而难以实施和普及。随着高新技术的崛起，智能窗帘的功能也在逐步的完善，在美化居住环境的同时也能够让我们的生活变得更加简单和方便。</w:t>
        </w:r>
      </w:ins>
    </w:p>
    <w:p>
      <w:pPr>
        <w:pStyle w:val="6"/>
        <w:rPr>
          <w:ins w:id="337" w:author="◉‿◉" w:date="2020-03-29T15:19:00Z"/>
          <w:rFonts w:hint="eastAsia"/>
        </w:rPr>
      </w:pPr>
      <w:ins w:id="338" w:author="◉‿◉" w:date="2020-03-29T15:19:00Z">
        <w:r>
          <w:rPr>
            <w:rFonts w:hint="eastAsia"/>
          </w:rPr>
          <w:t>电动窗帘最早在20世纪50-60年代的欧洲诞生，随后在欧美国家逐渐发展。目前国内智能窗帘市场领军品牌杜亚，于2002年左右布局这一领域，成功将窗帘与门窗电机产品引进到中国市场，开始投入智能电机研发，但是没有很大的推广。初期主要应用在商业领域的车库与商户门，以及五星级酒店客房的电动窗帘产品。近些年来，随着电控技术的提高以及相应产品的价格不断下降，智能窗帘热才东山再起。全国共有170多种智能窗帘获得了国家专利，虽然说技术上是大同小异，但是在售价上却天差地别，贵的与便宜的能够相差数千元。</w:t>
        </w:r>
      </w:ins>
    </w:p>
    <w:p>
      <w:pPr>
        <w:pStyle w:val="6"/>
        <w:rPr>
          <w:ins w:id="339" w:author="Administrator" w:date="2018-04-03T12:00:00Z"/>
          <w:rFonts w:hint="eastAsia"/>
        </w:rPr>
      </w:pPr>
      <w:ins w:id="340" w:author="◉‿◉" w:date="2020-03-29T15:19:00Z">
        <w:r>
          <w:rPr>
            <w:rFonts w:hint="eastAsia"/>
          </w:rPr>
          <w:t>虽说智能窗帘在我国是一个新兴行业，但是在进近些年来，智能窗帘系统生产商就由起初的几家公司增加到如今的几百家，它的发展速度之快。就目前而言，我国的智能窗帘系统生产商、集成商、分销商与装饰公司都形成了一定的规模。</w:t>
        </w:r>
      </w:ins>
      <w:ins w:id="341" w:author="◉‿◉" w:date="2020-03-29T15:20:00Z">
        <w:r>
          <w:rPr>
            <w:rFonts w:hint="eastAsia"/>
            <w:highlight w:val="yellow"/>
          </w:rPr>
          <w:t>（待修改）</w:t>
        </w:r>
      </w:ins>
    </w:p>
    <w:p>
      <w:pPr>
        <w:pStyle w:val="50"/>
        <w:rPr>
          <w:rFonts w:hint="eastAsia"/>
        </w:rPr>
      </w:pPr>
      <w:bookmarkStart w:id="25" w:name="_Toc167852802"/>
      <w:bookmarkEnd w:id="25"/>
      <w:bookmarkStart w:id="26" w:name="_Toc165262358"/>
      <w:bookmarkEnd w:id="26"/>
      <w:bookmarkStart w:id="27" w:name="_Toc510620162"/>
      <w:bookmarkStart w:id="28" w:name="_Toc510621493"/>
      <w:r>
        <w:rPr>
          <w:rFonts w:hint="eastAsia"/>
        </w:rPr>
        <w:t xml:space="preserve">1.3 </w:t>
      </w:r>
      <w:ins w:id="342" w:author="◉‿◉" w:date="2020-03-29T15:08:00Z">
        <w:r>
          <w:rPr>
            <w:rFonts w:hint="eastAsia"/>
          </w:rPr>
          <w:t>目的意义</w:t>
        </w:r>
        <w:bookmarkEnd w:id="27"/>
        <w:bookmarkEnd w:id="28"/>
      </w:ins>
    </w:p>
    <w:p>
      <w:pPr>
        <w:pStyle w:val="6"/>
        <w:rPr>
          <w:ins w:id="343" w:author="◉‿◉" w:date="2020-03-29T15:25:00Z"/>
          <w:rFonts w:hint="eastAsia"/>
        </w:rPr>
      </w:pPr>
      <w:ins w:id="344" w:author="◉‿◉" w:date="2020-03-29T15:23:00Z">
        <w:r>
          <w:rPr>
            <w:rFonts w:hint="eastAsia"/>
          </w:rPr>
          <w:t>智能窗帘与传统窗帘的不同之处在于用户能够通过网络来实时操作窗帘的开或者关，即便我们正忙于事务当中或者身处休息，都能够依据自己的需求调整窗帘的状态。同时智能窗帘能够根据环境的需求自动调整窗帘的状态以满足环境的光照适宜。随着近几年科技的发展，智能窗帘的功能也在逐步的完善，能够根据室内环境状况自动调光线强度、空气湿度、平衡室温等，有智能光控、智能雨控、智能风控三大突出的特点。智能窗帘的出现不仅能够使我们的生活变得更加方便快捷，同时让我们在最舒适的环境当中生活，让不同年龄阶段的人享受生活、热爱生活。</w:t>
        </w:r>
      </w:ins>
      <w:ins w:id="345" w:author="◉‿◉" w:date="2020-03-29T15:25:00Z">
        <w:r>
          <w:rPr>
            <w:rFonts w:hint="eastAsia"/>
            <w:highlight w:val="yellow"/>
          </w:rPr>
          <w:t>（待修改）</w:t>
        </w:r>
      </w:ins>
    </w:p>
    <w:p>
      <w:pPr>
        <w:pStyle w:val="50"/>
        <w:rPr>
          <w:ins w:id="346" w:author="◉‿◉" w:date="2020-03-29T15:25:00Z"/>
        </w:rPr>
      </w:pPr>
      <w:ins w:id="347" w:author="◉‿◉" w:date="2020-03-29T15:25:00Z">
        <w:r>
          <w:rPr/>
          <w:t>1.</w:t>
        </w:r>
      </w:ins>
      <w:ins w:id="348" w:author="◉‿◉" w:date="2020-03-29T15:25:00Z">
        <w:r>
          <w:rPr>
            <w:rFonts w:hint="eastAsia"/>
          </w:rPr>
          <w:t>4 论文主要工作</w:t>
        </w:r>
      </w:ins>
    </w:p>
    <w:p>
      <w:pPr>
        <w:pStyle w:val="6"/>
        <w:rPr>
          <w:ins w:id="349" w:author="◉‿◉" w:date="2020-03-29T15:25:00Z"/>
          <w:rFonts w:hint="eastAsia"/>
        </w:rPr>
      </w:pPr>
      <w:ins w:id="350" w:author="◉‿◉" w:date="2020-03-29T15:25:00Z">
        <w:r>
          <w:rPr>
            <w:rFonts w:hint="eastAsia"/>
          </w:rPr>
          <w:t>论文所研究和实现的课题为基于</w:t>
        </w:r>
      </w:ins>
      <w:ins w:id="351" w:author="◉‿◉ [2]" w:date="2020-04-21T21:33:27Z">
        <w:r>
          <w:rPr>
            <w:rFonts w:hint="eastAsia"/>
            <w:lang w:val="en-US" w:eastAsia="zh-CN"/>
          </w:rPr>
          <w:t>STM</w:t>
        </w:r>
      </w:ins>
      <w:ins w:id="352" w:author="◉‿◉" w:date="2020-03-29T15:25:00Z">
        <w:r>
          <w:rPr>
            <w:rFonts w:hint="eastAsia"/>
          </w:rPr>
          <w:t>32的智能窗帘控制与设计，主要目的是通过控制系统上的传感器将检测到的环境数据通过WI-FI模块透传到在互联网上建立的云平台，手机微信通过绑定云平台上的用户进行实时监测与控制。在智能窗帘控制系统上的触控屏上也能够实时监测到环境数据，同时也能够通过</w:t>
        </w:r>
      </w:ins>
      <w:ins w:id="353" w:author="◉‿◉ [2]" w:date="2020-04-21T21:33:51Z">
        <w:r>
          <w:rPr>
            <w:rFonts w:hint="eastAsia"/>
            <w:lang w:val="en-US" w:eastAsia="zh-CN"/>
          </w:rPr>
          <w:t>触摸</w:t>
        </w:r>
      </w:ins>
      <w:ins w:id="354" w:author="◉‿◉" w:date="2020-03-29T15:25:00Z">
        <w:r>
          <w:rPr>
            <w:rFonts w:hint="eastAsia"/>
          </w:rPr>
          <w:t>屏来改变窗帘的状态和实现其他功能。</w:t>
        </w:r>
      </w:ins>
    </w:p>
    <w:p>
      <w:pPr>
        <w:pStyle w:val="6"/>
        <w:rPr>
          <w:ins w:id="355" w:author="◉‿◉" w:date="2020-03-29T15:25:00Z"/>
          <w:rFonts w:hint="eastAsia"/>
        </w:rPr>
      </w:pPr>
      <w:ins w:id="356" w:author="◉‿◉" w:date="2020-03-29T15:25:00Z">
        <w:r>
          <w:rPr>
            <w:rFonts w:hint="eastAsia"/>
          </w:rPr>
          <w:t>全文的主要内容安排如下：</w:t>
        </w:r>
      </w:ins>
    </w:p>
    <w:p>
      <w:pPr>
        <w:pStyle w:val="6"/>
        <w:rPr>
          <w:ins w:id="357" w:author="◉‿◉" w:date="2020-03-29T15:25:00Z"/>
          <w:rFonts w:hint="eastAsia"/>
        </w:rPr>
      </w:pPr>
      <w:ins w:id="358" w:author="◉‿◉" w:date="2020-03-29T15:25:00Z">
        <w:r>
          <w:rPr>
            <w:rFonts w:hint="eastAsia"/>
          </w:rPr>
          <w:t>第一章：介绍了智能窗帘的背景、在国内外的状况和未来发展趋势以及其目的意义。</w:t>
        </w:r>
      </w:ins>
    </w:p>
    <w:p>
      <w:pPr>
        <w:pStyle w:val="6"/>
        <w:rPr>
          <w:ins w:id="359" w:author="◉‿◉" w:date="2020-03-29T15:25:00Z"/>
          <w:rFonts w:hint="default" w:eastAsia="宋体"/>
          <w:lang w:val="en-US" w:eastAsia="zh-CN"/>
        </w:rPr>
      </w:pPr>
      <w:ins w:id="360" w:author="◉‿◉" w:date="2020-03-29T15:25:00Z">
        <w:r>
          <w:rPr>
            <w:rFonts w:hint="eastAsia"/>
          </w:rPr>
          <w:t>第二章：介绍了所要实现的智能窗帘控制系统的</w:t>
        </w:r>
      </w:ins>
      <w:ins w:id="361" w:author="◉‿◉ [2]" w:date="2020-04-21T21:32:30Z">
        <w:r>
          <w:rPr>
            <w:rFonts w:hint="eastAsia"/>
            <w:lang w:val="en-US" w:eastAsia="zh-CN"/>
          </w:rPr>
          <w:t>总体</w:t>
        </w:r>
      </w:ins>
      <w:ins w:id="362" w:author="◉‿◉ [2]" w:date="2020-04-21T21:32:31Z">
        <w:r>
          <w:rPr>
            <w:rFonts w:hint="eastAsia"/>
            <w:lang w:val="en-US" w:eastAsia="zh-CN"/>
          </w:rPr>
          <w:t>设计</w:t>
        </w:r>
      </w:ins>
      <w:ins w:id="363" w:author="◉‿◉ [2]" w:date="2020-04-21T21:32:41Z">
        <w:r>
          <w:rPr>
            <w:rFonts w:hint="eastAsia"/>
            <w:lang w:val="en-US" w:eastAsia="zh-CN"/>
          </w:rPr>
          <w:t>方案</w:t>
        </w:r>
      </w:ins>
    </w:p>
    <w:p>
      <w:pPr>
        <w:pStyle w:val="6"/>
        <w:rPr>
          <w:ins w:id="364" w:author="◉‿◉" w:date="2020-03-29T15:25:00Z"/>
          <w:rFonts w:hint="eastAsia"/>
        </w:rPr>
      </w:pPr>
      <w:ins w:id="365" w:author="◉‿◉" w:date="2020-03-29T15:25:00Z">
        <w:r>
          <w:rPr>
            <w:rFonts w:hint="eastAsia"/>
          </w:rPr>
          <w:t>第三章：介绍了系统整体</w:t>
        </w:r>
      </w:ins>
      <w:ins w:id="366" w:author="◉‿◉ [2]" w:date="2020-04-21T21:33:12Z">
        <w:r>
          <w:rPr>
            <w:rFonts w:hint="eastAsia"/>
            <w:lang w:val="en-US" w:eastAsia="zh-CN"/>
          </w:rPr>
          <w:t>硬件</w:t>
        </w:r>
      </w:ins>
      <w:ins w:id="367" w:author="◉‿◉" w:date="2020-03-29T15:25:00Z">
        <w:r>
          <w:rPr>
            <w:rFonts w:hint="eastAsia"/>
          </w:rPr>
          <w:t>的结构框架设计。</w:t>
        </w:r>
      </w:ins>
    </w:p>
    <w:p>
      <w:pPr>
        <w:pStyle w:val="6"/>
        <w:rPr>
          <w:ins w:id="368" w:author="◉‿◉" w:date="2020-03-29T15:25:00Z"/>
          <w:rFonts w:hint="eastAsia"/>
        </w:rPr>
      </w:pPr>
      <w:ins w:id="369" w:author="◉‿◉" w:date="2020-03-29T15:25:00Z">
        <w:r>
          <w:rPr>
            <w:rFonts w:hint="eastAsia"/>
          </w:rPr>
          <w:t>第四章：介绍了系统各部分的详细设计。</w:t>
        </w:r>
      </w:ins>
    </w:p>
    <w:p>
      <w:pPr>
        <w:pStyle w:val="6"/>
        <w:rPr>
          <w:ins w:id="370" w:author="◉‿◉" w:date="2020-03-29T15:25:00Z"/>
          <w:rFonts w:hint="eastAsia"/>
        </w:rPr>
      </w:pPr>
      <w:ins w:id="371" w:author="◉‿◉" w:date="2020-03-29T15:25:00Z">
        <w:r>
          <w:rPr>
            <w:rFonts w:hint="eastAsia"/>
          </w:rPr>
          <w:t>第五章：介绍了系统的整合测试。</w:t>
        </w:r>
      </w:ins>
    </w:p>
    <w:p>
      <w:pPr>
        <w:pStyle w:val="6"/>
        <w:rPr>
          <w:rFonts w:hint="eastAsia"/>
        </w:rPr>
      </w:pPr>
      <w:ins w:id="372" w:author="◉‿◉" w:date="2020-03-29T15:25:00Z">
        <w:r>
          <w:rPr>
            <w:rFonts w:hint="eastAsia"/>
          </w:rPr>
          <w:t>第六章：介绍了论文的总结以及对未来的展望。</w:t>
        </w:r>
      </w:ins>
      <w:ins w:id="373" w:author="◉‿◉" w:date="2020-03-29T15:29:00Z">
        <w:r>
          <w:rPr>
            <w:rFonts w:hint="eastAsia"/>
            <w:highlight w:val="yellow"/>
          </w:rPr>
          <w:t>（待修改）</w:t>
        </w:r>
      </w:ins>
    </w:p>
    <w:p>
      <w:pPr>
        <w:pStyle w:val="6"/>
        <w:ind w:firstLine="0" w:firstLineChars="0"/>
        <w:rPr>
          <w:rFonts w:hint="eastAsia"/>
        </w:rPr>
      </w:pPr>
    </w:p>
    <w:p>
      <w:pPr>
        <w:pStyle w:val="7"/>
        <w:rPr>
          <w:rFonts w:hint="eastAsia"/>
        </w:rPr>
        <w:sectPr>
          <w:headerReference r:id="rId17" w:type="first"/>
          <w:headerReference r:id="rId16" w:type="default"/>
          <w:footerReference r:id="rId18" w:type="default"/>
          <w:pgSz w:w="11906" w:h="16838"/>
          <w:pgMar w:top="1418" w:right="1134" w:bottom="1418" w:left="1134" w:header="992" w:footer="992" w:gutter="284"/>
          <w:pgBorders>
            <w:top w:val="none" w:sz="0" w:space="0"/>
            <w:left w:val="none" w:sz="0" w:space="0"/>
            <w:bottom w:val="none" w:sz="0" w:space="0"/>
            <w:right w:val="none" w:sz="0" w:space="0"/>
          </w:pgBorders>
          <w:pgNumType w:start="1"/>
          <w:cols w:space="720" w:num="1"/>
          <w:docGrid w:linePitch="312" w:charSpace="0"/>
        </w:sectPr>
      </w:pPr>
    </w:p>
    <w:p>
      <w:pPr>
        <w:pStyle w:val="5"/>
        <w:rPr>
          <w:rFonts w:hint="eastAsia"/>
        </w:rPr>
      </w:pPr>
      <w:bookmarkStart w:id="29" w:name="_Toc188851823"/>
      <w:bookmarkStart w:id="30" w:name="_Toc188851677"/>
      <w:bookmarkStart w:id="31" w:name="_Toc188852310"/>
      <w:bookmarkStart w:id="32" w:name="_Toc188851593"/>
      <w:bookmarkStart w:id="33" w:name="_Toc510621494"/>
      <w:bookmarkStart w:id="34" w:name="_Toc510620163"/>
      <w:r>
        <w:rPr>
          <w:rFonts w:hint="eastAsia"/>
        </w:rPr>
        <w:t xml:space="preserve">第2章 </w:t>
      </w:r>
      <w:bookmarkEnd w:id="29"/>
      <w:bookmarkEnd w:id="30"/>
      <w:bookmarkEnd w:id="31"/>
      <w:bookmarkEnd w:id="32"/>
      <w:ins w:id="374" w:author="admin" w:date="2020-03-26T08:32:00Z">
        <w:r>
          <w:rPr>
            <w:rFonts w:hint="eastAsia"/>
          </w:rPr>
          <w:t>系统总体方案</w:t>
        </w:r>
        <w:bookmarkEnd w:id="33"/>
        <w:bookmarkEnd w:id="34"/>
      </w:ins>
    </w:p>
    <w:p>
      <w:pPr>
        <w:pStyle w:val="50"/>
        <w:rPr>
          <w:rFonts w:hint="eastAsia"/>
        </w:rPr>
      </w:pPr>
      <w:bookmarkStart w:id="35" w:name="_Toc167852804"/>
      <w:bookmarkStart w:id="36" w:name="_Toc165262360"/>
      <w:bookmarkStart w:id="37" w:name="_Toc188851594"/>
      <w:bookmarkStart w:id="38" w:name="_Toc188851824"/>
      <w:bookmarkStart w:id="39" w:name="_Toc188852311"/>
      <w:bookmarkStart w:id="40" w:name="_Toc510620164"/>
      <w:bookmarkStart w:id="41" w:name="_Toc510621495"/>
      <w:bookmarkStart w:id="42" w:name="_Toc188851678"/>
      <w:r>
        <w:rPr>
          <w:rFonts w:hint="eastAsia"/>
        </w:rPr>
        <w:t>2.1</w:t>
      </w:r>
      <w:bookmarkEnd w:id="35"/>
      <w:bookmarkEnd w:id="36"/>
      <w:r>
        <w:rPr>
          <w:rFonts w:hint="eastAsia"/>
        </w:rPr>
        <w:t xml:space="preserve"> </w:t>
      </w:r>
      <w:bookmarkEnd w:id="37"/>
      <w:bookmarkEnd w:id="38"/>
      <w:bookmarkEnd w:id="39"/>
      <w:bookmarkEnd w:id="40"/>
      <w:bookmarkEnd w:id="41"/>
      <w:bookmarkEnd w:id="42"/>
      <w:ins w:id="375" w:author="admin" w:date="2020-03-26T08:33:00Z">
        <w:r>
          <w:rPr>
            <w:rFonts w:hint="eastAsia"/>
          </w:rPr>
          <w:t>系统设计要求</w:t>
        </w:r>
      </w:ins>
    </w:p>
    <w:p>
      <w:pPr>
        <w:pStyle w:val="6"/>
        <w:rPr>
          <w:ins w:id="376" w:author="admin" w:date="2020-03-26T21:08:00Z"/>
        </w:rPr>
      </w:pPr>
      <w:ins w:id="377" w:author="admin" w:date="2020-03-26T21:08:00Z">
        <w:r>
          <w:rPr>
            <w:rFonts w:hint="eastAsia"/>
          </w:rPr>
          <w:t>要求智能窗帘系统实现以下功能。</w:t>
        </w:r>
      </w:ins>
    </w:p>
    <w:p>
      <w:pPr>
        <w:pStyle w:val="6"/>
        <w:ind w:firstLineChars="0"/>
        <w:rPr>
          <w:ins w:id="378" w:author="admin" w:date="2020-03-26T21:16:00Z"/>
        </w:rPr>
      </w:pPr>
      <w:ins w:id="379" w:author="admin" w:date="2020-03-26T21:39:00Z">
        <w:r>
          <w:rPr/>
          <w:t>（1）</w:t>
        </w:r>
      </w:ins>
      <w:ins w:id="380" w:author="admin" w:date="2020-03-26T21:16:00Z">
        <w:r>
          <w:rPr>
            <w:rFonts w:hint="eastAsia"/>
          </w:rPr>
          <w:t>窗帘自动打开、关闭：</w:t>
        </w:r>
      </w:ins>
      <w:ins w:id="381" w:author="admin" w:date="2020-03-26T21:37:00Z">
        <w:r>
          <w:rPr>
            <w:rFonts w:hint="eastAsia"/>
          </w:rPr>
          <w:t>在智能模式下，</w:t>
        </w:r>
      </w:ins>
      <w:ins w:id="382" w:author="admin" w:date="2020-03-26T21:38:00Z">
        <w:r>
          <w:rPr>
            <w:rFonts w:hint="eastAsia"/>
          </w:rPr>
          <w:t>STM</w:t>
        </w:r>
      </w:ins>
      <w:ins w:id="383" w:author="admin" w:date="2020-03-26T21:38:00Z">
        <w:r>
          <w:rPr/>
          <w:t>32</w:t>
        </w:r>
      </w:ins>
      <w:ins w:id="384" w:author="admin" w:date="2020-03-26T21:38:00Z">
        <w:r>
          <w:rPr>
            <w:rFonts w:hint="eastAsia"/>
          </w:rPr>
          <w:t>单片机会根据</w:t>
        </w:r>
      </w:ins>
      <w:ins w:id="385" w:author="admin" w:date="2020-03-26T21:51:00Z">
        <w:r>
          <w:rPr>
            <w:rFonts w:hint="eastAsia"/>
          </w:rPr>
          <w:t>外界</w:t>
        </w:r>
      </w:ins>
      <w:ins w:id="386" w:author="admin" w:date="2020-03-26T21:52:00Z">
        <w:r>
          <w:rPr>
            <w:rFonts w:hint="eastAsia"/>
          </w:rPr>
          <w:t>光线</w:t>
        </w:r>
      </w:ins>
      <w:ins w:id="387" w:author="admin" w:date="2020-03-26T21:39:00Z">
        <w:r>
          <w:rPr>
            <w:rFonts w:hint="eastAsia"/>
          </w:rPr>
          <w:t>强度、</w:t>
        </w:r>
      </w:ins>
      <w:ins w:id="388" w:author="admin" w:date="2020-03-26T21:52:00Z">
        <w:r>
          <w:rPr>
            <w:rFonts w:hint="eastAsia"/>
          </w:rPr>
          <w:t>当前</w:t>
        </w:r>
      </w:ins>
      <w:ins w:id="389" w:author="admin" w:date="2020-03-26T21:39:00Z">
        <w:r>
          <w:rPr>
            <w:rFonts w:hint="eastAsia"/>
          </w:rPr>
          <w:t>所处的时间段、</w:t>
        </w:r>
      </w:ins>
      <w:ins w:id="390" w:author="admin" w:date="2020-03-26T21:40:00Z">
        <w:r>
          <w:rPr>
            <w:rFonts w:hint="eastAsia"/>
          </w:rPr>
          <w:t>用户设置的光照阈值，结合三者的情况，自动去</w:t>
        </w:r>
      </w:ins>
      <w:ins w:id="391" w:author="admin" w:date="2020-03-26T21:41:00Z">
        <w:r>
          <w:rPr>
            <w:rFonts w:hint="eastAsia"/>
          </w:rPr>
          <w:t>控制窗帘的开/关。无须人为调节，</w:t>
        </w:r>
      </w:ins>
      <w:ins w:id="392" w:author="admin" w:date="2020-03-26T21:42:00Z">
        <w:r>
          <w:rPr>
            <w:rFonts w:hint="eastAsia"/>
          </w:rPr>
          <w:t>便能达到</w:t>
        </w:r>
      </w:ins>
      <w:ins w:id="393" w:author="admin" w:date="2020-03-26T21:46:00Z">
        <w:r>
          <w:rPr>
            <w:rFonts w:hint="eastAsia"/>
          </w:rPr>
          <w:t>动态</w:t>
        </w:r>
      </w:ins>
      <w:ins w:id="394" w:author="admin" w:date="2020-03-26T21:45:00Z">
        <w:r>
          <w:rPr>
            <w:rFonts w:hint="eastAsia"/>
          </w:rPr>
          <w:t>调节室内的</w:t>
        </w:r>
      </w:ins>
      <w:ins w:id="395" w:author="admin" w:date="2020-03-26T21:52:00Z">
        <w:r>
          <w:rPr>
            <w:rFonts w:hint="eastAsia"/>
          </w:rPr>
          <w:t>亮度</w:t>
        </w:r>
      </w:ins>
      <w:ins w:id="396" w:author="admin" w:date="2020-03-26T21:46:00Z">
        <w:r>
          <w:rPr>
            <w:rFonts w:hint="eastAsia"/>
          </w:rPr>
          <w:t>，</w:t>
        </w:r>
      </w:ins>
      <w:ins w:id="397" w:author="admin" w:date="2020-03-26T21:52:00Z">
        <w:r>
          <w:rPr>
            <w:rFonts w:hint="eastAsia"/>
          </w:rPr>
          <w:t>保证用户由良好的体验。</w:t>
        </w:r>
      </w:ins>
    </w:p>
    <w:p>
      <w:pPr>
        <w:pStyle w:val="6"/>
        <w:ind w:firstLineChars="0"/>
        <w:rPr>
          <w:ins w:id="398" w:author="admin" w:date="2020-03-26T21:34:00Z"/>
        </w:rPr>
      </w:pPr>
      <w:ins w:id="399" w:author="admin" w:date="2020-03-27T08:32:00Z">
        <w:r>
          <w:rPr/>
          <w:t>（2）</w:t>
        </w:r>
      </w:ins>
      <w:ins w:id="400" w:author="admin" w:date="2020-03-26T21:19:00Z">
        <w:r>
          <w:rPr>
            <w:rFonts w:hint="eastAsia"/>
          </w:rPr>
          <w:t>手动控制窗帘</w:t>
        </w:r>
      </w:ins>
      <w:ins w:id="401" w:author="admin" w:date="2020-03-26T21:27:00Z">
        <w:r>
          <w:rPr>
            <w:rFonts w:hint="eastAsia"/>
          </w:rPr>
          <w:t>开/关</w:t>
        </w:r>
      </w:ins>
      <w:ins w:id="402" w:author="admin" w:date="2020-03-26T21:21:00Z">
        <w:r>
          <w:rPr>
            <w:rFonts w:hint="eastAsia"/>
          </w:rPr>
          <w:t>功能：</w:t>
        </w:r>
      </w:ins>
      <w:ins w:id="403" w:author="admin" w:date="2020-03-27T08:30:00Z">
        <w:r>
          <w:rPr>
            <w:rFonts w:hint="eastAsia"/>
          </w:rPr>
          <w:t>在手动模式下，</w:t>
        </w:r>
      </w:ins>
      <w:ins w:id="404" w:author="admin" w:date="2020-03-27T08:31:00Z">
        <w:r>
          <w:rPr>
            <w:rFonts w:hint="eastAsia"/>
          </w:rPr>
          <w:t>用户根据自身的需要，可以随时选择打开</w:t>
        </w:r>
      </w:ins>
      <w:ins w:id="405" w:author="admin" w:date="2020-03-27T08:35:00Z">
        <w:r>
          <w:rPr>
            <w:rFonts w:hint="eastAsia"/>
          </w:rPr>
          <w:t>/</w:t>
        </w:r>
      </w:ins>
      <w:ins w:id="406" w:author="admin" w:date="2020-03-27T08:31:00Z">
        <w:r>
          <w:rPr>
            <w:rFonts w:hint="eastAsia"/>
          </w:rPr>
          <w:t>关闭窗帘，只需在触摸屏</w:t>
        </w:r>
      </w:ins>
      <w:ins w:id="407" w:author="admin" w:date="2020-03-27T08:51:00Z">
        <w:r>
          <w:rPr>
            <w:rFonts w:hint="eastAsia"/>
          </w:rPr>
          <w:t>或者微信端上轻轻一点</w:t>
        </w:r>
      </w:ins>
      <w:ins w:id="408" w:author="admin" w:date="2020-03-27T08:31:00Z">
        <w:r>
          <w:rPr>
            <w:rFonts w:hint="eastAsia"/>
          </w:rPr>
          <w:t>，</w:t>
        </w:r>
      </w:ins>
      <w:ins w:id="409" w:author="admin" w:date="2020-03-27T08:34:00Z">
        <w:r>
          <w:rPr>
            <w:rFonts w:hint="eastAsia"/>
          </w:rPr>
          <w:t>窗帘</w:t>
        </w:r>
      </w:ins>
      <w:ins w:id="410" w:author="admin" w:date="2020-03-27T08:35:00Z">
        <w:r>
          <w:rPr>
            <w:rFonts w:hint="eastAsia"/>
          </w:rPr>
          <w:t>就会</w:t>
        </w:r>
      </w:ins>
      <w:ins w:id="411" w:author="admin" w:date="2020-03-27T08:34:00Z">
        <w:r>
          <w:rPr>
            <w:rFonts w:hint="eastAsia"/>
          </w:rPr>
          <w:t>打开</w:t>
        </w:r>
      </w:ins>
      <w:ins w:id="412" w:author="admin" w:date="2020-03-27T08:35:00Z">
        <w:r>
          <w:rPr>
            <w:rFonts w:hint="eastAsia"/>
          </w:rPr>
          <w:t>/关闭</w:t>
        </w:r>
      </w:ins>
      <w:ins w:id="413" w:author="admin" w:date="2020-03-27T08:41:00Z">
        <w:r>
          <w:rPr>
            <w:rFonts w:hint="eastAsia"/>
          </w:rPr>
          <w:t>。</w:t>
        </w:r>
      </w:ins>
    </w:p>
    <w:p>
      <w:pPr>
        <w:pStyle w:val="6"/>
        <w:rPr>
          <w:ins w:id="414" w:author="admin" w:date="2020-03-26T21:21:00Z"/>
          <w:rFonts w:hint="eastAsia"/>
        </w:rPr>
      </w:pPr>
      <w:ins w:id="415" w:author="admin" w:date="2020-03-27T08:46:00Z">
        <w:r>
          <w:rPr>
            <w:rFonts w:hint="eastAsia"/>
          </w:rPr>
          <w:t>（3）</w:t>
        </w:r>
      </w:ins>
      <w:ins w:id="416" w:author="admin" w:date="2020-03-26T21:34:00Z">
        <w:r>
          <w:rPr>
            <w:rFonts w:hint="eastAsia"/>
          </w:rPr>
          <w:t>模式切换功能：</w:t>
        </w:r>
      </w:ins>
      <w:ins w:id="417" w:author="admin" w:date="2020-03-27T08:42:00Z">
        <w:r>
          <w:rPr>
            <w:rFonts w:hint="eastAsia"/>
          </w:rPr>
          <w:t>智能窗帘系统</w:t>
        </w:r>
      </w:ins>
      <w:ins w:id="418" w:author="admin" w:date="2020-03-27T20:30:00Z">
        <w:r>
          <w:rPr>
            <w:rFonts w:hint="eastAsia"/>
          </w:rPr>
          <w:t>需</w:t>
        </w:r>
      </w:ins>
      <w:ins w:id="419" w:author="admin" w:date="2020-03-27T08:42:00Z">
        <w:r>
          <w:rPr>
            <w:rFonts w:hint="eastAsia"/>
          </w:rPr>
          <w:t>有</w:t>
        </w:r>
      </w:ins>
      <w:ins w:id="420" w:author="admin" w:date="2020-03-27T08:43:00Z">
        <w:r>
          <w:rPr>
            <w:rFonts w:hint="eastAsia"/>
          </w:rPr>
          <w:t>两种模式，分别是智能模式、手动模式</w:t>
        </w:r>
      </w:ins>
      <w:ins w:id="421" w:author="admin" w:date="2020-03-27T20:33:00Z">
        <w:r>
          <w:rPr/>
          <w:t>。</w:t>
        </w:r>
      </w:ins>
      <w:ins w:id="422" w:author="admin" w:date="2020-03-27T20:33:00Z">
        <w:r>
          <w:rPr>
            <w:rFonts w:hint="eastAsia"/>
          </w:rPr>
          <w:t>当系统处于智能模式时，会根据传感器</w:t>
        </w:r>
      </w:ins>
      <w:ins w:id="423" w:author="admin" w:date="2020-03-27T20:34:00Z">
        <w:r>
          <w:rPr>
            <w:rFonts w:hint="eastAsia"/>
          </w:rPr>
          <w:t>采集的数据，自动控制窗帘开关</w:t>
        </w:r>
      </w:ins>
      <w:ins w:id="424" w:author="admin" w:date="2020-03-27T08:46:00Z">
        <w:r>
          <w:rPr>
            <w:rFonts w:hint="eastAsia"/>
          </w:rPr>
          <w:t>。</w:t>
        </w:r>
      </w:ins>
      <w:ins w:id="425" w:author="admin" w:date="2020-03-27T20:36:00Z">
        <w:r>
          <w:rPr>
            <w:rFonts w:hint="eastAsia"/>
          </w:rPr>
          <w:t>当</w:t>
        </w:r>
      </w:ins>
      <w:ins w:id="426" w:author="admin" w:date="2020-03-27T20:37:00Z">
        <w:r>
          <w:rPr>
            <w:rFonts w:hint="eastAsia"/>
          </w:rPr>
          <w:t>系统处于手动模式时，由用户</w:t>
        </w:r>
      </w:ins>
      <w:ins w:id="427" w:author="admin" w:date="2020-03-27T20:38:00Z">
        <w:r>
          <w:rPr>
            <w:rFonts w:hint="eastAsia"/>
          </w:rPr>
          <w:t>自行决定窗帘的开与关。</w:t>
        </w:r>
      </w:ins>
    </w:p>
    <w:p>
      <w:pPr>
        <w:pStyle w:val="6"/>
        <w:ind w:left="1"/>
        <w:rPr>
          <w:ins w:id="428" w:author="admin" w:date="2020-03-26T21:21:00Z"/>
        </w:rPr>
      </w:pPr>
      <w:ins w:id="429" w:author="admin" w:date="2020-03-27T08:54:00Z">
        <w:r>
          <w:rPr>
            <w:rFonts w:hint="eastAsia"/>
          </w:rPr>
          <w:t>（4）</w:t>
        </w:r>
      </w:ins>
      <w:ins w:id="430" w:author="admin" w:date="2020-03-26T21:21:00Z">
        <w:r>
          <w:rPr>
            <w:rFonts w:hint="eastAsia"/>
          </w:rPr>
          <w:t>定时控制功能：</w:t>
        </w:r>
      </w:ins>
      <w:ins w:id="431" w:author="admin" w:date="2020-03-27T20:46:00Z">
        <w:r>
          <w:rPr>
            <w:rFonts w:hint="eastAsia"/>
          </w:rPr>
          <w:t>系统给用户提供</w:t>
        </w:r>
      </w:ins>
      <w:ins w:id="432" w:author="admin" w:date="2020-03-27T20:47:00Z">
        <w:r>
          <w:rPr>
            <w:rFonts w:hint="eastAsia"/>
          </w:rPr>
          <w:t>年、月、日、时、分、秒</w:t>
        </w:r>
      </w:ins>
      <w:ins w:id="433" w:author="admin" w:date="2020-03-27T20:48:00Z">
        <w:r>
          <w:rPr>
            <w:rFonts w:hint="eastAsia"/>
          </w:rPr>
          <w:t>、</w:t>
        </w:r>
      </w:ins>
      <w:ins w:id="434" w:author="admin" w:date="2020-03-27T20:47:00Z">
        <w:r>
          <w:rPr>
            <w:rFonts w:hint="eastAsia"/>
          </w:rPr>
          <w:t>窗帘开/关的选择</w:t>
        </w:r>
      </w:ins>
      <w:ins w:id="435" w:author="admin" w:date="2020-03-27T20:48:00Z">
        <w:r>
          <w:rPr>
            <w:rFonts w:hint="eastAsia"/>
          </w:rPr>
          <w:t>，让用户可以设置窗帘</w:t>
        </w:r>
      </w:ins>
      <w:ins w:id="436" w:author="admin" w:date="2020-03-27T20:57:00Z">
        <w:r>
          <w:rPr>
            <w:rFonts w:hint="eastAsia"/>
          </w:rPr>
          <w:t>在未来某个时间点的</w:t>
        </w:r>
      </w:ins>
      <w:ins w:id="437" w:author="admin" w:date="2020-03-27T20:48:00Z">
        <w:r>
          <w:rPr>
            <w:rFonts w:hint="eastAsia"/>
          </w:rPr>
          <w:t>状态是开还是关，当用户设置的时间</w:t>
        </w:r>
      </w:ins>
      <w:ins w:id="438" w:author="admin" w:date="2020-03-27T20:49:00Z">
        <w:r>
          <w:rPr>
            <w:rFonts w:hint="eastAsia"/>
          </w:rPr>
          <w:t>有误，如设置的时间是已经过去的</w:t>
        </w:r>
      </w:ins>
      <w:ins w:id="439" w:author="admin" w:date="2020-03-27T20:50:00Z">
        <w:r>
          <w:rPr>
            <w:rFonts w:hint="eastAsia"/>
          </w:rPr>
          <w:t>、没有选择窗帘状态等，在屏幕上显示出对应</w:t>
        </w:r>
      </w:ins>
      <w:ins w:id="440" w:author="admin" w:date="2020-03-27T20:51:00Z">
        <w:r>
          <w:rPr>
            <w:rFonts w:hint="eastAsia"/>
          </w:rPr>
          <w:t>错误的提示，</w:t>
        </w:r>
      </w:ins>
      <w:ins w:id="441" w:author="admin" w:date="2020-03-27T20:57:00Z">
        <w:r>
          <w:rPr>
            <w:rFonts w:hint="eastAsia"/>
          </w:rPr>
          <w:t>用户可重新进行设置。</w:t>
        </w:r>
      </w:ins>
    </w:p>
    <w:p>
      <w:pPr>
        <w:pStyle w:val="6"/>
        <w:numPr>
          <w:ilvl w:val="0"/>
          <w:numId w:val="0"/>
        </w:numPr>
        <w:ind w:firstLine="480" w:firstLineChars="200"/>
        <w:rPr>
          <w:ins w:id="442" w:author="admin" w:date="2020-03-26T21:31:00Z"/>
        </w:rPr>
      </w:pPr>
      <w:ins w:id="443" w:author="admin" w:date="2020-03-27T21:34:00Z">
        <w:r>
          <w:rPr>
            <w:rFonts w:hint="eastAsia"/>
          </w:rPr>
          <w:t>（5）</w:t>
        </w:r>
      </w:ins>
      <w:ins w:id="444" w:author="admin" w:date="2020-03-26T21:31:00Z">
        <w:r>
          <w:rPr>
            <w:rFonts w:hint="eastAsia"/>
          </w:rPr>
          <w:t>夜晚蜂鸣器</w:t>
        </w:r>
      </w:ins>
      <w:ins w:id="445" w:author="admin" w:date="2020-03-27T08:54:00Z">
        <w:r>
          <w:rPr>
            <w:rFonts w:hint="eastAsia"/>
          </w:rPr>
          <w:t>、温度</w:t>
        </w:r>
      </w:ins>
      <w:ins w:id="446" w:author="admin" w:date="2020-03-26T21:31:00Z">
        <w:r>
          <w:rPr>
            <w:rFonts w:hint="eastAsia"/>
          </w:rPr>
          <w:t>警报功能：</w:t>
        </w:r>
      </w:ins>
      <w:ins w:id="447" w:author="admin" w:date="2020-03-27T20:59:00Z">
        <w:r>
          <w:rPr>
            <w:rFonts w:hint="eastAsia"/>
          </w:rPr>
          <w:t>智能窗帘系统具备一定的</w:t>
        </w:r>
      </w:ins>
      <w:ins w:id="448" w:author="admin" w:date="2020-03-27T21:00:00Z">
        <w:r>
          <w:rPr>
            <w:rFonts w:hint="eastAsia"/>
          </w:rPr>
          <w:t>安防作用，</w:t>
        </w:r>
      </w:ins>
      <w:ins w:id="449" w:author="admin" w:date="2020-03-27T21:01:00Z">
        <w:r>
          <w:rPr>
            <w:rFonts w:hint="eastAsia"/>
          </w:rPr>
          <w:t>在</w:t>
        </w:r>
      </w:ins>
      <w:ins w:id="450" w:author="admin" w:date="2020-03-27T21:02:00Z">
        <w:r>
          <w:rPr>
            <w:rFonts w:hint="eastAsia"/>
          </w:rPr>
          <w:t>夜晚</w:t>
        </w:r>
      </w:ins>
      <w:ins w:id="451" w:author="admin" w:date="2020-03-27T21:03:00Z">
        <w:r>
          <w:rPr>
            <w:rFonts w:hint="eastAsia"/>
          </w:rPr>
          <w:t>期间</w:t>
        </w:r>
      </w:ins>
      <w:ins w:id="452" w:author="admin" w:date="2020-03-27T21:02:00Z">
        <w:r>
          <w:rPr>
            <w:rFonts w:hint="eastAsia"/>
          </w:rPr>
          <w:t>(00：00</w:t>
        </w:r>
      </w:ins>
      <w:ins w:id="453" w:author="admin" w:date="2020-03-27T21:02:00Z">
        <w:r>
          <w:rPr/>
          <w:t>—</w:t>
        </w:r>
      </w:ins>
      <w:ins w:id="454" w:author="admin" w:date="2020-03-27T21:02:00Z">
        <w:r>
          <w:rPr>
            <w:rFonts w:hint="eastAsia"/>
          </w:rPr>
          <w:t>06：00</w:t>
        </w:r>
      </w:ins>
      <w:ins w:id="455" w:author="admin" w:date="2020-03-27T21:02:00Z">
        <w:r>
          <w:rPr/>
          <w:t>)</w:t>
        </w:r>
      </w:ins>
      <w:ins w:id="456" w:author="admin" w:date="2020-03-27T21:03:00Z">
        <w:r>
          <w:rPr/>
          <w:t>，</w:t>
        </w:r>
      </w:ins>
      <w:ins w:id="457" w:author="admin" w:date="2020-03-27T21:03:00Z">
        <w:r>
          <w:rPr>
            <w:rFonts w:hint="eastAsia"/>
          </w:rPr>
          <w:t>红外传感器会</w:t>
        </w:r>
      </w:ins>
      <w:ins w:id="458" w:author="admin" w:date="2020-03-27T21:26:00Z">
        <w:r>
          <w:rPr>
            <w:rFonts w:hint="eastAsia"/>
          </w:rPr>
          <w:t>检测</w:t>
        </w:r>
      </w:ins>
      <w:ins w:id="459" w:author="admin" w:date="2020-03-27T21:27:00Z">
        <w:r>
          <w:rPr>
            <w:rFonts w:hint="eastAsia"/>
          </w:rPr>
          <w:t>是否有</w:t>
        </w:r>
      </w:ins>
      <w:ins w:id="460" w:author="◉‿◉ [2]" w:date="2020-04-20T19:36:40Z">
        <w:r>
          <w:rPr>
            <w:rFonts w:hint="eastAsia"/>
            <w:lang w:val="en-US" w:eastAsia="zh-CN"/>
          </w:rPr>
          <w:t>外部</w:t>
        </w:r>
      </w:ins>
      <w:ins w:id="461" w:author="admin" w:date="2020-03-27T21:27:00Z">
        <w:r>
          <w:rPr>
            <w:rFonts w:hint="eastAsia"/>
          </w:rPr>
          <w:t>人</w:t>
        </w:r>
      </w:ins>
      <w:ins w:id="462" w:author="◉‿◉ [2]" w:date="2020-04-20T19:36:52Z">
        <w:r>
          <w:rPr>
            <w:rFonts w:hint="eastAsia"/>
            <w:lang w:val="en-US" w:eastAsia="zh-CN"/>
          </w:rPr>
          <w:t>员</w:t>
        </w:r>
      </w:ins>
      <w:ins w:id="463" w:author="admin" w:date="2020-03-27T21:28:00Z">
        <w:r>
          <w:rPr>
            <w:rFonts w:hint="eastAsia"/>
          </w:rPr>
          <w:t>从窗户</w:t>
        </w:r>
      </w:ins>
      <w:ins w:id="464" w:author="admin" w:date="2020-03-27T21:27:00Z">
        <w:r>
          <w:rPr>
            <w:rFonts w:hint="eastAsia"/>
          </w:rPr>
          <w:t>入侵</w:t>
        </w:r>
      </w:ins>
      <w:ins w:id="465" w:author="admin" w:date="2020-03-27T21:33:00Z">
        <w:r>
          <w:rPr>
            <w:rFonts w:hint="eastAsia"/>
          </w:rPr>
          <w:t>。</w:t>
        </w:r>
      </w:ins>
      <w:ins w:id="466" w:author="◉‿◉ [2]" w:date="2020-04-20T19:37:30Z">
        <w:r>
          <w:rPr>
            <w:rFonts w:hint="eastAsia"/>
            <w:lang w:val="en-US" w:eastAsia="zh-CN"/>
          </w:rPr>
          <w:t>当</w:t>
        </w:r>
      </w:ins>
      <w:ins w:id="467" w:author="◉‿◉ [2]" w:date="2020-04-20T19:37:34Z">
        <w:r>
          <w:rPr>
            <w:rFonts w:hint="eastAsia"/>
            <w:lang w:val="en-US" w:eastAsia="zh-CN"/>
          </w:rPr>
          <w:t>红外</w:t>
        </w:r>
      </w:ins>
      <w:ins w:id="468" w:author="◉‿◉ [2]" w:date="2020-04-20T19:37:38Z">
        <w:r>
          <w:rPr>
            <w:rFonts w:hint="eastAsia"/>
            <w:lang w:val="en-US" w:eastAsia="zh-CN"/>
          </w:rPr>
          <w:t>感应</w:t>
        </w:r>
      </w:ins>
      <w:ins w:id="469" w:author="◉‿◉ [2]" w:date="2020-04-20T19:37:16Z">
        <w:r>
          <w:rPr>
            <w:rFonts w:hint="eastAsia"/>
            <w:lang w:val="en-US" w:eastAsia="zh-CN"/>
          </w:rPr>
          <w:t>到</w:t>
        </w:r>
      </w:ins>
      <w:ins w:id="470" w:author="admin" w:date="2020-03-27T21:32:00Z">
        <w:r>
          <w:rPr>
            <w:rFonts w:hint="eastAsia"/>
          </w:rPr>
          <w:t>时，</w:t>
        </w:r>
      </w:ins>
      <w:ins w:id="471" w:author="admin" w:date="2020-03-27T21:33:00Z">
        <w:r>
          <w:rPr>
            <w:rFonts w:hint="eastAsia"/>
          </w:rPr>
          <w:t>蜂鸣器会响起，</w:t>
        </w:r>
      </w:ins>
      <w:ins w:id="472" w:author="◉‿◉ [2]" w:date="2020-04-21T21:38:35Z">
        <w:r>
          <w:rPr>
            <w:rFonts w:hint="eastAsia"/>
            <w:lang w:val="en-US" w:eastAsia="zh-CN"/>
          </w:rPr>
          <w:t>向</w:t>
        </w:r>
      </w:ins>
      <w:ins w:id="473" w:author="admin" w:date="2020-03-27T21:33:00Z">
        <w:r>
          <w:rPr>
            <w:rFonts w:hint="eastAsia"/>
          </w:rPr>
          <w:t>入侵者</w:t>
        </w:r>
      </w:ins>
      <w:ins w:id="474" w:author="◉‿◉ [2]" w:date="2020-04-21T21:38:39Z">
        <w:r>
          <w:rPr>
            <w:rFonts w:hint="eastAsia"/>
            <w:lang w:val="en-US" w:eastAsia="zh-CN"/>
          </w:rPr>
          <w:t>发出</w:t>
        </w:r>
      </w:ins>
      <w:ins w:id="475" w:author="admin" w:date="2020-03-27T21:39:00Z">
        <w:r>
          <w:rPr>
            <w:rFonts w:hint="eastAsia"/>
          </w:rPr>
          <w:t>警告</w:t>
        </w:r>
      </w:ins>
      <w:ins w:id="476" w:author="admin" w:date="2020-03-27T21:33:00Z">
        <w:r>
          <w:rPr>
            <w:rFonts w:hint="eastAsia"/>
          </w:rPr>
          <w:t>。</w:t>
        </w:r>
      </w:ins>
      <w:ins w:id="477" w:author="admin" w:date="2020-03-28T08:18:00Z">
        <w:r>
          <w:rPr>
            <w:rFonts w:hint="eastAsia"/>
          </w:rPr>
          <w:t>同时DHT</w:t>
        </w:r>
      </w:ins>
      <w:ins w:id="478" w:author="admin" w:date="2020-03-28T08:18:00Z">
        <w:r>
          <w:rPr/>
          <w:t>11</w:t>
        </w:r>
      </w:ins>
      <w:ins w:id="479" w:author="admin" w:date="2020-03-28T08:18:00Z">
        <w:r>
          <w:rPr>
            <w:rFonts w:hint="eastAsia"/>
          </w:rPr>
          <w:t>传感器检测室内温度，</w:t>
        </w:r>
      </w:ins>
      <w:ins w:id="480" w:author="admin" w:date="2020-03-28T08:19:00Z">
        <w:r>
          <w:rPr>
            <w:rFonts w:hint="eastAsia"/>
          </w:rPr>
          <w:t>如果温度过高，且持续一段时间，</w:t>
        </w:r>
      </w:ins>
      <w:ins w:id="481" w:author="admin" w:date="2020-03-28T08:21:00Z">
        <w:r>
          <w:rPr>
            <w:rFonts w:hint="eastAsia"/>
          </w:rPr>
          <w:t>将</w:t>
        </w:r>
      </w:ins>
      <w:ins w:id="482" w:author="admin" w:date="2020-03-28T08:23:00Z">
        <w:r>
          <w:rPr>
            <w:rFonts w:hint="eastAsia"/>
          </w:rPr>
          <w:t>会通过</w:t>
        </w:r>
      </w:ins>
      <w:ins w:id="483" w:author="admin" w:date="2020-03-28T08:25:00Z">
        <w:r>
          <w:rPr>
            <w:rFonts w:hint="eastAsia"/>
          </w:rPr>
          <w:t>设备</w:t>
        </w:r>
      </w:ins>
      <w:ins w:id="484" w:author="admin" w:date="2020-03-28T08:23:00Z">
        <w:r>
          <w:rPr>
            <w:rFonts w:hint="eastAsia"/>
          </w:rPr>
          <w:t>绑定的</w:t>
        </w:r>
      </w:ins>
      <w:ins w:id="485" w:author="admin" w:date="2020-03-28T08:25:00Z">
        <w:r>
          <w:rPr>
            <w:rFonts w:hint="eastAsia"/>
          </w:rPr>
          <w:t>报警方式及时通知用户</w:t>
        </w:r>
      </w:ins>
      <w:ins w:id="486" w:author="admin" w:date="2020-03-28T08:26:00Z">
        <w:r>
          <w:rPr>
            <w:rFonts w:hint="eastAsia"/>
          </w:rPr>
          <w:t>异常情况。</w:t>
        </w:r>
      </w:ins>
    </w:p>
    <w:p>
      <w:pPr>
        <w:pStyle w:val="6"/>
        <w:numPr>
          <w:ilvl w:val="0"/>
          <w:numId w:val="0"/>
        </w:numPr>
        <w:ind w:firstLine="480" w:firstLineChars="200"/>
        <w:rPr>
          <w:ins w:id="487" w:author="admin" w:date="2020-03-26T21:34:00Z"/>
        </w:rPr>
      </w:pPr>
      <w:ins w:id="488" w:author="admin" w:date="2020-03-27T21:48:00Z">
        <w:r>
          <w:rPr>
            <w:rFonts w:hint="eastAsia"/>
          </w:rPr>
          <w:t>（6）</w:t>
        </w:r>
      </w:ins>
      <w:ins w:id="489" w:author="admin" w:date="2020-03-27T21:42:00Z">
        <w:r>
          <w:rPr>
            <w:rFonts w:hint="eastAsia"/>
          </w:rPr>
          <w:t>液晶屏</w:t>
        </w:r>
      </w:ins>
      <w:ins w:id="490" w:author="admin" w:date="2020-03-26T21:33:00Z">
        <w:r>
          <w:rPr>
            <w:rFonts w:hint="eastAsia"/>
          </w:rPr>
          <w:t>实时</w:t>
        </w:r>
      </w:ins>
      <w:ins w:id="491" w:author="admin" w:date="2020-03-26T21:31:00Z">
        <w:r>
          <w:rPr>
            <w:rFonts w:hint="eastAsia"/>
          </w:rPr>
          <w:t>显示</w:t>
        </w:r>
      </w:ins>
      <w:ins w:id="492" w:author="admin" w:date="2020-03-27T21:46:00Z">
        <w:r>
          <w:rPr>
            <w:rFonts w:hint="eastAsia"/>
          </w:rPr>
          <w:t>传感器数据</w:t>
        </w:r>
      </w:ins>
      <w:ins w:id="493" w:author="admin" w:date="2020-03-26T21:31:00Z">
        <w:r>
          <w:rPr>
            <w:rFonts w:hint="eastAsia"/>
          </w:rPr>
          <w:t>：</w:t>
        </w:r>
      </w:ins>
      <w:ins w:id="494" w:author="admin" w:date="2020-03-27T21:46:00Z">
        <w:r>
          <w:rPr>
            <w:rFonts w:hint="eastAsia"/>
          </w:rPr>
          <w:t>在液晶屏上</w:t>
        </w:r>
      </w:ins>
      <w:ins w:id="495" w:author="admin" w:date="2020-03-27T21:50:00Z">
        <w:r>
          <w:rPr>
            <w:rFonts w:hint="eastAsia"/>
          </w:rPr>
          <w:t>每十秒动态刷新</w:t>
        </w:r>
      </w:ins>
      <w:ins w:id="496" w:author="admin" w:date="2020-03-27T21:46:00Z">
        <w:r>
          <w:rPr>
            <w:rFonts w:hint="eastAsia"/>
          </w:rPr>
          <w:t>温度、湿度、光照强度</w:t>
        </w:r>
      </w:ins>
      <w:ins w:id="497" w:author="admin" w:date="2020-03-27T21:50:00Z">
        <w:r>
          <w:rPr>
            <w:rFonts w:hint="eastAsia"/>
          </w:rPr>
          <w:t>等数据</w:t>
        </w:r>
      </w:ins>
      <w:ins w:id="498" w:author="admin" w:date="2020-03-27T21:49:00Z">
        <w:r>
          <w:rPr>
            <w:rFonts w:hint="eastAsia"/>
          </w:rPr>
          <w:t>，</w:t>
        </w:r>
      </w:ins>
      <w:ins w:id="499" w:author="admin" w:date="2020-03-27T21:51:00Z">
        <w:r>
          <w:rPr>
            <w:rFonts w:hint="eastAsia"/>
          </w:rPr>
          <w:t>实时更新窗帘、控制按钮等状态</w:t>
        </w:r>
      </w:ins>
      <w:ins w:id="500" w:author="admin" w:date="2020-03-27T21:52:00Z">
        <w:r>
          <w:rPr>
            <w:rFonts w:hint="eastAsia"/>
          </w:rPr>
          <w:t>。通过</w:t>
        </w:r>
      </w:ins>
      <w:ins w:id="501" w:author="admin" w:date="2020-03-27T21:53:00Z">
        <w:r>
          <w:rPr>
            <w:rFonts w:hint="eastAsia"/>
          </w:rPr>
          <w:t>查看</w:t>
        </w:r>
      </w:ins>
      <w:ins w:id="502" w:author="admin" w:date="2020-03-28T08:31:00Z">
        <w:r>
          <w:rPr>
            <w:rFonts w:hint="eastAsia"/>
          </w:rPr>
          <w:t>简洁的</w:t>
        </w:r>
      </w:ins>
      <w:ins w:id="503" w:author="admin" w:date="2020-03-27T21:53:00Z">
        <w:r>
          <w:rPr>
            <w:rFonts w:hint="eastAsia"/>
          </w:rPr>
          <w:t>界面</w:t>
        </w:r>
      </w:ins>
      <w:ins w:id="504" w:author="admin" w:date="2020-03-27T21:54:00Z">
        <w:r>
          <w:rPr>
            <w:rFonts w:hint="eastAsia"/>
          </w:rPr>
          <w:t>不仅</w:t>
        </w:r>
      </w:ins>
      <w:ins w:id="505" w:author="admin" w:date="2020-03-27T21:56:00Z">
        <w:r>
          <w:rPr>
            <w:rFonts w:hint="eastAsia"/>
          </w:rPr>
          <w:t>能</w:t>
        </w:r>
      </w:ins>
      <w:ins w:id="506" w:author="admin" w:date="2020-03-27T21:55:00Z">
        <w:r>
          <w:rPr>
            <w:rFonts w:hint="eastAsia"/>
          </w:rPr>
          <w:t>了解到当前</w:t>
        </w:r>
      </w:ins>
      <w:ins w:id="507" w:author="admin" w:date="2020-03-27T21:54:00Z">
        <w:r>
          <w:rPr>
            <w:rFonts w:hint="eastAsia"/>
          </w:rPr>
          <w:t>窗帘</w:t>
        </w:r>
      </w:ins>
      <w:ins w:id="508" w:author="admin" w:date="2020-03-27T21:55:00Z">
        <w:r>
          <w:rPr>
            <w:rFonts w:hint="eastAsia"/>
          </w:rPr>
          <w:t>的</w:t>
        </w:r>
      </w:ins>
      <w:ins w:id="509" w:author="admin" w:date="2020-03-28T08:29:00Z">
        <w:r>
          <w:rPr>
            <w:rFonts w:hint="eastAsia"/>
          </w:rPr>
          <w:t>状态</w:t>
        </w:r>
      </w:ins>
      <w:ins w:id="510" w:author="admin" w:date="2020-03-27T21:55:00Z">
        <w:r>
          <w:rPr>
            <w:rFonts w:hint="eastAsia"/>
          </w:rPr>
          <w:t>，</w:t>
        </w:r>
      </w:ins>
      <w:ins w:id="511" w:author="admin" w:date="2020-03-27T21:56:00Z">
        <w:r>
          <w:rPr>
            <w:rFonts w:hint="eastAsia"/>
          </w:rPr>
          <w:t>而且</w:t>
        </w:r>
      </w:ins>
      <w:ins w:id="512" w:author="admin" w:date="2020-03-27T21:55:00Z">
        <w:r>
          <w:rPr>
            <w:rFonts w:hint="eastAsia"/>
          </w:rPr>
          <w:t>能掌握到</w:t>
        </w:r>
      </w:ins>
      <w:ins w:id="513" w:author="admin" w:date="2020-03-27T21:56:00Z">
        <w:r>
          <w:rPr>
            <w:rFonts w:hint="eastAsia"/>
          </w:rPr>
          <w:t>室内环境情况。</w:t>
        </w:r>
      </w:ins>
    </w:p>
    <w:p>
      <w:pPr>
        <w:pStyle w:val="6"/>
        <w:numPr>
          <w:ilvl w:val="0"/>
          <w:numId w:val="0"/>
        </w:numPr>
        <w:ind w:firstLine="480" w:firstLineChars="200"/>
        <w:rPr>
          <w:ins w:id="514" w:author="admin" w:date="2020-03-26T21:34:00Z"/>
        </w:rPr>
      </w:pPr>
      <w:ins w:id="515" w:author="admin" w:date="2020-03-28T08:41:00Z">
        <w:r>
          <w:rPr>
            <w:rFonts w:hint="eastAsia"/>
          </w:rPr>
          <w:t>（7）</w:t>
        </w:r>
      </w:ins>
      <w:ins w:id="516" w:author="admin" w:date="2020-03-26T21:34:00Z">
        <w:r>
          <w:rPr>
            <w:rFonts w:hint="eastAsia"/>
          </w:rPr>
          <w:t>服务器端远程控制窗帘开/关功能：</w:t>
        </w:r>
      </w:ins>
      <w:ins w:id="517" w:author="admin" w:date="2020-03-28T08:33:00Z">
        <w:r>
          <w:rPr>
            <w:rFonts w:hint="eastAsia"/>
          </w:rPr>
          <w:t>在</w:t>
        </w:r>
      </w:ins>
      <w:ins w:id="518" w:author="admin" w:date="2020-03-28T08:35:00Z">
        <w:r>
          <w:rPr>
            <w:rFonts w:hint="eastAsia"/>
          </w:rPr>
          <w:t>云平台</w:t>
        </w:r>
      </w:ins>
      <w:ins w:id="519" w:author="admin" w:date="2020-03-28T08:33:00Z">
        <w:r>
          <w:rPr>
            <w:rFonts w:hint="eastAsia"/>
          </w:rPr>
          <w:t>T</w:t>
        </w:r>
      </w:ins>
      <w:ins w:id="520" w:author="admin" w:date="2020-03-28T08:33:00Z">
        <w:r>
          <w:rPr/>
          <w:t>LINK</w:t>
        </w:r>
      </w:ins>
      <w:ins w:id="521" w:author="admin" w:date="2020-03-28T08:35:00Z">
        <w:r>
          <w:rPr>
            <w:rFonts w:hint="eastAsia"/>
          </w:rPr>
          <w:t>中发布智能窗帘</w:t>
        </w:r>
      </w:ins>
      <w:ins w:id="522" w:author="admin" w:date="2020-03-28T08:36:00Z">
        <w:r>
          <w:rPr>
            <w:rFonts w:hint="eastAsia"/>
          </w:rPr>
          <w:t>系统设备的组态，设定好与终端设备</w:t>
        </w:r>
      </w:ins>
      <w:ins w:id="523" w:author="admin" w:date="2020-03-28T08:38:00Z">
        <w:r>
          <w:rPr>
            <w:rFonts w:hint="eastAsia"/>
          </w:rPr>
          <w:t>对应的数据传输协议</w:t>
        </w:r>
      </w:ins>
      <w:ins w:id="524" w:author="admin" w:date="2020-03-28T08:39:00Z">
        <w:r>
          <w:rPr>
            <w:rFonts w:hint="eastAsia"/>
          </w:rPr>
          <w:t>，在组态</w:t>
        </w:r>
      </w:ins>
      <w:ins w:id="525" w:author="admin" w:date="2020-03-28T08:40:00Z">
        <w:r>
          <w:rPr>
            <w:rFonts w:hint="eastAsia"/>
          </w:rPr>
          <w:t>上的操作都可远程控制</w:t>
        </w:r>
      </w:ins>
      <w:ins w:id="526" w:author="admin" w:date="2020-03-28T08:41:00Z">
        <w:r>
          <w:rPr>
            <w:rFonts w:hint="eastAsia"/>
          </w:rPr>
          <w:t>终端设备，</w:t>
        </w:r>
      </w:ins>
      <w:ins w:id="527" w:author="admin" w:date="2020-03-28T08:45:00Z">
        <w:r>
          <w:rPr>
            <w:rFonts w:hint="eastAsia"/>
          </w:rPr>
          <w:t>也可以查看到所有传感器</w:t>
        </w:r>
      </w:ins>
      <w:ins w:id="528" w:author="admin" w:date="2020-03-28T08:46:00Z">
        <w:r>
          <w:rPr>
            <w:rFonts w:hint="eastAsia"/>
          </w:rPr>
          <w:t>报警记录、实时曲线、历史查询等。</w:t>
        </w:r>
      </w:ins>
    </w:p>
    <w:p>
      <w:pPr>
        <w:pStyle w:val="6"/>
        <w:numPr>
          <w:ilvl w:val="0"/>
          <w:numId w:val="0"/>
        </w:numPr>
        <w:ind w:firstLine="480" w:firstLineChars="200"/>
        <w:rPr>
          <w:ins w:id="529" w:author="admin" w:date="2020-03-26T21:34:00Z"/>
        </w:rPr>
      </w:pPr>
      <w:ins w:id="530" w:author="admin" w:date="2020-03-28T08:57:00Z">
        <w:r>
          <w:rPr>
            <w:rFonts w:hint="eastAsia"/>
          </w:rPr>
          <w:t>（8）</w:t>
        </w:r>
      </w:ins>
      <w:ins w:id="531" w:author="admin" w:date="2020-03-26T21:34:00Z">
        <w:r>
          <w:rPr>
            <w:rFonts w:hint="eastAsia"/>
          </w:rPr>
          <w:t>手机微信控制窗帘开/关功能：</w:t>
        </w:r>
      </w:ins>
      <w:ins w:id="532" w:author="admin" w:date="2020-03-28T08:49:00Z">
        <w:r>
          <w:rPr>
            <w:rFonts w:hint="eastAsia"/>
          </w:rPr>
          <w:t>关注云平台T</w:t>
        </w:r>
      </w:ins>
      <w:ins w:id="533" w:author="admin" w:date="2020-03-28T08:49:00Z">
        <w:r>
          <w:rPr/>
          <w:t>L</w:t>
        </w:r>
      </w:ins>
      <w:ins w:id="534" w:author="admin" w:date="2020-03-28T08:49:00Z">
        <w:r>
          <w:rPr>
            <w:rFonts w:hint="eastAsia"/>
          </w:rPr>
          <w:t>INK</w:t>
        </w:r>
      </w:ins>
      <w:ins w:id="535" w:author="admin" w:date="2020-03-28T08:50:00Z">
        <w:r>
          <w:rPr>
            <w:rFonts w:hint="eastAsia"/>
          </w:rPr>
          <w:t>公众号，绑定设备</w:t>
        </w:r>
      </w:ins>
      <w:ins w:id="536" w:author="admin" w:date="2020-03-28T08:58:00Z">
        <w:r>
          <w:rPr>
            <w:rFonts w:hint="eastAsia"/>
          </w:rPr>
          <w:t>。在网络</w:t>
        </w:r>
      </w:ins>
      <w:ins w:id="537" w:author="admin" w:date="2020-03-28T08:59:00Z">
        <w:r>
          <w:rPr>
            <w:rFonts w:hint="eastAsia"/>
          </w:rPr>
          <w:t>畅通情况下，</w:t>
        </w:r>
      </w:ins>
      <w:ins w:id="538" w:author="admin" w:date="2020-03-28T08:50:00Z">
        <w:r>
          <w:rPr>
            <w:rFonts w:hint="eastAsia"/>
          </w:rPr>
          <w:t>便可以</w:t>
        </w:r>
      </w:ins>
      <w:ins w:id="539" w:author="admin" w:date="2020-03-28T08:58:00Z">
        <w:r>
          <w:rPr>
            <w:rFonts w:hint="eastAsia"/>
          </w:rPr>
          <w:t>随时随地</w:t>
        </w:r>
      </w:ins>
      <w:ins w:id="540" w:author="admin" w:date="2020-03-28T08:59:00Z">
        <w:r>
          <w:rPr>
            <w:rFonts w:hint="eastAsia"/>
          </w:rPr>
          <w:t>地控制或查看终端设备。</w:t>
        </w:r>
      </w:ins>
    </w:p>
    <w:p>
      <w:pPr>
        <w:pStyle w:val="6"/>
        <w:numPr>
          <w:ilvl w:val="0"/>
          <w:numId w:val="0"/>
        </w:numPr>
        <w:ind w:firstLine="480" w:firstLineChars="200"/>
        <w:rPr>
          <w:ins w:id="541" w:author="admin" w:date="2020-03-26T21:46:00Z"/>
        </w:rPr>
      </w:pPr>
      <w:ins w:id="542" w:author="admin" w:date="2020-03-28T08:51:00Z">
        <w:r>
          <w:rPr>
            <w:rFonts w:hint="eastAsia"/>
          </w:rPr>
          <w:t>（9）</w:t>
        </w:r>
      </w:ins>
      <w:ins w:id="543" w:author="admin" w:date="2020-03-26T21:35:00Z">
        <w:r>
          <w:rPr>
            <w:rFonts w:hint="eastAsia"/>
          </w:rPr>
          <w:t>实时检</w:t>
        </w:r>
      </w:ins>
      <w:ins w:id="544" w:author="admin" w:date="2020-03-26T21:36:00Z">
        <w:r>
          <w:rPr>
            <w:rFonts w:hint="eastAsia"/>
          </w:rPr>
          <w:t>测连接</w:t>
        </w:r>
      </w:ins>
      <w:ins w:id="545" w:author="admin" w:date="2020-03-26T21:35:00Z">
        <w:r>
          <w:rPr>
            <w:rFonts w:hint="eastAsia"/>
          </w:rPr>
          <w:t>服务器</w:t>
        </w:r>
      </w:ins>
      <w:ins w:id="546" w:author="admin" w:date="2020-03-26T21:36:00Z">
        <w:r>
          <w:rPr>
            <w:rFonts w:hint="eastAsia"/>
          </w:rPr>
          <w:t>状态，失败重连功能：</w:t>
        </w:r>
      </w:ins>
      <w:ins w:id="547" w:author="admin" w:date="2020-03-27T08:57:00Z">
        <w:r>
          <w:rPr>
            <w:rFonts w:hint="eastAsia"/>
          </w:rPr>
          <w:t>智能</w:t>
        </w:r>
      </w:ins>
      <w:ins w:id="548" w:author="admin" w:date="2020-03-27T08:58:00Z">
        <w:r>
          <w:rPr>
            <w:rFonts w:hint="eastAsia"/>
          </w:rPr>
          <w:t>窗帘系统通过WIFI模块将检测的环境数据、</w:t>
        </w:r>
      </w:ins>
      <w:ins w:id="549" w:author="admin" w:date="2020-03-27T08:59:00Z">
        <w:r>
          <w:rPr>
            <w:rFonts w:hint="eastAsia"/>
          </w:rPr>
          <w:t>窗帘状态实时发送到</w:t>
        </w:r>
      </w:ins>
      <w:ins w:id="550" w:author="admin" w:date="2020-03-27T08:58:00Z">
        <w:r>
          <w:rPr>
            <w:rFonts w:hint="eastAsia"/>
          </w:rPr>
          <w:t>服务器，在</w:t>
        </w:r>
      </w:ins>
      <w:ins w:id="551" w:author="admin" w:date="2020-03-27T21:58:00Z">
        <w:r>
          <w:rPr>
            <w:rFonts w:hint="eastAsia"/>
          </w:rPr>
          <w:t>连接</w:t>
        </w:r>
      </w:ins>
      <w:ins w:id="552" w:author="admin" w:date="2020-03-27T08:59:00Z">
        <w:r>
          <w:rPr>
            <w:rFonts w:hint="eastAsia"/>
          </w:rPr>
          <w:t>期间</w:t>
        </w:r>
      </w:ins>
      <w:ins w:id="553" w:author="admin" w:date="2020-03-27T21:58:00Z">
        <w:r>
          <w:rPr/>
          <w:t>，</w:t>
        </w:r>
      </w:ins>
      <w:ins w:id="554" w:author="admin" w:date="2020-03-28T08:53:00Z">
        <w:r>
          <w:rPr>
            <w:rFonts w:hint="eastAsia"/>
          </w:rPr>
          <w:t>可能会</w:t>
        </w:r>
      </w:ins>
      <w:ins w:id="555" w:author="admin" w:date="2020-03-27T21:58:00Z">
        <w:r>
          <w:rPr>
            <w:rFonts w:hint="eastAsia"/>
          </w:rPr>
          <w:t>出现网络波动，</w:t>
        </w:r>
      </w:ins>
      <w:ins w:id="556" w:author="admin" w:date="2020-03-28T08:53:00Z">
        <w:r>
          <w:rPr>
            <w:rFonts w:hint="eastAsia"/>
          </w:rPr>
          <w:t>导致终端的数据无法及时上传。所</w:t>
        </w:r>
      </w:ins>
      <w:ins w:id="557" w:author="admin" w:date="2020-03-28T08:54:00Z">
        <w:r>
          <w:rPr>
            <w:rFonts w:hint="eastAsia"/>
          </w:rPr>
          <w:t>以需要不断地检测服务器发送过来的心跳包，如果没有收到心跳包，就</w:t>
        </w:r>
      </w:ins>
      <w:ins w:id="558" w:author="admin" w:date="2020-03-28T08:55:00Z">
        <w:r>
          <w:rPr>
            <w:rFonts w:hint="eastAsia"/>
          </w:rPr>
          <w:t>会重启WIFI模块，重新进行连接。</w:t>
        </w:r>
      </w:ins>
      <w:ins w:id="559" w:author="◉‿◉" w:date="2020-03-29T15:48:00Z">
        <w:r>
          <w:rPr>
            <w:rFonts w:hint="eastAsia"/>
            <w:highlight w:val="yellow"/>
          </w:rPr>
          <w:t>（待修改）</w:t>
        </w:r>
      </w:ins>
    </w:p>
    <w:p>
      <w:pPr>
        <w:pStyle w:val="50"/>
        <w:rPr>
          <w:rFonts w:hint="eastAsia"/>
        </w:rPr>
      </w:pPr>
      <w:bookmarkStart w:id="43" w:name="_Toc188851596"/>
      <w:bookmarkStart w:id="44" w:name="_Toc188851680"/>
      <w:bookmarkStart w:id="45" w:name="_Toc188852313"/>
      <w:bookmarkStart w:id="46" w:name="_Toc510620168"/>
      <w:bookmarkStart w:id="47" w:name="_Toc510621499"/>
      <w:bookmarkStart w:id="48" w:name="_Toc188851826"/>
      <w:r>
        <w:rPr>
          <w:rFonts w:hint="eastAsia"/>
        </w:rPr>
        <w:t xml:space="preserve">2.2 </w:t>
      </w:r>
      <w:bookmarkEnd w:id="43"/>
      <w:bookmarkEnd w:id="44"/>
      <w:bookmarkEnd w:id="45"/>
      <w:bookmarkEnd w:id="46"/>
      <w:bookmarkEnd w:id="47"/>
      <w:bookmarkEnd w:id="48"/>
      <w:ins w:id="560" w:author="admin" w:date="2020-03-26T08:33:00Z">
        <w:r>
          <w:rPr>
            <w:rFonts w:hint="eastAsia"/>
          </w:rPr>
          <w:t>系统方案设计</w:t>
        </w:r>
      </w:ins>
    </w:p>
    <w:p>
      <w:pPr>
        <w:pStyle w:val="6"/>
        <w:rPr>
          <w:ins w:id="562" w:author="◉‿◉ [2]" w:date="2020-04-20T19:47:42Z"/>
          <w:rFonts w:hint="eastAsia"/>
          <w:highlight w:val="yellow"/>
          <w:lang w:val="en-US" w:eastAsia="zh-CN"/>
        </w:rPr>
        <w:pPrChange w:id="561" w:author="◉‿◉ [2]" w:date="2020-04-20T19:47:37Z">
          <w:pPr>
            <w:pStyle w:val="7"/>
          </w:pPr>
        </w:pPrChange>
      </w:pPr>
      <w:ins w:id="563" w:author="◉‿◉" w:date="2020-03-31T19:39:00Z">
        <w:r>
          <w:rPr>
            <w:rFonts w:hint="eastAsia"/>
          </w:rPr>
          <w:t>系统整体设计框架图如图xx所示。系统采用STM32作为主控芯片，将室内环境检测模块、安防模块、功能选择模块、窗帘控制模块、TFT</w:t>
        </w:r>
      </w:ins>
      <w:ins w:id="564" w:author="admin" w:date="2020-04-03T08:45:00Z">
        <w:r>
          <w:rPr>
            <w:rFonts w:hint="eastAsia"/>
          </w:rPr>
          <w:t>LCD</w:t>
        </w:r>
      </w:ins>
      <w:ins w:id="565" w:author="◉‿◉" w:date="2020-03-31T19:39:00Z">
        <w:r>
          <w:rPr>
            <w:rFonts w:hint="eastAsia"/>
          </w:rPr>
          <w:t>模块连接至单片机，TFT</w:t>
        </w:r>
      </w:ins>
      <w:ins w:id="566" w:author="◉‿◉ [2]" w:date="2020-04-20T19:40:44Z">
        <w:r>
          <w:rPr>
            <w:rFonts w:hint="eastAsia"/>
            <w:lang w:val="en-US" w:eastAsia="zh-CN"/>
          </w:rPr>
          <w:t>LCD</w:t>
        </w:r>
      </w:ins>
      <w:ins w:id="567" w:author="◉‿◉" w:date="2020-03-31T19:39:00Z">
        <w:r>
          <w:rPr>
            <w:rFonts w:hint="eastAsia"/>
          </w:rPr>
          <w:t>上将显示传感器所获取的环境数据，以及实时更新窗帘的状态。主控芯片通过对传感器采集的数据进行判断，从而控制蜂鸣器报警模块和直流减速电机的转动方向。在智能模式下，主控芯片将根据当前的光照强度、用户设置的光照阈值、</w:t>
        </w:r>
      </w:ins>
      <w:ins w:id="568" w:author="◉‿◉ [2]" w:date="2020-04-20T19:41:27Z">
        <w:r>
          <w:rPr>
            <w:rFonts w:hint="eastAsia"/>
            <w:lang w:val="en-US" w:eastAsia="zh-CN"/>
          </w:rPr>
          <w:t>二</w:t>
        </w:r>
      </w:ins>
      <w:ins w:id="569" w:author="◉‿◉" w:date="2020-03-31T19:39:00Z">
        <w:r>
          <w:rPr>
            <w:rFonts w:hint="eastAsia"/>
          </w:rPr>
          <w:t>者情况自动打开或关闭窗帘。此外，用户可以在手动模式下设置定时开关或手动点击触摸屏上的窗帘开关。同时窗帘的当前状态会通过WIFI模块实时更新到TLINK服务器</w:t>
        </w:r>
      </w:ins>
      <w:ins w:id="570" w:author="◉‿◉ [2]" w:date="2020-04-20T19:41:53Z">
        <w:r>
          <w:rPr>
            <w:rFonts w:hint="eastAsia"/>
            <w:lang w:val="en-US" w:eastAsia="zh-CN"/>
          </w:rPr>
          <w:t>上</w:t>
        </w:r>
      </w:ins>
      <w:ins w:id="571" w:author="◉‿◉ [2]" w:date="2020-04-20T19:41:56Z">
        <w:r>
          <w:rPr>
            <w:rFonts w:hint="eastAsia"/>
            <w:lang w:val="en-US" w:eastAsia="zh-CN"/>
          </w:rPr>
          <w:t>监控</w:t>
        </w:r>
      </w:ins>
      <w:ins w:id="572" w:author="◉‿◉ [2]" w:date="2020-04-20T19:42:00Z">
        <w:r>
          <w:rPr>
            <w:rFonts w:hint="eastAsia"/>
            <w:lang w:val="en-US" w:eastAsia="zh-CN"/>
          </w:rPr>
          <w:t>中心</w:t>
        </w:r>
      </w:ins>
      <w:ins w:id="573" w:author="◉‿◉" w:date="2020-03-31T19:39:00Z">
        <w:r>
          <w:rPr>
            <w:rFonts w:hint="eastAsia"/>
          </w:rPr>
          <w:t>，传感器采集的数据则是定时上传至服务器，</w:t>
        </w:r>
      </w:ins>
      <w:ins w:id="574" w:author="◉‿◉ [2]" w:date="2020-04-20T19:42:43Z">
        <w:r>
          <w:rPr>
            <w:rFonts w:hint="eastAsia"/>
            <w:lang w:val="en-US" w:eastAsia="zh-CN"/>
          </w:rPr>
          <w:t>服务器</w:t>
        </w:r>
      </w:ins>
      <w:ins w:id="575" w:author="◉‿◉" w:date="2020-03-31T19:39:00Z">
        <w:r>
          <w:rPr>
            <w:rFonts w:hint="eastAsia"/>
          </w:rPr>
          <w:t>将</w:t>
        </w:r>
      </w:ins>
      <w:ins w:id="576" w:author="◉‿◉ [2]" w:date="2020-04-20T19:43:01Z">
        <w:r>
          <w:rPr>
            <w:rFonts w:hint="eastAsia"/>
            <w:lang w:val="en-US" w:eastAsia="zh-CN"/>
          </w:rPr>
          <w:t>接收</w:t>
        </w:r>
      </w:ins>
      <w:ins w:id="577" w:author="◉‿◉ [2]" w:date="2020-04-20T19:43:03Z">
        <w:r>
          <w:rPr>
            <w:rFonts w:hint="eastAsia"/>
            <w:lang w:val="en-US" w:eastAsia="zh-CN"/>
          </w:rPr>
          <w:t>到</w:t>
        </w:r>
      </w:ins>
      <w:ins w:id="578" w:author="◉‿◉ [2]" w:date="2020-04-20T19:43:05Z">
        <w:r>
          <w:rPr>
            <w:rFonts w:hint="eastAsia"/>
            <w:lang w:val="en-US" w:eastAsia="zh-CN"/>
          </w:rPr>
          <w:t>所有</w:t>
        </w:r>
      </w:ins>
      <w:ins w:id="579" w:author="◉‿◉ [2]" w:date="2020-04-20T19:43:06Z">
        <w:r>
          <w:rPr>
            <w:rFonts w:hint="eastAsia"/>
            <w:lang w:val="en-US" w:eastAsia="zh-CN"/>
          </w:rPr>
          <w:t>数据</w:t>
        </w:r>
      </w:ins>
      <w:ins w:id="580" w:author="◉‿◉" w:date="2020-03-31T19:39:00Z">
        <w:r>
          <w:rPr>
            <w:rFonts w:hint="eastAsia"/>
          </w:rPr>
          <w:t>反馈</w:t>
        </w:r>
      </w:ins>
      <w:ins w:id="581" w:author="◉‿◉ [2]" w:date="2020-04-20T19:43:21Z">
        <w:r>
          <w:rPr>
            <w:rFonts w:hint="eastAsia"/>
            <w:lang w:val="en-US" w:eastAsia="zh-CN"/>
          </w:rPr>
          <w:t>至</w:t>
        </w:r>
      </w:ins>
      <w:ins w:id="582" w:author="◉‿◉" w:date="2020-03-31T19:39:00Z">
        <w:r>
          <w:rPr>
            <w:rFonts w:hint="eastAsia"/>
          </w:rPr>
          <w:t>用户手机微信</w:t>
        </w:r>
      </w:ins>
      <w:ins w:id="583" w:author="◉‿◉ [2]" w:date="2020-04-20T19:43:17Z">
        <w:r>
          <w:rPr>
            <w:rFonts w:hint="eastAsia"/>
            <w:lang w:val="en-US" w:eastAsia="zh-CN"/>
          </w:rPr>
          <w:t>上</w:t>
        </w:r>
      </w:ins>
      <w:ins w:id="584" w:author="◉‿◉" w:date="2020-03-31T19:39:00Z">
        <w:r>
          <w:rPr>
            <w:rFonts w:hint="eastAsia"/>
          </w:rPr>
          <w:t>。用户在微信</w:t>
        </w:r>
      </w:ins>
      <w:ins w:id="585" w:author="◉‿◉ [2]" w:date="2020-04-20T19:45:04Z">
        <w:r>
          <w:rPr>
            <w:rFonts w:hint="eastAsia"/>
            <w:lang w:val="en-US" w:eastAsia="zh-CN"/>
          </w:rPr>
          <w:t>的</w:t>
        </w:r>
      </w:ins>
      <w:ins w:id="586" w:author="◉‿◉ [2]" w:date="2020-04-20T19:45:06Z">
        <w:r>
          <w:rPr>
            <w:rFonts w:hint="eastAsia"/>
            <w:lang w:val="en-US" w:eastAsia="zh-CN"/>
          </w:rPr>
          <w:t>TLINK</w:t>
        </w:r>
      </w:ins>
      <w:ins w:id="587" w:author="◉‿◉ [2]" w:date="2020-04-20T19:44:54Z">
        <w:r>
          <w:rPr>
            <w:rFonts w:hint="eastAsia"/>
            <w:lang w:val="en-US" w:eastAsia="zh-CN"/>
          </w:rPr>
          <w:t>公众号</w:t>
        </w:r>
      </w:ins>
      <w:ins w:id="588" w:author="◉‿◉" w:date="2020-03-31T19:39:00Z">
        <w:r>
          <w:rPr>
            <w:rFonts w:hint="eastAsia"/>
          </w:rPr>
          <w:t>可以随时随地</w:t>
        </w:r>
      </w:ins>
      <w:ins w:id="589" w:author="◉‿◉ [2]" w:date="2020-04-20T19:45:26Z">
        <w:r>
          <w:rPr>
            <w:rFonts w:hint="eastAsia"/>
            <w:lang w:val="en-US" w:eastAsia="zh-CN"/>
          </w:rPr>
          <w:t>通过</w:t>
        </w:r>
      </w:ins>
      <w:ins w:id="590" w:author="◉‿◉ [2]" w:date="2020-04-20T19:45:27Z">
        <w:r>
          <w:rPr>
            <w:rFonts w:hint="eastAsia"/>
            <w:lang w:val="en-US" w:eastAsia="zh-CN"/>
          </w:rPr>
          <w:t>数据</w:t>
        </w:r>
      </w:ins>
      <w:ins w:id="591" w:author="◉‿◉" w:date="2020-03-31T19:39:00Z">
        <w:r>
          <w:rPr>
            <w:rFonts w:hint="eastAsia"/>
          </w:rPr>
          <w:t>监测到室内</w:t>
        </w:r>
      </w:ins>
      <w:ins w:id="592" w:author="◉‿◉ [2]" w:date="2020-04-20T19:45:37Z">
        <w:r>
          <w:rPr>
            <w:rFonts w:hint="eastAsia"/>
            <w:lang w:val="en-US" w:eastAsia="zh-CN"/>
          </w:rPr>
          <w:t>情况</w:t>
        </w:r>
      </w:ins>
      <w:ins w:id="593" w:author="◉‿◉" w:date="2020-03-31T19:39:00Z">
        <w:r>
          <w:rPr>
            <w:rFonts w:hint="eastAsia"/>
          </w:rPr>
          <w:t>，</w:t>
        </w:r>
      </w:ins>
      <w:ins w:id="594" w:author="◉‿◉ [2]" w:date="2020-04-20T19:43:52Z">
        <w:r>
          <w:rPr>
            <w:rFonts w:hint="eastAsia"/>
            <w:lang w:val="en-US" w:eastAsia="zh-CN"/>
          </w:rPr>
          <w:t>同时</w:t>
        </w:r>
      </w:ins>
      <w:ins w:id="595" w:author="◉‿◉ [2]" w:date="2020-04-20T19:43:56Z">
        <w:r>
          <w:rPr>
            <w:rFonts w:hint="eastAsia"/>
            <w:lang w:val="en-US" w:eastAsia="zh-CN"/>
          </w:rPr>
          <w:t>可</w:t>
        </w:r>
      </w:ins>
      <w:ins w:id="596" w:author="◉‿◉" w:date="2020-03-31T19:39:00Z">
        <w:r>
          <w:rPr>
            <w:rFonts w:hint="eastAsia"/>
          </w:rPr>
          <w:t>通过微信公众号远程控制窗帘状态。</w:t>
        </w:r>
      </w:ins>
      <w:ins w:id="597" w:author="admin" w:date="2020-04-01T08:23:00Z">
        <w:r>
          <w:rPr>
            <w:rFonts w:hint="eastAsia"/>
            <w:highlight w:val="yellow"/>
          </w:rPr>
          <w:t>（待修改）</w:t>
        </w:r>
      </w:ins>
      <w:ins w:id="598" w:author="◉‿◉" w:date="2020-04-04T14:01:00Z">
        <w:r>
          <w:rPr>
            <w:rFonts w:hint="eastAsia"/>
            <w:highlight w:val="yellow"/>
            <w:lang w:val="en-US" w:eastAsia="zh-CN"/>
          </w:rPr>
          <w:t>参照基于嵌入式平台的智能窗帘开发</w:t>
        </w:r>
      </w:ins>
    </w:p>
    <w:p>
      <w:pPr>
        <w:pStyle w:val="6"/>
        <w:rPr>
          <w:ins w:id="600" w:author="◉‿◉ [2]" w:date="2020-04-20T19:45:45Z"/>
          <w:rFonts w:hint="eastAsia"/>
          <w:highlight w:val="yellow"/>
          <w:lang w:val="en-US" w:eastAsia="zh-CN"/>
        </w:rPr>
        <w:pPrChange w:id="599" w:author="◉‿◉ [2]" w:date="2020-04-20T19:47:37Z">
          <w:pPr>
            <w:pStyle w:val="7"/>
          </w:pPr>
        </w:pPrChange>
      </w:pPr>
    </w:p>
    <w:p>
      <w:pPr>
        <w:pStyle w:val="7"/>
        <w:ind w:firstLine="0" w:firstLineChars="0"/>
        <w:jc w:val="center"/>
        <w:rPr>
          <w:ins w:id="601" w:author="◉‿◉ [2]" w:date="2020-04-21T21:40:26Z"/>
          <w:rFonts w:hint="eastAsia" w:eastAsia="宋体"/>
          <w:lang w:eastAsia="zh-CN"/>
        </w:rPr>
      </w:pPr>
      <w:ins w:id="602" w:author="◉‿◉ [2]" w:date="2020-04-20T19:46:51Z">
        <w:r>
          <w:rPr>
            <w:rFonts w:hint="eastAsia" w:eastAsia="宋体"/>
            <w:lang w:eastAsia="zh-CN"/>
          </w:rPr>
          <w:drawing>
            <wp:inline distT="0" distB="0" distL="114300" distR="114300">
              <wp:extent cx="5388610" cy="3129915"/>
              <wp:effectExtent l="0" t="0" r="6350" b="0"/>
              <wp:docPr id="22"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1" descr="qt_temp"/>
                      <pic:cNvPicPr>
                        <a:picLocks noChangeAspect="1"/>
                      </pic:cNvPicPr>
                    </pic:nvPicPr>
                    <pic:blipFill>
                      <a:blip r:embed="rId27"/>
                      <a:srcRect l="7576" t="6053" r="5263" b="10858"/>
                      <a:stretch>
                        <a:fillRect/>
                      </a:stretch>
                    </pic:blipFill>
                    <pic:spPr>
                      <a:xfrm>
                        <a:off x="0" y="0"/>
                        <a:ext cx="5388610" cy="3129915"/>
                      </a:xfrm>
                      <a:prstGeom prst="rect">
                        <a:avLst/>
                      </a:prstGeom>
                      <a:noFill/>
                      <a:ln>
                        <a:noFill/>
                      </a:ln>
                    </pic:spPr>
                  </pic:pic>
                </a:graphicData>
              </a:graphic>
            </wp:inline>
          </w:drawing>
        </w:r>
      </w:ins>
    </w:p>
    <w:p>
      <w:pPr>
        <w:pStyle w:val="7"/>
        <w:ind w:firstLine="0" w:firstLineChars="0"/>
        <w:jc w:val="center"/>
        <w:rPr>
          <w:ins w:id="604" w:author="◉‿◉ [2]" w:date="2020-04-21T21:40:28Z"/>
          <w:rFonts w:hint="eastAsia" w:eastAsia="宋体"/>
          <w:lang w:eastAsia="zh-CN"/>
        </w:rPr>
      </w:pPr>
    </w:p>
    <w:p>
      <w:pPr>
        <w:pStyle w:val="7"/>
        <w:ind w:firstLine="0" w:firstLineChars="0"/>
        <w:jc w:val="center"/>
        <w:rPr>
          <w:rFonts w:hint="default" w:eastAsia="宋体"/>
          <w:lang w:val="en-US" w:eastAsia="zh-CN"/>
        </w:rPr>
        <w:sectPr>
          <w:headerReference r:id="rId20" w:type="first"/>
          <w:headerReference r:id="rId19" w:type="default"/>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ins w:id="605" w:author="◉‿◉ [2]" w:date="2020-04-21T21:40:30Z">
        <w:r>
          <w:rPr>
            <w:rFonts w:hint="eastAsia"/>
            <w:lang w:val="en-US" w:eastAsia="zh-CN"/>
          </w:rPr>
          <w:t>图</w:t>
        </w:r>
      </w:ins>
      <w:ins w:id="606" w:author="◉‿◉ [2]" w:date="2020-04-21T21:40:52Z">
        <w:r>
          <w:rPr>
            <w:rFonts w:hint="eastAsia"/>
            <w:lang w:val="en-US" w:eastAsia="zh-CN"/>
          </w:rPr>
          <w:t>2-</w:t>
        </w:r>
      </w:ins>
      <w:ins w:id="607" w:author="◉‿◉ [2]" w:date="2020-04-21T21:40:53Z">
        <w:r>
          <w:rPr>
            <w:rFonts w:hint="eastAsia"/>
            <w:lang w:val="en-US" w:eastAsia="zh-CN"/>
          </w:rPr>
          <w:t>2</w:t>
        </w:r>
      </w:ins>
      <w:ins w:id="608" w:author="◉‿◉ [2]" w:date="2020-04-21T21:40:59Z">
        <w:r>
          <w:rPr>
            <w:rFonts w:hint="eastAsia"/>
            <w:lang w:val="en-US" w:eastAsia="zh-CN"/>
          </w:rPr>
          <w:t xml:space="preserve"> </w:t>
        </w:r>
      </w:ins>
      <w:ins w:id="609" w:author="◉‿◉ [2]" w:date="2020-04-21T21:41:25Z">
        <w:r>
          <w:rPr>
            <w:rFonts w:hint="eastAsia"/>
            <w:lang w:val="en-US" w:eastAsia="zh-CN"/>
          </w:rPr>
          <w:t>基于</w:t>
        </w:r>
      </w:ins>
      <w:ins w:id="610" w:author="◉‿◉ [2]" w:date="2020-04-21T21:41:26Z">
        <w:r>
          <w:rPr>
            <w:rFonts w:hint="eastAsia"/>
            <w:lang w:val="en-US" w:eastAsia="zh-CN"/>
          </w:rPr>
          <w:t>STM</w:t>
        </w:r>
      </w:ins>
      <w:ins w:id="611" w:author="◉‿◉ [2]" w:date="2020-04-21T21:41:27Z">
        <w:r>
          <w:rPr>
            <w:rFonts w:hint="eastAsia"/>
            <w:lang w:val="en-US" w:eastAsia="zh-CN"/>
          </w:rPr>
          <w:t>32</w:t>
        </w:r>
      </w:ins>
      <w:ins w:id="612" w:author="◉‿◉ [2]" w:date="2020-04-21T21:41:34Z">
        <w:r>
          <w:rPr>
            <w:rFonts w:hint="eastAsia"/>
            <w:lang w:val="en-US" w:eastAsia="zh-CN"/>
          </w:rPr>
          <w:t>的</w:t>
        </w:r>
      </w:ins>
      <w:ins w:id="613" w:author="◉‿◉ [2]" w:date="2020-04-21T21:41:59Z">
        <w:r>
          <w:rPr>
            <w:rFonts w:hint="eastAsia"/>
            <w:lang w:val="en-US" w:eastAsia="zh-CN"/>
          </w:rPr>
          <w:t>智能</w:t>
        </w:r>
      </w:ins>
      <w:ins w:id="614" w:author="◉‿◉ [2]" w:date="2020-04-21T21:42:02Z">
        <w:r>
          <w:rPr>
            <w:rFonts w:hint="eastAsia"/>
            <w:lang w:val="en-US" w:eastAsia="zh-CN"/>
          </w:rPr>
          <w:t>窗帘</w:t>
        </w:r>
      </w:ins>
      <w:ins w:id="615" w:author="◉‿◉ [2]" w:date="2020-04-21T21:42:23Z">
        <w:r>
          <w:rPr>
            <w:rFonts w:hint="eastAsia"/>
            <w:lang w:val="en-US" w:eastAsia="zh-CN"/>
          </w:rPr>
          <w:t>实现</w:t>
        </w:r>
      </w:ins>
      <w:ins w:id="616" w:author="◉‿◉ [2]" w:date="2020-04-21T21:42:25Z">
        <w:r>
          <w:rPr>
            <w:rFonts w:hint="eastAsia"/>
            <w:lang w:val="en-US" w:eastAsia="zh-CN"/>
          </w:rPr>
          <w:t>方案</w:t>
        </w:r>
      </w:ins>
    </w:p>
    <w:p>
      <w:pPr>
        <w:pStyle w:val="5"/>
        <w:rPr>
          <w:rFonts w:hint="eastAsia"/>
        </w:rPr>
      </w:pPr>
      <w:bookmarkStart w:id="49" w:name="_Toc188851682"/>
      <w:bookmarkStart w:id="50" w:name="_Toc188851598"/>
      <w:bookmarkStart w:id="51" w:name="_Toc188851828"/>
      <w:bookmarkStart w:id="52" w:name="_Toc188852315"/>
      <w:bookmarkStart w:id="53" w:name="_Toc510620171"/>
      <w:bookmarkStart w:id="54" w:name="_Toc510621502"/>
      <w:r>
        <w:rPr>
          <w:rFonts w:hint="eastAsia"/>
        </w:rPr>
        <w:t xml:space="preserve">第3章 </w:t>
      </w:r>
      <w:bookmarkEnd w:id="49"/>
      <w:bookmarkEnd w:id="50"/>
      <w:bookmarkEnd w:id="51"/>
      <w:bookmarkEnd w:id="52"/>
      <w:r>
        <w:t>系统</w:t>
      </w:r>
      <w:ins w:id="617" w:author="admin" w:date="2020-03-26T08:35:00Z">
        <w:r>
          <w:rPr>
            <w:rFonts w:hint="eastAsia"/>
          </w:rPr>
          <w:t>硬件设计</w:t>
        </w:r>
        <w:bookmarkEnd w:id="53"/>
        <w:bookmarkEnd w:id="54"/>
      </w:ins>
    </w:p>
    <w:p>
      <w:pPr>
        <w:pStyle w:val="50"/>
        <w:rPr>
          <w:rFonts w:hint="eastAsia"/>
        </w:rPr>
      </w:pPr>
      <w:bookmarkStart w:id="55" w:name="_Toc188851599"/>
      <w:bookmarkStart w:id="56" w:name="_Toc188852316"/>
      <w:bookmarkStart w:id="57" w:name="_Toc188851683"/>
      <w:bookmarkStart w:id="58" w:name="_Toc188851829"/>
      <w:bookmarkStart w:id="59" w:name="_Toc510621503"/>
      <w:bookmarkStart w:id="60" w:name="_Toc510620172"/>
      <w:r>
        <w:rPr>
          <w:rFonts w:hint="eastAsia"/>
        </w:rPr>
        <w:t>3.1</w:t>
      </w:r>
      <w:bookmarkEnd w:id="55"/>
      <w:bookmarkEnd w:id="56"/>
      <w:bookmarkEnd w:id="57"/>
      <w:bookmarkEnd w:id="58"/>
      <w:ins w:id="618" w:author="admin" w:date="2020-03-26T08:37:00Z">
        <w:r>
          <w:rPr>
            <w:rFonts w:hint="eastAsia"/>
          </w:rPr>
          <w:t>智能窗帘结构模型</w:t>
        </w:r>
        <w:bookmarkEnd w:id="59"/>
        <w:bookmarkEnd w:id="60"/>
      </w:ins>
    </w:p>
    <w:p>
      <w:pPr>
        <w:pStyle w:val="6"/>
        <w:rPr>
          <w:ins w:id="619" w:author="admin" w:date="2020-03-26T20:16:00Z"/>
        </w:rPr>
      </w:pPr>
      <w:ins w:id="620" w:author="admin" w:date="2020-03-26T20:22:00Z">
        <w:r>
          <w:rPr>
            <w:rFonts w:hint="eastAsia"/>
          </w:rPr>
          <w:t>智能窗帘的</w:t>
        </w:r>
      </w:ins>
      <w:ins w:id="621" w:author="admin" w:date="2020-03-26T20:23:00Z">
        <w:r>
          <w:rPr>
            <w:rFonts w:hint="eastAsia"/>
          </w:rPr>
          <w:t>工作原理是通过控制电机的正反</w:t>
        </w:r>
      </w:ins>
      <w:ins w:id="622" w:author="admin" w:date="2020-03-26T20:24:00Z">
        <w:r>
          <w:rPr>
            <w:rFonts w:hint="eastAsia"/>
          </w:rPr>
          <w:t>转</w:t>
        </w:r>
      </w:ins>
      <w:ins w:id="623" w:author="admin" w:date="2020-03-26T20:25:00Z">
        <w:r>
          <w:rPr>
            <w:rFonts w:hint="eastAsia"/>
          </w:rPr>
          <w:t>，使</w:t>
        </w:r>
      </w:ins>
      <w:ins w:id="624" w:author="admin" w:date="2020-03-26T20:23:00Z">
        <w:r>
          <w:rPr>
            <w:rFonts w:hint="eastAsia"/>
          </w:rPr>
          <w:t>窗帘</w:t>
        </w:r>
      </w:ins>
      <w:ins w:id="625" w:author="admin" w:date="2020-03-26T20:24:00Z">
        <w:r>
          <w:rPr>
            <w:rFonts w:hint="eastAsia"/>
          </w:rPr>
          <w:t>沿着滑轨</w:t>
        </w:r>
      </w:ins>
      <w:ins w:id="626" w:author="admin" w:date="2020-03-26T20:25:00Z">
        <w:r>
          <w:rPr>
            <w:rFonts w:hint="eastAsia"/>
          </w:rPr>
          <w:t>来回运动。</w:t>
        </w:r>
      </w:ins>
      <w:ins w:id="627" w:author="admin" w:date="2020-03-26T20:26:00Z">
        <w:r>
          <w:rPr>
            <w:rFonts w:hint="eastAsia"/>
          </w:rPr>
          <w:t>其中的核心就是电机的控制。</w:t>
        </w:r>
      </w:ins>
    </w:p>
    <w:p>
      <w:pPr>
        <w:pStyle w:val="6"/>
        <w:rPr>
          <w:ins w:id="628" w:author="admin" w:date="2020-03-26T20:11:00Z"/>
          <w:rFonts w:hint="eastAsia"/>
        </w:rPr>
      </w:pPr>
      <w:ins w:id="629" w:author="admin" w:date="2020-03-26T20:11:00Z">
        <w:r>
          <w:rPr>
            <w:rFonts w:hint="eastAsia"/>
          </w:rPr>
          <w:t>图3-1为</w:t>
        </w:r>
      </w:ins>
      <w:ins w:id="630" w:author="admin" w:date="2020-03-26T20:12:00Z">
        <w:r>
          <w:rPr>
            <w:rFonts w:hint="eastAsia"/>
          </w:rPr>
          <w:t>智能窗帘</w:t>
        </w:r>
      </w:ins>
      <w:ins w:id="631" w:author="admin" w:date="2020-03-26T20:14:00Z">
        <w:r>
          <w:rPr>
            <w:rFonts w:hint="eastAsia"/>
          </w:rPr>
          <w:t>系统原理</w:t>
        </w:r>
      </w:ins>
      <w:ins w:id="632" w:author="admin" w:date="2020-03-26T20:12:00Z">
        <w:r>
          <w:rPr>
            <w:rFonts w:hint="eastAsia"/>
          </w:rPr>
          <w:t>图</w:t>
        </w:r>
      </w:ins>
      <w:ins w:id="633" w:author="admin" w:date="2020-03-26T20:15:00Z">
        <w:r>
          <w:rPr>
            <w:rFonts w:hint="eastAsia"/>
          </w:rPr>
          <w:t>。</w:t>
        </w:r>
      </w:ins>
      <w:ins w:id="634" w:author="admin" w:date="2020-03-26T20:27:00Z">
        <w:r>
          <w:rPr>
            <w:rFonts w:hint="eastAsia"/>
          </w:rPr>
          <w:t>它由窗帘盒、直流减速电机、滑轮、</w:t>
        </w:r>
      </w:ins>
      <w:ins w:id="635" w:author="admin" w:date="2020-03-26T20:28:00Z">
        <w:r>
          <w:rPr>
            <w:rFonts w:hint="eastAsia"/>
          </w:rPr>
          <w:t>同步带、STM</w:t>
        </w:r>
      </w:ins>
      <w:ins w:id="636" w:author="admin" w:date="2020-03-26T20:28:00Z">
        <w:r>
          <w:rPr/>
          <w:t>32</w:t>
        </w:r>
      </w:ins>
      <w:ins w:id="637" w:author="admin" w:date="2020-03-26T20:28:00Z">
        <w:r>
          <w:rPr>
            <w:rFonts w:hint="eastAsia"/>
          </w:rPr>
          <w:t>单片机等部件组成</w:t>
        </w:r>
      </w:ins>
      <w:ins w:id="638" w:author="admin" w:date="2020-03-26T20:29:00Z">
        <w:r>
          <w:rPr>
            <w:rFonts w:hint="eastAsia"/>
          </w:rPr>
          <w:t>。</w:t>
        </w:r>
      </w:ins>
    </w:p>
    <w:p>
      <w:pPr>
        <w:pStyle w:val="7"/>
        <w:keepNext/>
        <w:spacing w:line="300" w:lineRule="auto"/>
        <w:ind w:firstLine="0" w:firstLineChars="0"/>
        <w:jc w:val="center"/>
        <w:rPr>
          <w:ins w:id="639" w:author="admin" w:date="2020-03-26T20:11:00Z"/>
        </w:rPr>
      </w:pPr>
      <w:ins w:id="640" w:author="◉‿◉" w:date="2020-03-29T16:50:00Z">
        <w:r>
          <w:rPr>
            <w:rFonts w:ascii="宋体" w:hAnsi="宋体"/>
            <w:sz w:val="18"/>
            <w:szCs w:val="18"/>
          </w:rPr>
          <w:drawing>
            <wp:inline distT="0" distB="0" distL="114300" distR="114300">
              <wp:extent cx="3090545" cy="2446020"/>
              <wp:effectExtent l="0" t="0" r="3175" b="7620"/>
              <wp:docPr id="3" name="图片 12" descr="窗帘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窗帘结构图"/>
                      <pic:cNvPicPr>
                        <a:picLocks noChangeAspect="1"/>
                      </pic:cNvPicPr>
                    </pic:nvPicPr>
                    <pic:blipFill>
                      <a:blip r:embed="rId28"/>
                      <a:stretch>
                        <a:fillRect/>
                      </a:stretch>
                    </pic:blipFill>
                    <pic:spPr>
                      <a:xfrm>
                        <a:off x="0" y="0"/>
                        <a:ext cx="3090545" cy="2446020"/>
                      </a:xfrm>
                      <a:prstGeom prst="rect">
                        <a:avLst/>
                      </a:prstGeom>
                      <a:noFill/>
                      <a:ln>
                        <a:noFill/>
                      </a:ln>
                    </pic:spPr>
                  </pic:pic>
                </a:graphicData>
              </a:graphic>
            </wp:inline>
          </w:drawing>
        </w:r>
      </w:ins>
    </w:p>
    <w:p>
      <w:pPr>
        <w:pStyle w:val="43"/>
        <w:rPr>
          <w:ins w:id="642" w:author="admin" w:date="2020-03-26T20:11:00Z"/>
          <w:rFonts w:hint="eastAsia"/>
        </w:rPr>
      </w:pPr>
      <w:ins w:id="643" w:author="admin" w:date="2020-03-26T20:11:00Z">
        <w:r>
          <w:rPr>
            <w:rFonts w:hint="eastAsia"/>
          </w:rPr>
          <w:t>图</w:t>
        </w:r>
      </w:ins>
      <w:ins w:id="644" w:author="admin" w:date="2020-03-26T20:11:00Z">
        <w:r>
          <w:rPr>
            <w:lang w:eastAsia="zh-CN"/>
          </w:rPr>
          <w:t>3</w:t>
        </w:r>
      </w:ins>
      <w:ins w:id="645" w:author="admin" w:date="2020-03-26T20:11:00Z">
        <w:r>
          <w:rPr>
            <w:rFonts w:hint="eastAsia"/>
            <w:lang w:eastAsia="zh-CN"/>
          </w:rPr>
          <w:t>-</w:t>
        </w:r>
      </w:ins>
      <w:ins w:id="646" w:author="admin" w:date="2020-03-26T20:11:00Z">
        <w:r>
          <w:rPr>
            <w:rFonts w:hint="eastAsia"/>
          </w:rPr>
          <w:t xml:space="preserve">1 </w:t>
        </w:r>
      </w:ins>
      <w:ins w:id="647" w:author="admin" w:date="2020-03-26T20:14:00Z">
        <w:r>
          <w:rPr>
            <w:rFonts w:hint="eastAsia"/>
            <w:lang w:eastAsia="zh-CN"/>
          </w:rPr>
          <w:t>智能窗帘</w:t>
        </w:r>
      </w:ins>
      <w:ins w:id="648" w:author="admin" w:date="2020-03-26T20:15:00Z">
        <w:r>
          <w:rPr>
            <w:rFonts w:hint="eastAsia"/>
            <w:lang w:eastAsia="zh-CN"/>
          </w:rPr>
          <w:t>系统原理图</w:t>
        </w:r>
      </w:ins>
    </w:p>
    <w:p>
      <w:pPr>
        <w:pStyle w:val="6"/>
        <w:ind w:firstLine="360"/>
        <w:rPr>
          <w:ins w:id="649" w:author="DZ" w:date="2018-04-04T08:33:00Z"/>
          <w:rFonts w:hint="eastAsia" w:ascii="宋体" w:hAnsi="宋体"/>
          <w:sz w:val="18"/>
          <w:szCs w:val="18"/>
        </w:rPr>
      </w:pPr>
      <w:ins w:id="650" w:author="admin" w:date="2020-03-26T20:29:00Z">
        <w:r>
          <w:rPr>
            <w:rFonts w:hint="eastAsia"/>
          </w:rPr>
          <w:t>STM</w:t>
        </w:r>
      </w:ins>
      <w:ins w:id="651" w:author="admin" w:date="2020-03-26T20:29:00Z">
        <w:r>
          <w:rPr/>
          <w:t>32</w:t>
        </w:r>
      </w:ins>
      <w:ins w:id="652" w:author="admin" w:date="2020-03-26T20:29:00Z">
        <w:r>
          <w:rPr>
            <w:rFonts w:hint="eastAsia"/>
          </w:rPr>
          <w:t>单片机通过驱动L</w:t>
        </w:r>
      </w:ins>
      <w:ins w:id="653" w:author="admin" w:date="2020-03-26T20:29:00Z">
        <w:r>
          <w:rPr/>
          <w:t>298N</w:t>
        </w:r>
      </w:ins>
      <w:ins w:id="654" w:author="admin" w:date="2020-03-26T20:29:00Z">
        <w:r>
          <w:rPr>
            <w:rFonts w:hint="eastAsia"/>
          </w:rPr>
          <w:t>模块去控制直流减速电机，电机带动同步带，使得窗帘沿着轨道来回运动</w:t>
        </w:r>
      </w:ins>
      <w:ins w:id="655" w:author="admin" w:date="2020-03-26T20:49:00Z">
        <w:r>
          <w:rPr>
            <w:rFonts w:hint="eastAsia"/>
          </w:rPr>
          <w:t>。</w:t>
        </w:r>
      </w:ins>
      <w:ins w:id="656" w:author="admin" w:date="2020-03-26T20:29:00Z">
        <w:r>
          <w:rPr>
            <w:rFonts w:hint="eastAsia"/>
          </w:rPr>
          <w:t>窗帘的长度可能不同，可能会导致无法确定电机需转动多长的时间，因此通过在窗帘闭合处以及轨道的一端，各安置一个光敏传感器，根据传感器反馈的数据，实时判断窗帘开与关是否</w:t>
        </w:r>
      </w:ins>
      <w:ins w:id="657" w:author="admin" w:date="2020-03-26T20:38:00Z">
        <w:r>
          <w:rPr>
            <w:rFonts w:hint="eastAsia"/>
          </w:rPr>
          <w:t>到达</w:t>
        </w:r>
      </w:ins>
      <w:ins w:id="658" w:author="admin" w:date="2020-03-26T20:30:00Z">
        <w:r>
          <w:rPr>
            <w:rFonts w:hint="eastAsia"/>
          </w:rPr>
          <w:t>边缘</w:t>
        </w:r>
      </w:ins>
      <w:ins w:id="659" w:author="◉‿◉ [2]" w:date="2020-04-20T19:49:11Z">
        <w:r>
          <w:rPr>
            <w:rFonts w:hint="eastAsia"/>
            <w:lang w:eastAsia="zh-CN"/>
          </w:rPr>
          <w:t>，</w:t>
        </w:r>
      </w:ins>
      <w:ins w:id="660" w:author="◉‿◉ [2]" w:date="2020-04-20T19:49:25Z">
        <w:r>
          <w:rPr>
            <w:rFonts w:hint="eastAsia"/>
            <w:lang w:val="en-US" w:eastAsia="zh-CN"/>
          </w:rPr>
          <w:t>防止</w:t>
        </w:r>
      </w:ins>
      <w:ins w:id="661" w:author="◉‿◉ [2]" w:date="2020-04-20T19:49:28Z">
        <w:r>
          <w:rPr>
            <w:rFonts w:hint="eastAsia"/>
            <w:lang w:val="en-US" w:eastAsia="zh-CN"/>
          </w:rPr>
          <w:t>窗帘</w:t>
        </w:r>
      </w:ins>
      <w:ins w:id="662" w:author="◉‿◉ [2]" w:date="2020-04-20T19:49:30Z">
        <w:r>
          <w:rPr>
            <w:rFonts w:hint="eastAsia"/>
            <w:lang w:val="en-US" w:eastAsia="zh-CN"/>
          </w:rPr>
          <w:t>过</w:t>
        </w:r>
      </w:ins>
      <w:ins w:id="663" w:author="◉‿◉ [2]" w:date="2020-04-20T19:49:32Z">
        <w:r>
          <w:rPr>
            <w:rFonts w:hint="eastAsia"/>
            <w:lang w:val="en-US" w:eastAsia="zh-CN"/>
          </w:rPr>
          <w:t>卷</w:t>
        </w:r>
      </w:ins>
      <w:ins w:id="664" w:author="◉‿◉ [2]" w:date="2020-04-20T19:49:44Z">
        <w:r>
          <w:rPr>
            <w:rFonts w:hint="eastAsia"/>
            <w:lang w:val="en-US" w:eastAsia="zh-CN"/>
          </w:rPr>
          <w:t>损坏</w:t>
        </w:r>
      </w:ins>
      <w:ins w:id="665" w:author="admin" w:date="2020-03-26T20:29:00Z">
        <w:r>
          <w:rPr>
            <w:rFonts w:hint="eastAsia"/>
          </w:rPr>
          <w:t>。</w:t>
        </w:r>
      </w:ins>
      <w:ins w:id="666" w:author="admin" w:date="2020-04-01T21:52:00Z">
        <w:r>
          <w:rPr>
            <w:rFonts w:hint="eastAsia"/>
            <w:highlight w:val="yellow"/>
          </w:rPr>
          <w:t>（待修改）</w:t>
        </w:r>
      </w:ins>
    </w:p>
    <w:p>
      <w:pPr>
        <w:pStyle w:val="50"/>
        <w:rPr>
          <w:rFonts w:hint="eastAsia"/>
        </w:rPr>
      </w:pPr>
      <w:bookmarkStart w:id="61" w:name="_Toc188851601"/>
      <w:bookmarkStart w:id="62" w:name="_Toc188851685"/>
      <w:bookmarkStart w:id="63" w:name="_Toc188851831"/>
      <w:bookmarkStart w:id="64" w:name="_Toc188852318"/>
      <w:bookmarkStart w:id="65" w:name="_Toc510620176"/>
      <w:bookmarkStart w:id="66" w:name="_Toc510621507"/>
      <w:r>
        <w:rPr>
          <w:rFonts w:hint="eastAsia"/>
        </w:rPr>
        <w:t xml:space="preserve">3.2 </w:t>
      </w:r>
      <w:bookmarkEnd w:id="61"/>
      <w:bookmarkEnd w:id="62"/>
      <w:bookmarkEnd w:id="63"/>
      <w:bookmarkEnd w:id="64"/>
      <w:ins w:id="667" w:author="admin" w:date="2020-03-26T08:37:00Z">
        <w:r>
          <w:rPr>
            <w:rFonts w:hint="eastAsia"/>
          </w:rPr>
          <w:t>系统硬件实现</w:t>
        </w:r>
        <w:bookmarkEnd w:id="65"/>
        <w:bookmarkEnd w:id="66"/>
      </w:ins>
    </w:p>
    <w:p>
      <w:pPr>
        <w:pStyle w:val="39"/>
        <w:rPr>
          <w:ins w:id="668" w:author="◉‿◉" w:date="2020-03-31T20:51:00Z"/>
        </w:rPr>
      </w:pPr>
      <w:ins w:id="669" w:author="◉‿◉" w:date="2020-03-31T20:51:00Z">
        <w:r>
          <w:rPr>
            <w:rFonts w:hint="eastAsia"/>
          </w:rPr>
          <w:t>3</w:t>
        </w:r>
      </w:ins>
      <w:ins w:id="670" w:author="◉‿◉" w:date="2020-03-31T20:51:00Z">
        <w:r>
          <w:rPr/>
          <w:t>.</w:t>
        </w:r>
      </w:ins>
      <w:ins w:id="671" w:author="◉‿◉" w:date="2020-03-31T20:51:00Z">
        <w:r>
          <w:rPr>
            <w:rFonts w:hint="eastAsia"/>
          </w:rPr>
          <w:t>2</w:t>
        </w:r>
      </w:ins>
      <w:ins w:id="672" w:author="◉‿◉" w:date="2020-03-31T20:51:00Z">
        <w:r>
          <w:rPr/>
          <w:t>.1</w:t>
        </w:r>
      </w:ins>
      <w:ins w:id="673" w:author="◉‿◉" w:date="2020-03-31T20:51:00Z">
        <w:r>
          <w:rPr>
            <w:rFonts w:hint="eastAsia"/>
          </w:rPr>
          <w:t xml:space="preserve"> </w:t>
        </w:r>
      </w:ins>
      <w:ins w:id="674" w:author="◉‿◉" w:date="2020-03-31T21:59:00Z">
        <w:r>
          <w:rPr>
            <w:rFonts w:hint="eastAsia"/>
          </w:rPr>
          <w:t>主控</w:t>
        </w:r>
      </w:ins>
      <w:ins w:id="675" w:author="◉‿◉" w:date="2020-03-31T22:00:00Z">
        <w:r>
          <w:rPr>
            <w:rFonts w:hint="eastAsia"/>
          </w:rPr>
          <w:t>芯片</w:t>
        </w:r>
      </w:ins>
      <w:ins w:id="676" w:author="◉‿◉" w:date="2020-03-31T20:52:00Z">
        <w:r>
          <w:rPr>
            <w:rFonts w:hint="eastAsia"/>
          </w:rPr>
          <w:t>模块</w:t>
        </w:r>
      </w:ins>
    </w:p>
    <w:p>
      <w:pPr>
        <w:pStyle w:val="6"/>
        <w:rPr>
          <w:ins w:id="677" w:author="◉‿◉" w:date="2020-03-31T22:17:00Z"/>
          <w:rFonts w:hint="eastAsia"/>
        </w:rPr>
      </w:pPr>
      <w:ins w:id="678" w:author="◉‿◉" w:date="2020-03-31T22:38:00Z">
        <w:r>
          <w:rPr>
            <w:rFonts w:hint="eastAsia"/>
          </w:rPr>
          <w:t>系统的主控芯片为STM32F407ZGT6。</w:t>
        </w:r>
      </w:ins>
      <w:ins w:id="679" w:author="◉‿◉" w:date="2020-03-31T22:40:00Z">
        <w:r>
          <w:rPr>
            <w:rFonts w:hint="eastAsia"/>
          </w:rPr>
          <w:t>其采用 Cortex-M4 内核，带FPU和DSP指令集</w:t>
        </w:r>
      </w:ins>
      <w:ins w:id="680" w:author="◉‿◉" w:date="2020-03-31T22:47:00Z">
        <w:r>
          <w:rPr>
            <w:rFonts w:hint="eastAsia"/>
          </w:rPr>
          <w:t>；</w:t>
        </w:r>
      </w:ins>
      <w:ins w:id="681" w:author="◉‿◉" w:date="2020-03-31T22:46:00Z">
        <w:r>
          <w:rPr>
            <w:rFonts w:hint="eastAsia" w:ascii="宋体" w:hAnsi="宋体"/>
            <w:szCs w:val="24"/>
          </w:rPr>
          <w:t>更高的性能</w:t>
        </w:r>
      </w:ins>
      <w:ins w:id="682" w:author="◉‿◉" w:date="2020-03-31T22:49:00Z">
        <w:r>
          <w:rPr>
            <w:rFonts w:hint="eastAsia" w:ascii="宋体" w:hAnsi="宋体"/>
            <w:szCs w:val="24"/>
          </w:rPr>
          <w:t>，</w:t>
        </w:r>
      </w:ins>
      <w:ins w:id="683" w:author="◉‿◉" w:date="2020-03-31T22:46:00Z">
        <w:r>
          <w:rPr>
            <w:rFonts w:hint="eastAsia" w:ascii="宋体" w:hAnsi="宋体"/>
            <w:szCs w:val="24"/>
          </w:rPr>
          <w:t>最高运行频率可达168Mhz；</w:t>
        </w:r>
      </w:ins>
      <w:ins w:id="684" w:author="◉‿◉" w:date="2020-03-31T23:10:00Z">
        <w:r>
          <w:rPr>
            <w:rFonts w:hint="eastAsia" w:ascii="宋体" w:hAnsi="宋体"/>
            <w:szCs w:val="24"/>
          </w:rPr>
          <w:t>接口丰富</w:t>
        </w:r>
      </w:ins>
      <w:ins w:id="685" w:author="◉‿◉" w:date="2020-03-31T23:11:00Z">
        <w:r>
          <w:rPr>
            <w:rFonts w:hint="eastAsia" w:ascii="宋体" w:hAnsi="宋体"/>
            <w:szCs w:val="24"/>
          </w:rPr>
          <w:t>，</w:t>
        </w:r>
      </w:ins>
      <w:ins w:id="686" w:author="◉‿◉" w:date="2020-03-31T23:10:00Z">
        <w:r>
          <w:rPr>
            <w:rFonts w:hint="eastAsia" w:ascii="宋体" w:hAnsi="宋体"/>
            <w:szCs w:val="24"/>
          </w:rPr>
          <w:t>板子提供多种标准接口，可以方便的进行各种外设</w:t>
        </w:r>
      </w:ins>
      <w:ins w:id="687" w:author="◉‿◉" w:date="2020-03-31T23:11:00Z">
        <w:r>
          <w:rPr>
            <w:rFonts w:hint="eastAsia" w:ascii="宋体" w:hAnsi="宋体"/>
            <w:szCs w:val="24"/>
          </w:rPr>
          <w:t>的</w:t>
        </w:r>
      </w:ins>
      <w:ins w:id="688" w:author="◉‿◉" w:date="2020-03-31T23:10:00Z">
        <w:r>
          <w:rPr>
            <w:rFonts w:hint="eastAsia" w:ascii="宋体" w:hAnsi="宋体"/>
            <w:szCs w:val="24"/>
          </w:rPr>
          <w:t>开发。板上很多资源可以灵活配置，以满足不同条件下的使用。同时</w:t>
        </w:r>
      </w:ins>
      <w:ins w:id="689" w:author="◉‿◉" w:date="2020-03-31T22:50:00Z">
        <w:r>
          <w:rPr>
            <w:rFonts w:hint="eastAsia" w:ascii="宋体" w:hAnsi="宋体"/>
            <w:szCs w:val="24"/>
          </w:rPr>
          <w:t>具有更快的模数转换速度、更低的ADC/DAC工作电压、32位定时器、带日历功能的实时时钟（RTC）、IO 复用功能大大增强、以及更快的USART和SPI通信速度。</w:t>
        </w:r>
      </w:ins>
      <w:ins w:id="690" w:author="◉‿◉" w:date="2020-03-31T22:51:00Z">
        <w:r>
          <w:rPr>
            <w:rFonts w:hint="eastAsia" w:ascii="宋体" w:hAnsi="宋体"/>
            <w:szCs w:val="24"/>
          </w:rPr>
          <w:t>此外可以方便的购买到，性价比高</w:t>
        </w:r>
      </w:ins>
      <w:ins w:id="691" w:author="admin" w:date="2020-04-02T21:23:00Z">
        <w:r>
          <w:rPr>
            <w:rFonts w:hint="eastAsia" w:ascii="宋体" w:hAnsi="宋体"/>
            <w:szCs w:val="24"/>
          </w:rPr>
          <w:t>，具有较为广泛的兼容性</w:t>
        </w:r>
      </w:ins>
      <w:ins w:id="692" w:author="◉‿◉" w:date="2020-03-31T22:52:00Z">
        <w:r>
          <w:rPr>
            <w:rFonts w:hint="eastAsia" w:ascii="宋体" w:hAnsi="宋体"/>
            <w:szCs w:val="24"/>
          </w:rPr>
          <w:t>。</w:t>
        </w:r>
      </w:ins>
      <w:ins w:id="693" w:author="◉‿◉" w:date="2020-03-31T22:54:00Z">
        <w:r>
          <w:rPr>
            <w:rFonts w:hint="eastAsia" w:ascii="宋体" w:hAnsi="宋体"/>
            <w:szCs w:val="24"/>
            <w:highlight w:val="yellow"/>
          </w:rPr>
          <w:t>（</w:t>
        </w:r>
      </w:ins>
      <w:ins w:id="694" w:author="◉‿◉" w:date="2020-03-31T22:55:00Z">
        <w:r>
          <w:rPr>
            <w:rFonts w:hint="eastAsia" w:ascii="宋体" w:hAnsi="宋体"/>
            <w:szCs w:val="24"/>
            <w:highlight w:val="yellow"/>
          </w:rPr>
          <w:t>待修改</w:t>
        </w:r>
      </w:ins>
      <w:ins w:id="695" w:author="◉‿◉" w:date="2020-03-31T22:54:00Z">
        <w:r>
          <w:rPr>
            <w:rFonts w:hint="eastAsia" w:ascii="宋体" w:hAnsi="宋体"/>
            <w:szCs w:val="24"/>
            <w:highlight w:val="yellow"/>
          </w:rPr>
          <w:t>）</w:t>
        </w:r>
      </w:ins>
    </w:p>
    <w:p>
      <w:pPr>
        <w:pStyle w:val="6"/>
        <w:jc w:val="center"/>
        <w:rPr>
          <w:ins w:id="696" w:author="◉‿◉ [2]" w:date="2020-04-21T21:43:16Z"/>
          <w:rFonts w:hint="eastAsia"/>
        </w:rPr>
      </w:pPr>
      <w:ins w:id="697" w:author="◉‿◉" w:date="2020-03-31T22:17:00Z">
        <w:r>
          <w:rPr>
            <w:rFonts w:hint="eastAsia"/>
          </w:rPr>
          <w:drawing>
            <wp:inline distT="0" distB="0" distL="114300" distR="114300">
              <wp:extent cx="4563110" cy="3422650"/>
              <wp:effectExtent l="0" t="0" r="8890" b="6350"/>
              <wp:docPr id="4" name="图片 13" descr="407高配版V4.1外设与接口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407高配版V4.1外设与接口介绍"/>
                      <pic:cNvPicPr>
                        <a:picLocks noChangeAspect="1"/>
                      </pic:cNvPicPr>
                    </pic:nvPicPr>
                    <pic:blipFill>
                      <a:blip r:embed="rId29"/>
                      <a:stretch>
                        <a:fillRect/>
                      </a:stretch>
                    </pic:blipFill>
                    <pic:spPr>
                      <a:xfrm>
                        <a:off x="0" y="0"/>
                        <a:ext cx="4563110" cy="3422650"/>
                      </a:xfrm>
                      <a:prstGeom prst="rect">
                        <a:avLst/>
                      </a:prstGeom>
                      <a:noFill/>
                      <a:ln>
                        <a:noFill/>
                      </a:ln>
                    </pic:spPr>
                  </pic:pic>
                </a:graphicData>
              </a:graphic>
            </wp:inline>
          </w:drawing>
        </w:r>
      </w:ins>
    </w:p>
    <w:p>
      <w:pPr>
        <w:pStyle w:val="6"/>
        <w:jc w:val="center"/>
        <w:rPr>
          <w:ins w:id="699" w:author="◉‿◉" w:date="2020-03-31T20:55:00Z"/>
          <w:rFonts w:hint="default" w:eastAsia="宋体"/>
          <w:lang w:val="en-US" w:eastAsia="zh-CN"/>
        </w:rPr>
      </w:pPr>
      <w:ins w:id="700" w:author="◉‿◉ [2]" w:date="2020-04-21T21:43:18Z">
        <w:r>
          <w:rPr>
            <w:rFonts w:hint="eastAsia"/>
            <w:lang w:val="en-US" w:eastAsia="zh-CN"/>
          </w:rPr>
          <w:t>图</w:t>
        </w:r>
      </w:ins>
      <w:ins w:id="701" w:author="◉‿◉ [2]" w:date="2020-04-21T21:43:20Z">
        <w:r>
          <w:rPr>
            <w:rFonts w:hint="eastAsia"/>
            <w:lang w:val="en-US" w:eastAsia="zh-CN"/>
          </w:rPr>
          <w:t>3</w:t>
        </w:r>
      </w:ins>
      <w:ins w:id="702" w:author="◉‿◉ [2]" w:date="2020-04-21T21:43:21Z">
        <w:r>
          <w:rPr>
            <w:rFonts w:hint="eastAsia"/>
            <w:lang w:val="en-US" w:eastAsia="zh-CN"/>
          </w:rPr>
          <w:t>-2</w:t>
        </w:r>
      </w:ins>
      <w:ins w:id="703" w:author="◉‿◉ [2]" w:date="2020-04-21T21:43:22Z">
        <w:r>
          <w:rPr>
            <w:rFonts w:hint="eastAsia"/>
            <w:lang w:val="en-US" w:eastAsia="zh-CN"/>
          </w:rPr>
          <w:t>-</w:t>
        </w:r>
      </w:ins>
      <w:ins w:id="704" w:author="◉‿◉ [2]" w:date="2020-04-21T21:43:23Z">
        <w:r>
          <w:rPr>
            <w:rFonts w:hint="eastAsia"/>
            <w:lang w:val="en-US" w:eastAsia="zh-CN"/>
          </w:rPr>
          <w:t xml:space="preserve">1 </w:t>
        </w:r>
      </w:ins>
      <w:ins w:id="705" w:author="◉‿◉ [2]" w:date="2020-04-21T22:38:08Z">
        <w:r>
          <w:rPr>
            <w:rFonts w:hint="eastAsia"/>
            <w:lang w:val="en-US" w:eastAsia="zh-CN"/>
          </w:rPr>
          <w:t>STM</w:t>
        </w:r>
      </w:ins>
      <w:ins w:id="706" w:author="◉‿◉ [2]" w:date="2020-04-21T22:38:09Z">
        <w:r>
          <w:rPr>
            <w:rFonts w:hint="eastAsia"/>
            <w:lang w:val="en-US" w:eastAsia="zh-CN"/>
          </w:rPr>
          <w:t>32</w:t>
        </w:r>
      </w:ins>
      <w:ins w:id="707" w:author="◉‿◉ [2]" w:date="2020-04-21T22:38:10Z">
        <w:r>
          <w:rPr>
            <w:rFonts w:hint="eastAsia"/>
            <w:lang w:val="en-US" w:eastAsia="zh-CN"/>
          </w:rPr>
          <w:t>F</w:t>
        </w:r>
      </w:ins>
      <w:ins w:id="708" w:author="◉‿◉ [2]" w:date="2020-04-21T22:38:11Z">
        <w:r>
          <w:rPr>
            <w:rFonts w:hint="eastAsia"/>
            <w:lang w:val="en-US" w:eastAsia="zh-CN"/>
          </w:rPr>
          <w:t>40</w:t>
        </w:r>
      </w:ins>
      <w:ins w:id="709" w:author="◉‿◉ [2]" w:date="2020-04-21T22:38:12Z">
        <w:r>
          <w:rPr>
            <w:rFonts w:hint="eastAsia"/>
            <w:lang w:val="en-US" w:eastAsia="zh-CN"/>
          </w:rPr>
          <w:t>7</w:t>
        </w:r>
      </w:ins>
      <w:ins w:id="710" w:author="◉‿◉ [2]" w:date="2020-04-21T22:38:16Z">
        <w:r>
          <w:rPr>
            <w:rFonts w:hint="eastAsia"/>
            <w:lang w:val="en-US" w:eastAsia="zh-CN"/>
          </w:rPr>
          <w:t>GT6</w:t>
        </w:r>
      </w:ins>
      <w:ins w:id="711" w:author="◉‿◉ [2]" w:date="2020-04-21T22:38:25Z">
        <w:r>
          <w:rPr>
            <w:rFonts w:hint="eastAsia"/>
            <w:lang w:val="en-US" w:eastAsia="zh-CN"/>
          </w:rPr>
          <w:t>主控</w:t>
        </w:r>
      </w:ins>
      <w:ins w:id="712" w:author="◉‿◉ [2]" w:date="2020-04-21T22:38:19Z">
        <w:r>
          <w:rPr>
            <w:rFonts w:hint="eastAsia"/>
            <w:lang w:val="en-US" w:eastAsia="zh-CN"/>
          </w:rPr>
          <w:t>板</w:t>
        </w:r>
      </w:ins>
    </w:p>
    <w:p>
      <w:pPr>
        <w:pStyle w:val="6"/>
        <w:ind w:firstLine="0" w:firstLineChars="0"/>
        <w:rPr>
          <w:ins w:id="713" w:author="◉‿◉" w:date="2020-03-31T20:52:00Z"/>
          <w:rFonts w:hint="eastAsia"/>
        </w:rPr>
      </w:pPr>
    </w:p>
    <w:p>
      <w:pPr>
        <w:pStyle w:val="39"/>
        <w:rPr>
          <w:ins w:id="714" w:author="◉‿◉" w:date="2020-03-31T20:52:00Z"/>
        </w:rPr>
      </w:pPr>
      <w:ins w:id="715" w:author="◉‿◉" w:date="2020-03-31T20:52:00Z">
        <w:r>
          <w:rPr>
            <w:rFonts w:hint="eastAsia"/>
          </w:rPr>
          <w:t>3</w:t>
        </w:r>
      </w:ins>
      <w:ins w:id="716" w:author="◉‿◉" w:date="2020-03-31T20:52:00Z">
        <w:r>
          <w:rPr/>
          <w:t>.</w:t>
        </w:r>
      </w:ins>
      <w:ins w:id="717" w:author="◉‿◉" w:date="2020-03-31T20:52:00Z">
        <w:r>
          <w:rPr>
            <w:rFonts w:hint="eastAsia"/>
          </w:rPr>
          <w:t>2</w:t>
        </w:r>
      </w:ins>
      <w:ins w:id="718" w:author="◉‿◉" w:date="2020-03-31T20:52:00Z">
        <w:r>
          <w:rPr/>
          <w:t>.</w:t>
        </w:r>
      </w:ins>
      <w:ins w:id="719" w:author="◉‿◉" w:date="2020-03-31T20:53:00Z">
        <w:r>
          <w:rPr>
            <w:rFonts w:hint="eastAsia"/>
          </w:rPr>
          <w:t xml:space="preserve">2 </w:t>
        </w:r>
      </w:ins>
      <w:ins w:id="720" w:author="admin" w:date="2020-04-01T08:28:00Z">
        <w:r>
          <w:rPr>
            <w:rFonts w:hint="eastAsia"/>
          </w:rPr>
          <w:t>窗帘</w:t>
        </w:r>
      </w:ins>
      <w:ins w:id="721" w:author="◉‿◉" w:date="2020-03-31T23:11:00Z">
        <w:r>
          <w:rPr>
            <w:rFonts w:hint="eastAsia"/>
          </w:rPr>
          <w:t>控制</w:t>
        </w:r>
      </w:ins>
      <w:ins w:id="722" w:author="◉‿◉" w:date="2020-03-31T20:53:00Z">
        <w:r>
          <w:rPr>
            <w:rFonts w:hint="eastAsia"/>
          </w:rPr>
          <w:t>模块</w:t>
        </w:r>
      </w:ins>
    </w:p>
    <w:p>
      <w:pPr>
        <w:pStyle w:val="6"/>
        <w:rPr>
          <w:ins w:id="723" w:author="◉‿◉ [2]" w:date="2020-04-21T22:11:35Z"/>
          <w:rFonts w:hint="eastAsia"/>
          <w:highlight w:val="yellow"/>
        </w:rPr>
      </w:pPr>
      <w:ins w:id="724" w:author="◉‿◉" w:date="2020-03-31T20:55:00Z">
        <w:r>
          <w:rPr>
            <w:rFonts w:hint="eastAsia"/>
          </w:rPr>
          <w:t>图3-1窗帘</w:t>
        </w:r>
      </w:ins>
      <w:ins w:id="725" w:author="admin" w:date="2020-04-01T08:35:00Z">
        <w:r>
          <w:rPr>
            <w:rFonts w:hint="eastAsia"/>
          </w:rPr>
          <w:t>的开启或关闭主要是依靠</w:t>
        </w:r>
      </w:ins>
      <w:ins w:id="726" w:author="admin" w:date="2020-04-01T08:37:00Z">
        <w:r>
          <w:rPr>
            <w:rFonts w:hint="eastAsia"/>
          </w:rPr>
          <w:t>电机驱动模块。</w:t>
        </w:r>
      </w:ins>
      <w:ins w:id="727" w:author="admin" w:date="2020-04-01T08:38:00Z">
        <w:r>
          <w:rPr>
            <w:rFonts w:hint="eastAsia"/>
          </w:rPr>
          <w:t>电机驱动模块由</w:t>
        </w:r>
      </w:ins>
      <w:ins w:id="728" w:author="admin" w:date="2020-04-01T08:39:00Z">
        <w:r>
          <w:rPr>
            <w:rFonts w:hint="eastAsia"/>
          </w:rPr>
          <w:t>N</w:t>
        </w:r>
      </w:ins>
      <w:ins w:id="729" w:author="admin" w:date="2020-04-01T08:39:00Z">
        <w:r>
          <w:rPr/>
          <w:t>20</w:t>
        </w:r>
      </w:ins>
      <w:ins w:id="730" w:author="admin" w:date="2020-04-01T08:39:00Z">
        <w:r>
          <w:rPr>
            <w:rFonts w:hint="eastAsia"/>
          </w:rPr>
          <w:t>直流减速电机和L298N</w:t>
        </w:r>
      </w:ins>
      <w:ins w:id="731" w:author="admin" w:date="2020-04-01T08:40:00Z">
        <w:r>
          <w:rPr>
            <w:rFonts w:hint="eastAsia"/>
          </w:rPr>
          <w:t>驱动模块</w:t>
        </w:r>
      </w:ins>
      <w:ins w:id="732" w:author="◉‿◉" w:date="2020-03-31T20:55:00Z">
        <w:r>
          <w:rPr>
            <w:rFonts w:hint="eastAsia"/>
          </w:rPr>
          <w:t>。</w:t>
        </w:r>
      </w:ins>
      <w:ins w:id="733" w:author="admin" w:date="2020-04-01T08:47:00Z">
        <w:r>
          <w:rPr>
            <w:rFonts w:hint="eastAsia"/>
          </w:rPr>
          <w:t>将STM</w:t>
        </w:r>
      </w:ins>
      <w:ins w:id="734" w:author="admin" w:date="2020-04-01T08:47:00Z">
        <w:r>
          <w:rPr/>
          <w:t>32</w:t>
        </w:r>
      </w:ins>
      <w:ins w:id="735" w:author="admin" w:date="2020-04-01T08:47:00Z">
        <w:r>
          <w:rPr>
            <w:rFonts w:hint="eastAsia"/>
          </w:rPr>
          <w:t>的DC-12</w:t>
        </w:r>
      </w:ins>
      <w:ins w:id="736" w:author="admin" w:date="2020-04-01T08:47:00Z">
        <w:r>
          <w:rPr/>
          <w:t>V</w:t>
        </w:r>
      </w:ins>
      <w:ins w:id="737" w:author="admin" w:date="2020-04-01T08:47:00Z">
        <w:r>
          <w:rPr>
            <w:rFonts w:hint="eastAsia"/>
          </w:rPr>
          <w:t>电源</w:t>
        </w:r>
      </w:ins>
      <w:ins w:id="738" w:author="admin" w:date="2020-04-01T08:48:00Z">
        <w:r>
          <w:rPr>
            <w:rFonts w:hint="eastAsia"/>
          </w:rPr>
          <w:t>输出引脚与驱动芯片的VCC</w:t>
        </w:r>
      </w:ins>
      <w:ins w:id="739" w:author="admin" w:date="2020-04-01T08:48:00Z">
        <w:r>
          <w:rPr/>
          <w:t>、</w:t>
        </w:r>
      </w:ins>
      <w:ins w:id="740" w:author="admin" w:date="2020-04-01T08:48:00Z">
        <w:r>
          <w:rPr>
            <w:rFonts w:hint="eastAsia"/>
          </w:rPr>
          <w:t>G</w:t>
        </w:r>
      </w:ins>
      <w:ins w:id="741" w:author="admin" w:date="2020-04-01T08:48:00Z">
        <w:r>
          <w:rPr/>
          <w:t>ND</w:t>
        </w:r>
      </w:ins>
      <w:ins w:id="742" w:author="admin" w:date="2020-04-01T08:49:00Z">
        <w:r>
          <w:rPr>
            <w:rFonts w:hint="eastAsia"/>
          </w:rPr>
          <w:t>通过杜邦线进行连接，</w:t>
        </w:r>
      </w:ins>
      <w:ins w:id="743" w:author="admin" w:date="2020-04-01T08:51:00Z">
        <w:r>
          <w:rPr>
            <w:rFonts w:hint="eastAsia"/>
          </w:rPr>
          <w:t>单片机的</w:t>
        </w:r>
      </w:ins>
      <w:ins w:id="744" w:author="admin" w:date="2020-04-01T08:52:00Z">
        <w:r>
          <w:rPr>
            <w:rFonts w:hint="eastAsia"/>
          </w:rPr>
          <w:t>输出引脚</w:t>
        </w:r>
      </w:ins>
      <w:ins w:id="745" w:author="◉‿◉ [2]" w:date="2020-04-20T19:54:44Z">
        <w:r>
          <w:rPr>
            <w:rFonts w:hint="eastAsia"/>
            <w:lang w:val="en-US" w:eastAsia="zh-CN"/>
          </w:rPr>
          <w:t>PB</w:t>
        </w:r>
      </w:ins>
      <w:ins w:id="746" w:author="◉‿◉ [2]" w:date="2020-04-20T19:54:45Z">
        <w:r>
          <w:rPr>
            <w:rFonts w:hint="eastAsia"/>
            <w:lang w:val="en-US" w:eastAsia="zh-CN"/>
          </w:rPr>
          <w:t>4</w:t>
        </w:r>
      </w:ins>
      <w:ins w:id="747" w:author="◉‿◉ [2]" w:date="2020-04-20T19:54:48Z">
        <w:r>
          <w:rPr>
            <w:rFonts w:hint="eastAsia"/>
            <w:lang w:val="en-US" w:eastAsia="zh-CN"/>
          </w:rPr>
          <w:t>、</w:t>
        </w:r>
      </w:ins>
      <w:ins w:id="748" w:author="◉‿◉ [2]" w:date="2020-04-20T19:54:56Z">
        <w:r>
          <w:rPr>
            <w:rFonts w:hint="eastAsia"/>
            <w:lang w:val="en-US" w:eastAsia="zh-CN"/>
          </w:rPr>
          <w:t>PB3</w:t>
        </w:r>
      </w:ins>
      <w:ins w:id="749" w:author="◉‿◉ [2]" w:date="2020-04-20T19:54:58Z">
        <w:r>
          <w:rPr>
            <w:rFonts w:hint="eastAsia"/>
            <w:lang w:val="en-US" w:eastAsia="zh-CN"/>
          </w:rPr>
          <w:t>、</w:t>
        </w:r>
      </w:ins>
      <w:ins w:id="750" w:author="◉‿◉ [2]" w:date="2020-04-20T19:55:07Z">
        <w:r>
          <w:rPr>
            <w:rFonts w:hint="eastAsia"/>
            <w:lang w:val="en-US" w:eastAsia="zh-CN"/>
          </w:rPr>
          <w:t>PB</w:t>
        </w:r>
      </w:ins>
      <w:ins w:id="751" w:author="◉‿◉ [2]" w:date="2020-04-20T19:55:11Z">
        <w:r>
          <w:rPr>
            <w:rFonts w:hint="eastAsia"/>
            <w:lang w:val="en-US" w:eastAsia="zh-CN"/>
          </w:rPr>
          <w:t>5</w:t>
        </w:r>
      </w:ins>
      <w:ins w:id="752" w:author="admin" w:date="2020-04-01T08:52:00Z">
        <w:r>
          <w:rPr>
            <w:rFonts w:hint="eastAsia"/>
          </w:rPr>
          <w:t>分别接到L</w:t>
        </w:r>
      </w:ins>
      <w:ins w:id="753" w:author="admin" w:date="2020-04-01T08:52:00Z">
        <w:r>
          <w:rPr/>
          <w:t>298N</w:t>
        </w:r>
      </w:ins>
      <w:ins w:id="754" w:author="admin" w:date="2020-04-01T08:52:00Z">
        <w:r>
          <w:rPr>
            <w:rFonts w:hint="eastAsia"/>
          </w:rPr>
          <w:t>的IN</w:t>
        </w:r>
      </w:ins>
      <w:ins w:id="755" w:author="admin" w:date="2020-04-01T08:52:00Z">
        <w:r>
          <w:rPr/>
          <w:t>1、</w:t>
        </w:r>
      </w:ins>
      <w:ins w:id="756" w:author="admin" w:date="2020-04-01T08:52:00Z">
        <w:r>
          <w:rPr>
            <w:rFonts w:hint="eastAsia"/>
          </w:rPr>
          <w:t>IN</w:t>
        </w:r>
      </w:ins>
      <w:ins w:id="757" w:author="admin" w:date="2020-04-01T08:52:00Z">
        <w:r>
          <w:rPr/>
          <w:t>2</w:t>
        </w:r>
      </w:ins>
      <w:ins w:id="758" w:author="admin" w:date="2020-04-01T08:53:00Z">
        <w:r>
          <w:rPr/>
          <w:t>、</w:t>
        </w:r>
      </w:ins>
      <w:ins w:id="759" w:author="admin" w:date="2020-04-01T08:53:00Z">
        <w:r>
          <w:rPr>
            <w:rFonts w:hint="eastAsia"/>
          </w:rPr>
          <w:t>ENA上</w:t>
        </w:r>
      </w:ins>
      <w:ins w:id="760" w:author="◉‿◉ [2]" w:date="2020-04-20T19:57:44Z">
        <w:r>
          <w:rPr>
            <w:rFonts w:hint="eastAsia"/>
            <w:lang w:eastAsia="zh-CN"/>
          </w:rPr>
          <w:t>，</w:t>
        </w:r>
      </w:ins>
      <w:ins w:id="761" w:author="◉‿◉ [2]" w:date="2020-04-20T19:57:46Z">
        <w:r>
          <w:rPr>
            <w:rFonts w:hint="eastAsia"/>
            <w:lang w:val="en-US" w:eastAsia="zh-CN"/>
          </w:rPr>
          <w:t>L298</w:t>
        </w:r>
      </w:ins>
      <w:ins w:id="762" w:author="◉‿◉ [2]" w:date="2020-04-20T19:57:47Z">
        <w:r>
          <w:rPr>
            <w:rFonts w:hint="eastAsia"/>
            <w:lang w:val="en-US" w:eastAsia="zh-CN"/>
          </w:rPr>
          <w:t>N</w:t>
        </w:r>
      </w:ins>
      <w:ins w:id="763" w:author="◉‿◉ [2]" w:date="2020-04-20T19:57:52Z">
        <w:r>
          <w:rPr>
            <w:rFonts w:hint="eastAsia"/>
            <w:lang w:val="en-US" w:eastAsia="zh-CN"/>
          </w:rPr>
          <w:t>模块</w:t>
        </w:r>
      </w:ins>
      <w:ins w:id="764" w:author="◉‿◉ [2]" w:date="2020-04-20T19:57:53Z">
        <w:r>
          <w:rPr>
            <w:rFonts w:hint="eastAsia"/>
            <w:lang w:val="en-US" w:eastAsia="zh-CN"/>
          </w:rPr>
          <w:t>的</w:t>
        </w:r>
      </w:ins>
      <w:ins w:id="765" w:author="◉‿◉ [2]" w:date="2020-04-20T19:57:55Z">
        <w:r>
          <w:rPr>
            <w:rFonts w:hint="eastAsia"/>
            <w:lang w:val="en-US" w:eastAsia="zh-CN"/>
          </w:rPr>
          <w:t>输出</w:t>
        </w:r>
      </w:ins>
      <w:ins w:id="766" w:author="◉‿◉ [2]" w:date="2020-04-20T19:57:58Z">
        <w:r>
          <w:rPr>
            <w:rFonts w:hint="eastAsia"/>
            <w:lang w:val="en-US" w:eastAsia="zh-CN"/>
          </w:rPr>
          <w:t>引脚</w:t>
        </w:r>
      </w:ins>
      <w:ins w:id="767" w:author="◉‿◉ [2]" w:date="2020-04-20T19:58:00Z">
        <w:r>
          <w:rPr>
            <w:rFonts w:hint="eastAsia"/>
            <w:lang w:val="en-US" w:eastAsia="zh-CN"/>
          </w:rPr>
          <w:t>OUT1</w:t>
        </w:r>
      </w:ins>
      <w:ins w:id="768" w:author="◉‿◉ [2]" w:date="2020-04-20T19:58:07Z">
        <w:r>
          <w:rPr>
            <w:rFonts w:hint="eastAsia"/>
            <w:lang w:val="en-US" w:eastAsia="zh-CN"/>
          </w:rPr>
          <w:t>与</w:t>
        </w:r>
      </w:ins>
      <w:ins w:id="769" w:author="◉‿◉ [2]" w:date="2020-04-20T19:58:08Z">
        <w:r>
          <w:rPr>
            <w:rFonts w:hint="eastAsia"/>
            <w:lang w:val="en-US" w:eastAsia="zh-CN"/>
          </w:rPr>
          <w:t>OUT2</w:t>
        </w:r>
      </w:ins>
      <w:ins w:id="770" w:author="◉‿◉ [2]" w:date="2020-04-20T19:58:10Z">
        <w:r>
          <w:rPr>
            <w:rFonts w:hint="eastAsia"/>
            <w:lang w:val="en-US" w:eastAsia="zh-CN"/>
          </w:rPr>
          <w:t>分别与</w:t>
        </w:r>
      </w:ins>
      <w:ins w:id="771" w:author="◉‿◉ [2]" w:date="2020-04-20T19:58:14Z">
        <w:r>
          <w:rPr>
            <w:rFonts w:hint="eastAsia"/>
            <w:lang w:val="en-US" w:eastAsia="zh-CN"/>
          </w:rPr>
          <w:t>电机</w:t>
        </w:r>
      </w:ins>
      <w:ins w:id="772" w:author="◉‿◉ [2]" w:date="2020-04-20T19:58:17Z">
        <w:r>
          <w:rPr>
            <w:rFonts w:hint="eastAsia"/>
            <w:lang w:val="en-US" w:eastAsia="zh-CN"/>
          </w:rPr>
          <w:t>的</w:t>
        </w:r>
      </w:ins>
      <w:ins w:id="773" w:author="◉‿◉ [2]" w:date="2020-04-20T19:58:24Z">
        <w:r>
          <w:rPr>
            <w:rFonts w:hint="eastAsia"/>
            <w:lang w:val="en-US" w:eastAsia="zh-CN"/>
          </w:rPr>
          <w:t>两个</w:t>
        </w:r>
      </w:ins>
      <w:ins w:id="774" w:author="◉‿◉ [2]" w:date="2020-04-20T19:58:27Z">
        <w:r>
          <w:rPr>
            <w:rFonts w:hint="eastAsia"/>
            <w:lang w:val="en-US" w:eastAsia="zh-CN"/>
          </w:rPr>
          <w:t>引脚</w:t>
        </w:r>
      </w:ins>
      <w:ins w:id="775" w:author="◉‿◉ [2]" w:date="2020-04-20T19:58:34Z">
        <w:r>
          <w:rPr>
            <w:rFonts w:hint="eastAsia"/>
            <w:lang w:val="en-US" w:eastAsia="zh-CN"/>
          </w:rPr>
          <w:t>连接</w:t>
        </w:r>
      </w:ins>
      <w:ins w:id="776" w:author="◉‿◉ [2]" w:date="2020-04-20T19:58:35Z">
        <w:r>
          <w:rPr>
            <w:rFonts w:hint="eastAsia"/>
            <w:lang w:val="en-US" w:eastAsia="zh-CN"/>
          </w:rPr>
          <w:t>。</w:t>
        </w:r>
      </w:ins>
      <w:ins w:id="777" w:author="admin" w:date="2020-04-01T20:53:00Z">
        <w:r>
          <w:rPr>
            <w:rFonts w:hint="eastAsia"/>
          </w:rPr>
          <w:t>当</w:t>
        </w:r>
      </w:ins>
      <w:ins w:id="778" w:author="admin" w:date="2020-04-01T20:53:00Z">
        <w:r>
          <w:rPr/>
          <w:t>P</w:t>
        </w:r>
      </w:ins>
      <w:ins w:id="779" w:author="◉‿◉ [2]" w:date="2020-04-20T19:55:55Z">
        <w:r>
          <w:rPr>
            <w:rFonts w:hint="eastAsia"/>
            <w:lang w:val="en-US" w:eastAsia="zh-CN"/>
          </w:rPr>
          <w:t>B</w:t>
        </w:r>
      </w:ins>
      <w:ins w:id="780" w:author="◉‿◉ [2]" w:date="2020-04-20T19:55:56Z">
        <w:r>
          <w:rPr>
            <w:rFonts w:hint="eastAsia"/>
            <w:lang w:val="en-US" w:eastAsia="zh-CN"/>
          </w:rPr>
          <w:t>4</w:t>
        </w:r>
      </w:ins>
      <w:ins w:id="781" w:author="admin" w:date="2020-04-01T20:53:00Z">
        <w:r>
          <w:rPr/>
          <w:t>、</w:t>
        </w:r>
      </w:ins>
      <w:ins w:id="782" w:author="admin" w:date="2020-04-01T20:53:00Z">
        <w:r>
          <w:rPr>
            <w:rFonts w:hint="eastAsia"/>
          </w:rPr>
          <w:t>P</w:t>
        </w:r>
      </w:ins>
      <w:ins w:id="783" w:author="◉‿◉ [2]" w:date="2020-04-20T19:55:59Z">
        <w:r>
          <w:rPr>
            <w:rFonts w:hint="eastAsia"/>
            <w:lang w:val="en-US" w:eastAsia="zh-CN"/>
          </w:rPr>
          <w:t>B</w:t>
        </w:r>
      </w:ins>
      <w:ins w:id="784" w:author="◉‿◉ [2]" w:date="2020-04-20T19:56:00Z">
        <w:r>
          <w:rPr>
            <w:rFonts w:hint="eastAsia"/>
            <w:lang w:val="en-US" w:eastAsia="zh-CN"/>
          </w:rPr>
          <w:t>3</w:t>
        </w:r>
      </w:ins>
      <w:ins w:id="785" w:author="admin" w:date="2020-04-01T20:54:00Z">
        <w:r>
          <w:rPr>
            <w:rFonts w:hint="eastAsia"/>
          </w:rPr>
          <w:t>分别输出高低电平时，电机带动同步带转动，窗帘打开</w:t>
        </w:r>
      </w:ins>
      <w:ins w:id="786" w:author="admin" w:date="2020-04-01T20:55:00Z">
        <w:r>
          <w:rPr/>
          <w:t>；</w:t>
        </w:r>
      </w:ins>
      <w:ins w:id="787" w:author="admin" w:date="2020-04-01T20:55:00Z">
        <w:r>
          <w:rPr>
            <w:rFonts w:hint="eastAsia"/>
          </w:rPr>
          <w:t>当P</w:t>
        </w:r>
      </w:ins>
      <w:ins w:id="788" w:author="◉‿◉ [2]" w:date="2020-04-20T19:56:04Z">
        <w:r>
          <w:rPr>
            <w:rFonts w:hint="eastAsia"/>
            <w:lang w:val="en-US" w:eastAsia="zh-CN"/>
          </w:rPr>
          <w:t>B4</w:t>
        </w:r>
      </w:ins>
      <w:ins w:id="789" w:author="admin" w:date="2020-04-01T20:55:00Z">
        <w:r>
          <w:rPr>
            <w:rFonts w:hint="eastAsia"/>
          </w:rPr>
          <w:t>、P</w:t>
        </w:r>
      </w:ins>
      <w:ins w:id="790" w:author="◉‿◉ [2]" w:date="2020-04-20T19:56:07Z">
        <w:r>
          <w:rPr>
            <w:rFonts w:hint="eastAsia"/>
            <w:lang w:val="en-US" w:eastAsia="zh-CN"/>
          </w:rPr>
          <w:t>B3</w:t>
        </w:r>
      </w:ins>
      <w:ins w:id="791" w:author="admin" w:date="2020-04-01T20:55:00Z">
        <w:r>
          <w:rPr>
            <w:rFonts w:hint="eastAsia"/>
          </w:rPr>
          <w:t>分别输出低</w:t>
        </w:r>
      </w:ins>
      <w:ins w:id="792" w:author="admin" w:date="2020-04-01T20:56:00Z">
        <w:r>
          <w:rPr>
            <w:rFonts w:hint="eastAsia"/>
          </w:rPr>
          <w:t>高</w:t>
        </w:r>
      </w:ins>
      <w:ins w:id="793" w:author="admin" w:date="2020-04-01T20:55:00Z">
        <w:r>
          <w:rPr>
            <w:rFonts w:hint="eastAsia"/>
          </w:rPr>
          <w:t>电平时，电机带动同步带转动，窗帘</w:t>
        </w:r>
      </w:ins>
      <w:ins w:id="794" w:author="admin" w:date="2020-04-01T20:56:00Z">
        <w:r>
          <w:rPr>
            <w:rFonts w:hint="eastAsia"/>
          </w:rPr>
          <w:t>关闭；当</w:t>
        </w:r>
      </w:ins>
      <w:ins w:id="795" w:author="admin" w:date="2020-04-01T20:56:00Z">
        <w:r>
          <w:rPr/>
          <w:t>P</w:t>
        </w:r>
      </w:ins>
      <w:ins w:id="796" w:author="◉‿◉ [2]" w:date="2020-04-20T19:56:13Z">
        <w:r>
          <w:rPr>
            <w:rFonts w:hint="eastAsia"/>
            <w:lang w:val="en-US" w:eastAsia="zh-CN"/>
          </w:rPr>
          <w:t>B4</w:t>
        </w:r>
      </w:ins>
      <w:ins w:id="797" w:author="admin" w:date="2020-04-01T20:56:00Z">
        <w:r>
          <w:rPr/>
          <w:t>、</w:t>
        </w:r>
      </w:ins>
      <w:ins w:id="798" w:author="admin" w:date="2020-04-01T20:56:00Z">
        <w:r>
          <w:rPr>
            <w:rFonts w:hint="eastAsia"/>
          </w:rPr>
          <w:t>P</w:t>
        </w:r>
      </w:ins>
      <w:ins w:id="799" w:author="◉‿◉ [2]" w:date="2020-04-20T19:56:16Z">
        <w:r>
          <w:rPr>
            <w:rFonts w:hint="eastAsia"/>
            <w:lang w:val="en-US" w:eastAsia="zh-CN"/>
          </w:rPr>
          <w:t>B</w:t>
        </w:r>
      </w:ins>
      <w:ins w:id="800" w:author="admin" w:date="2020-04-01T20:56:00Z">
        <w:r>
          <w:rPr/>
          <w:t>7</w:t>
        </w:r>
      </w:ins>
      <w:ins w:id="801" w:author="admin" w:date="2020-04-01T20:56:00Z">
        <w:r>
          <w:rPr>
            <w:rFonts w:hint="eastAsia"/>
          </w:rPr>
          <w:t>分别输出低低电平时，电机停止转动，窗帘</w:t>
        </w:r>
      </w:ins>
      <w:ins w:id="802" w:author="◉‿◉ [2]" w:date="2020-04-20T19:59:08Z">
        <w:r>
          <w:rPr>
            <w:rFonts w:hint="eastAsia"/>
            <w:lang w:val="en-US" w:eastAsia="zh-CN"/>
          </w:rPr>
          <w:t>停止</w:t>
        </w:r>
      </w:ins>
      <w:ins w:id="803" w:author="admin" w:date="2020-04-01T20:56:00Z">
        <w:r>
          <w:rPr>
            <w:rFonts w:hint="eastAsia"/>
          </w:rPr>
          <w:t>不动</w:t>
        </w:r>
      </w:ins>
      <w:ins w:id="804" w:author="admin" w:date="2020-04-01T08:41:00Z">
        <w:r>
          <w:rPr>
            <w:rFonts w:hint="eastAsia"/>
          </w:rPr>
          <w:t>（</w:t>
        </w:r>
      </w:ins>
      <w:ins w:id="805" w:author="admin" w:date="2020-04-01T08:41:00Z">
        <w:r>
          <w:rPr>
            <w:rFonts w:hint="eastAsia"/>
            <w:highlight w:val="yellow"/>
          </w:rPr>
          <w:t>逻辑上有问题）</w:t>
        </w:r>
      </w:ins>
    </w:p>
    <w:p>
      <w:pPr>
        <w:pStyle w:val="6"/>
        <w:ind w:left="1320" w:firstLine="0" w:firstLineChars="0"/>
        <w:jc w:val="center"/>
        <w:rPr>
          <w:ins w:id="806" w:author="◉‿◉ [2]" w:date="2020-04-21T22:11:36Z"/>
        </w:rPr>
      </w:pPr>
      <w:ins w:id="807" w:author="◉‿◉ [2]" w:date="2020-04-21T22:11:36Z">
        <w:r>
          <w:rPr/>
          <w:drawing>
            <wp:inline distT="0" distB="0" distL="114300" distR="114300">
              <wp:extent cx="2056765" cy="1979295"/>
              <wp:effectExtent l="0" t="0" r="635" b="190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0"/>
                      <a:stretch>
                        <a:fillRect/>
                      </a:stretch>
                    </pic:blipFill>
                    <pic:spPr>
                      <a:xfrm>
                        <a:off x="0" y="0"/>
                        <a:ext cx="2056765" cy="1979295"/>
                      </a:xfrm>
                      <a:prstGeom prst="rect">
                        <a:avLst/>
                      </a:prstGeom>
                      <a:noFill/>
                      <a:ln>
                        <a:noFill/>
                      </a:ln>
                    </pic:spPr>
                  </pic:pic>
                </a:graphicData>
              </a:graphic>
            </wp:inline>
          </w:drawing>
        </w:r>
      </w:ins>
    </w:p>
    <w:p>
      <w:pPr>
        <w:pStyle w:val="43"/>
        <w:rPr>
          <w:ins w:id="809" w:author="◉‿◉" w:date="2020-03-31T20:55:00Z"/>
          <w:rFonts w:hint="eastAsia"/>
          <w:highlight w:val="yellow"/>
        </w:rPr>
      </w:pPr>
      <w:ins w:id="810" w:author="◉‿◉ [2]" w:date="2020-04-21T22:11:36Z">
        <w:bookmarkStart w:id="67" w:name="_Toc36304905"/>
        <w:r>
          <w:rPr>
            <w:rFonts w:hint="eastAsia"/>
          </w:rPr>
          <w:t>图</w:t>
        </w:r>
      </w:ins>
      <w:ins w:id="811" w:author="◉‿◉ [2]" w:date="2020-04-21T22:11:36Z">
        <w:r>
          <w:rPr>
            <w:rFonts w:hint="eastAsia"/>
            <w:szCs w:val="18"/>
          </w:rPr>
          <w:t>2-1</w:t>
        </w:r>
      </w:ins>
      <w:ins w:id="812" w:author="◉‿◉ [2]" w:date="2020-04-21T22:11:36Z">
        <w:r>
          <w:rPr>
            <w:szCs w:val="18"/>
          </w:rPr>
          <w:t>-5</w:t>
        </w:r>
      </w:ins>
      <w:ins w:id="813" w:author="◉‿◉ [2]" w:date="2020-04-21T22:11:36Z">
        <w:r>
          <w:rPr>
            <w:rFonts w:hint="eastAsia"/>
          </w:rPr>
          <w:t xml:space="preserve"> </w:t>
        </w:r>
      </w:ins>
      <w:ins w:id="814" w:author="◉‿◉ [2]" w:date="2020-04-21T22:11:36Z">
        <w:r>
          <w:rPr>
            <w:szCs w:val="18"/>
          </w:rPr>
          <w:t>L298N</w:t>
        </w:r>
      </w:ins>
      <w:ins w:id="815" w:author="◉‿◉ [2]" w:date="2020-04-21T22:11:36Z">
        <w:r>
          <w:rPr>
            <w:rFonts w:hint="eastAsia"/>
            <w:szCs w:val="18"/>
          </w:rPr>
          <w:t>电机驱动模块</w:t>
        </w:r>
        <w:bookmarkEnd w:id="67"/>
      </w:ins>
    </w:p>
    <w:p>
      <w:pPr>
        <w:pStyle w:val="39"/>
        <w:rPr>
          <w:ins w:id="816" w:author="◉‿◉" w:date="2020-03-31T20:52:00Z"/>
        </w:rPr>
      </w:pPr>
      <w:ins w:id="817" w:author="◉‿◉" w:date="2020-03-31T20:52:00Z">
        <w:r>
          <w:rPr>
            <w:rFonts w:hint="eastAsia"/>
          </w:rPr>
          <w:t>3</w:t>
        </w:r>
      </w:ins>
      <w:ins w:id="818" w:author="◉‿◉" w:date="2020-03-31T20:52:00Z">
        <w:r>
          <w:rPr/>
          <w:t>.</w:t>
        </w:r>
      </w:ins>
      <w:ins w:id="819" w:author="◉‿◉" w:date="2020-03-31T20:52:00Z">
        <w:r>
          <w:rPr>
            <w:rFonts w:hint="eastAsia"/>
          </w:rPr>
          <w:t>2</w:t>
        </w:r>
      </w:ins>
      <w:ins w:id="820" w:author="◉‿◉" w:date="2020-03-31T20:52:00Z">
        <w:r>
          <w:rPr/>
          <w:t>.</w:t>
        </w:r>
      </w:ins>
      <w:ins w:id="821" w:author="◉‿◉" w:date="2020-03-31T20:53:00Z">
        <w:r>
          <w:rPr>
            <w:rFonts w:hint="eastAsia"/>
          </w:rPr>
          <w:t xml:space="preserve">3 </w:t>
        </w:r>
      </w:ins>
      <w:ins w:id="822" w:author="admin" w:date="2020-04-01T08:31:00Z">
        <w:r>
          <w:rPr>
            <w:rFonts w:hint="eastAsia"/>
          </w:rPr>
          <w:t>室内环境监测</w:t>
        </w:r>
      </w:ins>
      <w:ins w:id="823" w:author="◉‿◉" w:date="2020-03-31T20:52:00Z">
        <w:r>
          <w:rPr>
            <w:rFonts w:hint="eastAsia"/>
          </w:rPr>
          <w:t>模块</w:t>
        </w:r>
      </w:ins>
    </w:p>
    <w:p>
      <w:pPr>
        <w:pStyle w:val="6"/>
        <w:rPr>
          <w:ins w:id="824" w:author="◉‿◉ [2]" w:date="2020-04-21T22:06:03Z"/>
          <w:rFonts w:hint="eastAsia"/>
          <w:highlight w:val="yellow"/>
        </w:rPr>
      </w:pPr>
      <w:ins w:id="825" w:author="admin" w:date="2020-04-01T21:05:00Z">
        <w:r>
          <w:rPr>
            <w:rFonts w:hint="eastAsia"/>
          </w:rPr>
          <w:t>光照模块</w:t>
        </w:r>
      </w:ins>
      <w:ins w:id="826" w:author="admin" w:date="2020-04-01T21:09:00Z">
        <w:r>
          <w:rPr>
            <w:rFonts w:hint="eastAsia"/>
          </w:rPr>
          <w:t>、</w:t>
        </w:r>
      </w:ins>
      <w:ins w:id="827" w:author="admin" w:date="2020-04-01T21:05:00Z">
        <w:r>
          <w:rPr>
            <w:rFonts w:hint="eastAsia"/>
          </w:rPr>
          <w:t>温湿度</w:t>
        </w:r>
      </w:ins>
      <w:ins w:id="828" w:author="admin" w:date="2020-04-01T21:09:00Z">
        <w:r>
          <w:rPr>
            <w:rFonts w:hint="eastAsia"/>
          </w:rPr>
          <w:t>检测</w:t>
        </w:r>
      </w:ins>
      <w:ins w:id="829" w:author="admin" w:date="2020-04-01T21:05:00Z">
        <w:r>
          <w:rPr>
            <w:rFonts w:hint="eastAsia"/>
          </w:rPr>
          <w:t>模块</w:t>
        </w:r>
      </w:ins>
      <w:ins w:id="830" w:author="admin" w:date="2020-04-01T21:09:00Z">
        <w:r>
          <w:rPr>
            <w:rFonts w:hint="eastAsia"/>
          </w:rPr>
          <w:t>和TFT</w:t>
        </w:r>
      </w:ins>
      <w:ins w:id="831" w:author="admin" w:date="2020-04-01T21:17:00Z">
        <w:r>
          <w:rPr>
            <w:rFonts w:hint="eastAsia"/>
          </w:rPr>
          <w:t>LCD</w:t>
        </w:r>
      </w:ins>
      <w:ins w:id="832" w:author="admin" w:date="2020-04-01T21:09:00Z">
        <w:r>
          <w:rPr>
            <w:rFonts w:hint="eastAsia"/>
          </w:rPr>
          <w:t>模块</w:t>
        </w:r>
      </w:ins>
      <w:ins w:id="833" w:author="admin" w:date="2020-04-01T21:05:00Z">
        <w:r>
          <w:rPr>
            <w:rFonts w:hint="eastAsia"/>
          </w:rPr>
          <w:t>构成了室内环境监测模块</w:t>
        </w:r>
      </w:ins>
      <w:ins w:id="834" w:author="◉‿◉" w:date="2020-03-31T20:55:00Z">
        <w:r>
          <w:rPr>
            <w:rFonts w:hint="eastAsia"/>
          </w:rPr>
          <w:t>。</w:t>
        </w:r>
      </w:ins>
      <w:ins w:id="835" w:author="admin" w:date="2020-04-01T21:11:00Z">
        <w:r>
          <w:rPr>
            <w:rFonts w:hint="eastAsia"/>
          </w:rPr>
          <w:t>光照模块采用的是光敏电阻传感器</w:t>
        </w:r>
      </w:ins>
      <w:ins w:id="836" w:author="admin" w:date="2020-04-01T21:12:00Z">
        <w:r>
          <w:rPr>
            <w:rFonts w:hint="eastAsia"/>
          </w:rPr>
          <w:t>，</w:t>
        </w:r>
      </w:ins>
      <w:ins w:id="837" w:author="admin" w:date="2020-04-01T21:13:00Z">
        <w:r>
          <w:rPr>
            <w:rFonts w:hint="eastAsia"/>
          </w:rPr>
          <w:t>它</w:t>
        </w:r>
      </w:ins>
      <w:ins w:id="838" w:author="admin" w:date="2020-04-01T21:12:00Z">
        <w:r>
          <w:rPr>
            <w:rFonts w:hint="eastAsia"/>
          </w:rPr>
          <w:t>是利用光敏元件将光信号转换为电信号的传感器，它的敏感波长在可见光波长附近，包括红外线波长和紫外线波长</w:t>
        </w:r>
      </w:ins>
      <w:ins w:id="839" w:author="admin" w:date="2020-04-01T21:13:00Z">
        <w:r>
          <w:rPr>
            <w:rFonts w:hint="eastAsia"/>
          </w:rPr>
          <w:t>。</w:t>
        </w:r>
      </w:ins>
      <w:ins w:id="840" w:author="admin" w:date="2020-04-01T21:18:00Z">
        <w:r>
          <w:rPr>
            <w:rFonts w:hint="eastAsia"/>
          </w:rPr>
          <w:t>将模块的</w:t>
        </w:r>
      </w:ins>
      <w:ins w:id="841" w:author="admin" w:date="2020-04-01T21:19:00Z">
        <w:r>
          <w:rPr>
            <w:rFonts w:hint="eastAsia"/>
          </w:rPr>
          <w:t>模拟信号输出引脚</w:t>
        </w:r>
      </w:ins>
      <w:ins w:id="842" w:author="admin" w:date="2020-04-01T21:18:00Z">
        <w:r>
          <w:rPr>
            <w:rFonts w:hint="eastAsia"/>
          </w:rPr>
          <w:t>A</w:t>
        </w:r>
      </w:ins>
      <w:ins w:id="843" w:author="admin" w:date="2020-04-01T21:18:00Z">
        <w:r>
          <w:rPr/>
          <w:t>O</w:t>
        </w:r>
      </w:ins>
      <w:ins w:id="844" w:author="admin" w:date="2020-04-01T21:19:00Z">
        <w:r>
          <w:rPr>
            <w:rFonts w:hint="eastAsia"/>
          </w:rPr>
          <w:t>与板子上的PF</w:t>
        </w:r>
      </w:ins>
      <w:ins w:id="845" w:author="◉‿◉ [2]" w:date="2020-04-20T19:59:53Z">
        <w:r>
          <w:rPr>
            <w:rFonts w:hint="eastAsia"/>
            <w:lang w:val="en-US" w:eastAsia="zh-CN"/>
          </w:rPr>
          <w:t>3</w:t>
        </w:r>
      </w:ins>
      <w:ins w:id="846" w:author="admin" w:date="2020-04-01T21:19:00Z">
        <w:r>
          <w:rPr/>
          <w:t>，</w:t>
        </w:r>
      </w:ins>
      <w:ins w:id="847" w:author="admin" w:date="2020-04-01T21:19:00Z">
        <w:r>
          <w:rPr>
            <w:rFonts w:hint="eastAsia"/>
          </w:rPr>
          <w:t>利用</w:t>
        </w:r>
      </w:ins>
      <w:ins w:id="848" w:author="admin" w:date="2020-04-01T21:20:00Z">
        <w:r>
          <w:rPr>
            <w:rFonts w:hint="eastAsia"/>
          </w:rPr>
          <w:t>ADC</w:t>
        </w:r>
      </w:ins>
      <w:ins w:id="849" w:author="◉‿◉ [2]" w:date="2020-04-20T20:00:00Z">
        <w:r>
          <w:rPr>
            <w:rFonts w:hint="eastAsia"/>
            <w:lang w:val="en-US" w:eastAsia="zh-CN"/>
          </w:rPr>
          <w:t>3</w:t>
        </w:r>
      </w:ins>
      <w:ins w:id="850" w:author="admin" w:date="2020-04-01T21:20:00Z">
        <w:r>
          <w:rPr>
            <w:rFonts w:hint="eastAsia"/>
          </w:rPr>
          <w:t>的通道</w:t>
        </w:r>
      </w:ins>
      <w:ins w:id="851" w:author="◉‿◉ [2]" w:date="2020-04-20T20:00:15Z">
        <w:r>
          <w:rPr>
            <w:rFonts w:hint="eastAsia"/>
            <w:lang w:val="en-US" w:eastAsia="zh-CN"/>
          </w:rPr>
          <w:t>9</w:t>
        </w:r>
      </w:ins>
      <w:ins w:id="852" w:author="admin" w:date="2020-04-01T21:20:00Z">
        <w:r>
          <w:rPr>
            <w:rFonts w:hint="eastAsia"/>
          </w:rPr>
          <w:t>来读取光敏二极管电压的变化，从而得到环境光线的变化，并将</w:t>
        </w:r>
      </w:ins>
      <w:ins w:id="853" w:author="admin" w:date="2020-04-01T21:21:00Z">
        <w:r>
          <w:rPr>
            <w:rFonts w:hint="eastAsia"/>
          </w:rPr>
          <w:t>得到环境光线的强弱。光线越强，电压越低，光线越暗，电压越高</w:t>
        </w:r>
      </w:ins>
      <w:ins w:id="854" w:author="admin" w:date="2020-04-01T21:20:00Z">
        <w:r>
          <w:rPr>
            <w:rFonts w:hint="eastAsia"/>
          </w:rPr>
          <w:t>，</w:t>
        </w:r>
      </w:ins>
      <w:ins w:id="855" w:author="admin" w:date="2020-04-02T21:24:00Z">
        <w:r>
          <w:rPr>
            <w:rFonts w:hint="eastAsia"/>
          </w:rPr>
          <w:t>经转化后</w:t>
        </w:r>
      </w:ins>
      <w:ins w:id="856" w:author="admin" w:date="2020-04-01T21:20:00Z">
        <w:r>
          <w:rPr>
            <w:rFonts w:hint="eastAsia"/>
          </w:rPr>
          <w:t>显示在 TFTLCD 上面</w:t>
        </w:r>
      </w:ins>
      <w:ins w:id="857" w:author="admin" w:date="2020-04-01T21:30:00Z">
        <w:r>
          <w:rPr>
            <w:rFonts w:hint="eastAsia"/>
          </w:rPr>
          <w:t>。</w:t>
        </w:r>
      </w:ins>
      <w:ins w:id="858" w:author="admin" w:date="2020-04-01T21:52:00Z">
        <w:r>
          <w:rPr>
            <w:rFonts w:hint="eastAsia"/>
            <w:highlight w:val="yellow"/>
          </w:rPr>
          <w:t>（待修改）</w:t>
        </w:r>
      </w:ins>
    </w:p>
    <w:p>
      <w:pPr>
        <w:pStyle w:val="6"/>
        <w:jc w:val="center"/>
        <w:rPr>
          <w:ins w:id="859" w:author="◉‿◉ [2]" w:date="2020-04-21T22:06:23Z"/>
        </w:rPr>
      </w:pPr>
      <w:ins w:id="860" w:author="◉‿◉ [2]" w:date="2020-04-21T22:06:11Z">
        <w:r>
          <w:rPr/>
          <w:drawing>
            <wp:inline distT="0" distB="0" distL="114300" distR="114300">
              <wp:extent cx="1602105" cy="1243330"/>
              <wp:effectExtent l="0" t="0" r="13335" b="6350"/>
              <wp:docPr id="14" name="图片 2" descr="光敏电阻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光敏电阻传感器"/>
                      <pic:cNvPicPr>
                        <a:picLocks noChangeAspect="1"/>
                      </pic:cNvPicPr>
                    </pic:nvPicPr>
                    <pic:blipFill>
                      <a:blip r:embed="rId31"/>
                      <a:srcRect l="6291" t="5057" r="1518" b="2528"/>
                      <a:stretch>
                        <a:fillRect/>
                      </a:stretch>
                    </pic:blipFill>
                    <pic:spPr>
                      <a:xfrm>
                        <a:off x="0" y="0"/>
                        <a:ext cx="1602105" cy="1243330"/>
                      </a:xfrm>
                      <a:prstGeom prst="rect">
                        <a:avLst/>
                      </a:prstGeom>
                      <a:noFill/>
                      <a:ln>
                        <a:noFill/>
                      </a:ln>
                    </pic:spPr>
                  </pic:pic>
                </a:graphicData>
              </a:graphic>
            </wp:inline>
          </w:drawing>
        </w:r>
      </w:ins>
    </w:p>
    <w:p>
      <w:pPr>
        <w:pStyle w:val="43"/>
        <w:rPr>
          <w:ins w:id="862" w:author="admin" w:date="2020-04-01T21:30:00Z"/>
          <w:rFonts w:hint="default"/>
          <w:lang w:val="en-US" w:eastAsia="zh-CN"/>
        </w:rPr>
      </w:pPr>
      <w:ins w:id="863" w:author="◉‿◉ [2]" w:date="2020-04-21T22:06:28Z">
        <w:bookmarkStart w:id="68" w:name="_Toc36304903"/>
        <w:r>
          <w:rPr>
            <w:rFonts w:hint="eastAsia"/>
          </w:rPr>
          <w:t>图</w:t>
        </w:r>
      </w:ins>
      <w:ins w:id="864" w:author="◉‿◉ [2]" w:date="2020-04-21T22:06:28Z">
        <w:r>
          <w:rPr>
            <w:rFonts w:hint="eastAsia"/>
            <w:lang w:eastAsia="zh-CN"/>
          </w:rPr>
          <w:t>2-</w:t>
        </w:r>
      </w:ins>
      <w:ins w:id="865" w:author="◉‿◉ [2]" w:date="2020-04-21T22:06:28Z">
        <w:r>
          <w:rPr>
            <w:rFonts w:hint="eastAsia"/>
          </w:rPr>
          <w:t>1</w:t>
        </w:r>
      </w:ins>
      <w:ins w:id="866" w:author="◉‿◉ [2]" w:date="2020-04-21T22:06:28Z">
        <w:r>
          <w:rPr/>
          <w:t xml:space="preserve">-3 </w:t>
        </w:r>
      </w:ins>
      <w:ins w:id="867" w:author="◉‿◉ [2]" w:date="2020-04-21T22:06:28Z">
        <w:r>
          <w:rPr>
            <w:rFonts w:hint="eastAsia"/>
            <w:lang w:eastAsia="zh-CN"/>
          </w:rPr>
          <w:t>光敏电阻传感器模</w:t>
        </w:r>
        <w:bookmarkEnd w:id="68"/>
      </w:ins>
      <w:ins w:id="868" w:author="◉‿◉ [2]" w:date="2020-04-21T22:06:36Z">
        <w:r>
          <w:rPr>
            <w:rFonts w:hint="eastAsia"/>
            <w:lang w:val="en-US" w:eastAsia="zh-CN"/>
          </w:rPr>
          <w:t>块</w:t>
        </w:r>
      </w:ins>
    </w:p>
    <w:p>
      <w:pPr>
        <w:pStyle w:val="6"/>
        <w:rPr>
          <w:ins w:id="869" w:author="◉‿◉ [2]" w:date="2020-04-21T21:45:52Z"/>
          <w:rFonts w:hint="eastAsia"/>
          <w:highlight w:val="yellow"/>
        </w:rPr>
      </w:pPr>
      <w:ins w:id="870" w:author="admin" w:date="2020-04-01T21:30:00Z">
        <w:r>
          <w:rPr>
            <w:rFonts w:hint="eastAsia"/>
          </w:rPr>
          <w:t>温湿度检测模块采用的是</w:t>
        </w:r>
      </w:ins>
      <w:ins w:id="871" w:author="admin" w:date="2020-04-01T21:31:00Z">
        <w:r>
          <w:rPr>
            <w:rFonts w:hint="eastAsia"/>
          </w:rPr>
          <w:t>数字温湿度传感器DHT</w:t>
        </w:r>
      </w:ins>
      <w:ins w:id="872" w:author="admin" w:date="2020-04-01T21:31:00Z">
        <w:r>
          <w:rPr/>
          <w:t>11，</w:t>
        </w:r>
      </w:ins>
      <w:ins w:id="873" w:author="admin" w:date="2020-04-01T21:31:00Z">
        <w:r>
          <w:rPr>
            <w:rFonts w:hint="eastAsia"/>
          </w:rPr>
          <w:t>是一款含有已校准数字信号输出的温湿度复合传感器</w:t>
        </w:r>
      </w:ins>
      <w:ins w:id="874" w:author="admin" w:date="2020-04-01T21:34:00Z">
        <w:r>
          <w:rPr>
            <w:rFonts w:hint="eastAsia"/>
          </w:rPr>
          <w:t>。</w:t>
        </w:r>
      </w:ins>
      <w:ins w:id="875" w:author="admin" w:date="2020-04-01T21:38:00Z">
        <w:r>
          <w:rPr>
            <w:rFonts w:hint="eastAsia"/>
          </w:rPr>
          <w:t>它</w:t>
        </w:r>
      </w:ins>
      <w:ins w:id="876" w:author="admin" w:date="2020-04-01T21:40:00Z">
        <w:r>
          <w:rPr>
            <w:rFonts w:hint="eastAsia"/>
          </w:rPr>
          <w:t>与STM</w:t>
        </w:r>
      </w:ins>
      <w:ins w:id="877" w:author="admin" w:date="2020-04-01T21:40:00Z">
        <w:r>
          <w:rPr/>
          <w:t>32</w:t>
        </w:r>
      </w:ins>
      <w:ins w:id="878" w:author="admin" w:date="2020-04-01T21:40:00Z">
        <w:r>
          <w:rPr>
            <w:rFonts w:hint="eastAsia"/>
          </w:rPr>
          <w:t>之间通过</w:t>
        </w:r>
      </w:ins>
      <w:ins w:id="879" w:author="admin" w:date="2020-04-01T21:38:00Z">
        <w:r>
          <w:rPr>
            <w:rFonts w:hint="eastAsia"/>
          </w:rPr>
          <w:t>单总线</w:t>
        </w:r>
      </w:ins>
      <w:ins w:id="880" w:author="admin" w:date="2020-04-01T21:40:00Z">
        <w:r>
          <w:rPr>
            <w:rFonts w:hint="eastAsia"/>
          </w:rPr>
          <w:t>进行通信</w:t>
        </w:r>
      </w:ins>
      <w:ins w:id="881" w:author="admin" w:date="2020-04-01T21:38:00Z">
        <w:r>
          <w:rPr>
            <w:rFonts w:hint="eastAsia"/>
          </w:rPr>
          <w:t>，仅仅需要</w:t>
        </w:r>
      </w:ins>
      <w:ins w:id="882" w:author="admin" w:date="2020-04-01T21:39:00Z">
        <w:r>
          <w:rPr>
            <w:rFonts w:hint="eastAsia"/>
          </w:rPr>
          <w:t>单片机上的一个I/O口，就可以实时的采集到本地的湿度和温度</w:t>
        </w:r>
      </w:ins>
      <w:ins w:id="883" w:author="admin" w:date="2020-04-01T21:44:00Z">
        <w:r>
          <w:rPr>
            <w:rFonts w:hint="eastAsia"/>
          </w:rPr>
          <w:t>，而且数据采用校验和方式进行校验，有效的保证数据传输的准确性</w:t>
        </w:r>
      </w:ins>
      <w:ins w:id="884" w:author="admin" w:date="2020-04-01T21:45:00Z">
        <w:r>
          <w:rPr>
            <w:rFonts w:hint="eastAsia"/>
          </w:rPr>
          <w:t>。</w:t>
        </w:r>
      </w:ins>
      <w:ins w:id="885" w:author="admin" w:date="2020-04-01T21:52:00Z">
        <w:r>
          <w:rPr>
            <w:rFonts w:hint="eastAsia"/>
            <w:highlight w:val="yellow"/>
          </w:rPr>
          <w:t>（待修改）</w:t>
        </w:r>
      </w:ins>
    </w:p>
    <w:p>
      <w:pPr>
        <w:pStyle w:val="6"/>
        <w:jc w:val="center"/>
        <w:rPr>
          <w:ins w:id="886" w:author="◉‿◉ [2]" w:date="2020-04-21T21:46:05Z"/>
        </w:rPr>
      </w:pPr>
      <w:ins w:id="887" w:author="◉‿◉ [2]" w:date="2020-04-21T22:05:47Z">
        <w:r>
          <w:rPr>
            <w:rFonts w:hint="eastAsia" w:eastAsia="宋体"/>
            <w:lang w:eastAsia="zh-CN"/>
          </w:rPr>
          <w:drawing>
            <wp:inline distT="0" distB="0" distL="114300" distR="114300">
              <wp:extent cx="1503680" cy="1282065"/>
              <wp:effectExtent l="0" t="0" r="5080" b="13335"/>
              <wp:docPr id="13" name="图片 13" descr="231d97fa9296995abc1d7d029dd2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31d97fa9296995abc1d7d029dd2b9b"/>
                      <pic:cNvPicPr>
                        <a:picLocks noChangeAspect="1"/>
                      </pic:cNvPicPr>
                    </pic:nvPicPr>
                    <pic:blipFill>
                      <a:blip r:embed="rId32"/>
                      <a:stretch>
                        <a:fillRect/>
                      </a:stretch>
                    </pic:blipFill>
                    <pic:spPr>
                      <a:xfrm>
                        <a:off x="0" y="0"/>
                        <a:ext cx="1503680" cy="1282065"/>
                      </a:xfrm>
                      <a:prstGeom prst="rect">
                        <a:avLst/>
                      </a:prstGeom>
                    </pic:spPr>
                  </pic:pic>
                </a:graphicData>
              </a:graphic>
            </wp:inline>
          </w:drawing>
        </w:r>
      </w:ins>
    </w:p>
    <w:p>
      <w:pPr>
        <w:pStyle w:val="43"/>
        <w:rPr>
          <w:ins w:id="889" w:author="admin" w:date="2020-04-01T21:46:00Z"/>
          <w:rFonts w:hint="eastAsia"/>
        </w:rPr>
      </w:pPr>
      <w:ins w:id="890" w:author="◉‿◉ [2]" w:date="2020-04-21T21:46:11Z">
        <w:bookmarkStart w:id="69" w:name="_Toc36304902"/>
        <w:r>
          <w:rPr>
            <w:rFonts w:hint="eastAsia"/>
          </w:rPr>
          <w:t>图</w:t>
        </w:r>
      </w:ins>
      <w:ins w:id="891" w:author="◉‿◉ [2]" w:date="2020-04-21T21:46:31Z">
        <w:r>
          <w:rPr>
            <w:rFonts w:hint="eastAsia"/>
            <w:lang w:val="en-US" w:eastAsia="zh-CN"/>
          </w:rPr>
          <w:t>3</w:t>
        </w:r>
      </w:ins>
      <w:ins w:id="892" w:author="◉‿◉ [2]" w:date="2020-04-21T21:46:11Z">
        <w:r>
          <w:rPr>
            <w:rFonts w:hint="eastAsia"/>
            <w:lang w:eastAsia="zh-CN"/>
          </w:rPr>
          <w:t>-</w:t>
        </w:r>
      </w:ins>
      <w:ins w:id="893" w:author="◉‿◉ [2]" w:date="2020-04-21T21:46:34Z">
        <w:r>
          <w:rPr>
            <w:rFonts w:hint="eastAsia"/>
            <w:lang w:val="en-US" w:eastAsia="zh-CN"/>
          </w:rPr>
          <w:t>2</w:t>
        </w:r>
      </w:ins>
      <w:ins w:id="894" w:author="◉‿◉ [2]" w:date="2020-04-21T21:46:11Z">
        <w:r>
          <w:rPr/>
          <w:t>-</w:t>
        </w:r>
      </w:ins>
      <w:ins w:id="895" w:author="◉‿◉ [2]" w:date="2020-04-21T21:46:39Z">
        <w:r>
          <w:rPr>
            <w:rFonts w:hint="eastAsia"/>
            <w:lang w:val="en-US" w:eastAsia="zh-CN"/>
          </w:rPr>
          <w:t>3</w:t>
        </w:r>
      </w:ins>
      <w:ins w:id="896" w:author="◉‿◉ [2]" w:date="2020-04-21T21:46:11Z">
        <w:r>
          <w:rPr/>
          <w:t xml:space="preserve"> DHT11</w:t>
        </w:r>
      </w:ins>
      <w:ins w:id="897" w:author="◉‿◉ [2]" w:date="2020-04-21T21:46:11Z">
        <w:r>
          <w:rPr>
            <w:rFonts w:hint="eastAsia"/>
            <w:lang w:eastAsia="zh-CN"/>
          </w:rPr>
          <w:t>温湿度传感器模块</w:t>
        </w:r>
        <w:bookmarkEnd w:id="69"/>
      </w:ins>
    </w:p>
    <w:p>
      <w:pPr>
        <w:pStyle w:val="6"/>
        <w:rPr>
          <w:ins w:id="898" w:author="◉‿◉" w:date="2020-03-31T20:55:00Z"/>
          <w:rFonts w:hint="eastAsia"/>
          <w:highlight w:val="yellow"/>
        </w:rPr>
      </w:pPr>
      <w:ins w:id="899" w:author="admin" w:date="2020-04-01T21:46:00Z">
        <w:r>
          <w:rPr>
            <w:rFonts w:hint="eastAsia"/>
          </w:rPr>
          <w:t>TFT</w:t>
        </w:r>
      </w:ins>
      <w:ins w:id="900" w:author="admin" w:date="2020-04-01T21:46:00Z">
        <w:r>
          <w:rPr/>
          <w:t>LCD</w:t>
        </w:r>
      </w:ins>
      <w:ins w:id="901" w:author="admin" w:date="2020-04-01T21:46:00Z">
        <w:r>
          <w:rPr>
            <w:rFonts w:hint="eastAsia"/>
          </w:rPr>
          <w:t>模块</w:t>
        </w:r>
      </w:ins>
      <w:ins w:id="902" w:author="admin" w:date="2020-04-01T21:47:00Z">
        <w:r>
          <w:rPr>
            <w:rFonts w:hint="eastAsia"/>
          </w:rPr>
          <w:t>即采用薄膜晶体管液晶显示器，</w:t>
        </w:r>
      </w:ins>
      <w:ins w:id="903" w:author="admin" w:date="2020-04-01T21:48:00Z">
        <w:r>
          <w:rPr>
            <w:rFonts w:hint="eastAsia"/>
          </w:rPr>
          <w:t>其分辨率</w:t>
        </w:r>
      </w:ins>
      <w:ins w:id="904" w:author="◉‿◉ [2]" w:date="2020-04-20T20:01:20Z">
        <w:r>
          <w:rPr>
            <w:rFonts w:hint="eastAsia"/>
            <w:lang w:val="en-US" w:eastAsia="zh-CN"/>
          </w:rPr>
          <w:t>为</w:t>
        </w:r>
      </w:ins>
      <w:ins w:id="905" w:author="admin" w:date="2020-04-01T21:48:00Z">
        <w:r>
          <w:rPr>
            <w:rFonts w:hint="eastAsia"/>
          </w:rPr>
          <w:t>320x</w:t>
        </w:r>
      </w:ins>
      <w:ins w:id="906" w:author="admin" w:date="2020-04-01T21:48:00Z">
        <w:r>
          <w:rPr/>
          <w:t>240，</w:t>
        </w:r>
      </w:ins>
      <w:ins w:id="907" w:author="admin" w:date="2020-04-01T21:49:00Z">
        <w:r>
          <w:rPr>
            <w:rFonts w:hint="eastAsia"/>
          </w:rPr>
          <w:t>支持65K色显示，自带可用来作为控制输入的触摸屏</w:t>
        </w:r>
      </w:ins>
      <w:ins w:id="908" w:author="admin" w:date="2020-04-01T21:54:00Z">
        <w:r>
          <w:rPr>
            <w:rFonts w:hint="eastAsia"/>
          </w:rPr>
          <w:t>。</w:t>
        </w:r>
      </w:ins>
      <w:ins w:id="909" w:author="◉‿◉ [2]" w:date="2020-04-20T20:01:34Z">
        <w:r>
          <w:rPr>
            <w:rFonts w:hint="eastAsia"/>
            <w:lang w:val="en-US" w:eastAsia="zh-CN"/>
          </w:rPr>
          <w:t>屏幕</w:t>
        </w:r>
      </w:ins>
      <w:ins w:id="910" w:author="admin" w:date="2020-04-03T08:36:00Z">
        <w:r>
          <w:rPr>
            <w:rFonts w:hint="eastAsia"/>
          </w:rPr>
          <w:t>上显示</w:t>
        </w:r>
      </w:ins>
      <w:ins w:id="911" w:author="admin" w:date="2020-04-03T08:37:00Z">
        <w:r>
          <w:rPr>
            <w:rFonts w:hint="eastAsia"/>
          </w:rPr>
          <w:t>窗帘状态</w:t>
        </w:r>
      </w:ins>
      <w:ins w:id="912" w:author="◉‿◉ [2]" w:date="2020-04-20T20:02:28Z">
        <w:r>
          <w:rPr>
            <w:rFonts w:hint="eastAsia"/>
            <w:lang w:eastAsia="zh-CN"/>
          </w:rPr>
          <w:t>、</w:t>
        </w:r>
      </w:ins>
      <w:ins w:id="913" w:author="admin" w:date="2020-04-03T08:37:00Z">
        <w:r>
          <w:rPr>
            <w:rFonts w:hint="eastAsia"/>
          </w:rPr>
          <w:t>各个传感器的数据</w:t>
        </w:r>
      </w:ins>
      <w:ins w:id="914" w:author="◉‿◉ [2]" w:date="2020-04-20T20:02:33Z">
        <w:r>
          <w:rPr>
            <w:rFonts w:hint="eastAsia"/>
            <w:lang w:val="en-US" w:eastAsia="zh-CN"/>
          </w:rPr>
          <w:t>等</w:t>
        </w:r>
      </w:ins>
      <w:ins w:id="915" w:author="◉‿◉ [2]" w:date="2020-04-20T20:02:38Z">
        <w:r>
          <w:rPr>
            <w:rFonts w:hint="eastAsia"/>
            <w:lang w:val="en-US" w:eastAsia="zh-CN"/>
          </w:rPr>
          <w:t>。</w:t>
        </w:r>
      </w:ins>
      <w:ins w:id="916" w:author="◉‿◉ [2]" w:date="2020-04-20T20:07:35Z">
        <w:r>
          <w:rPr>
            <w:rFonts w:hint="eastAsia"/>
            <w:lang w:val="en-US" w:eastAsia="zh-CN"/>
          </w:rPr>
          <w:t>用户</w:t>
        </w:r>
      </w:ins>
      <w:ins w:id="917" w:author="◉‿◉ [2]" w:date="2020-04-20T20:08:14Z">
        <w:r>
          <w:rPr>
            <w:rFonts w:hint="eastAsia"/>
            <w:lang w:val="en-US" w:eastAsia="zh-CN"/>
          </w:rPr>
          <w:t>只需</w:t>
        </w:r>
      </w:ins>
      <w:ins w:id="918" w:author="◉‿◉ [2]" w:date="2020-04-20T20:07:55Z">
        <w:r>
          <w:rPr>
            <w:rFonts w:hint="eastAsia"/>
            <w:lang w:val="en-US" w:eastAsia="zh-CN"/>
          </w:rPr>
          <w:t>屏幕</w:t>
        </w:r>
      </w:ins>
      <w:ins w:id="919" w:author="◉‿◉ [2]" w:date="2020-04-20T20:07:56Z">
        <w:r>
          <w:rPr>
            <w:rFonts w:hint="eastAsia"/>
            <w:lang w:val="en-US" w:eastAsia="zh-CN"/>
          </w:rPr>
          <w:t>上</w:t>
        </w:r>
      </w:ins>
      <w:ins w:id="920" w:author="◉‿◉ [2]" w:date="2020-04-20T20:08:05Z">
        <w:r>
          <w:rPr>
            <w:rFonts w:hint="eastAsia"/>
            <w:lang w:val="en-US" w:eastAsia="zh-CN"/>
          </w:rPr>
          <w:t>点击</w:t>
        </w:r>
      </w:ins>
      <w:ins w:id="921" w:author="◉‿◉ [2]" w:date="2020-04-20T20:08:17Z">
        <w:r>
          <w:rPr>
            <w:rFonts w:hint="eastAsia"/>
            <w:lang w:val="en-US" w:eastAsia="zh-CN"/>
          </w:rPr>
          <w:t>，</w:t>
        </w:r>
      </w:ins>
      <w:ins w:id="922" w:author="◉‿◉ [2]" w:date="2020-04-20T20:08:18Z">
        <w:r>
          <w:rPr>
            <w:rFonts w:hint="eastAsia"/>
            <w:lang w:val="en-US" w:eastAsia="zh-CN"/>
          </w:rPr>
          <w:t>就</w:t>
        </w:r>
      </w:ins>
      <w:ins w:id="923" w:author="◉‿◉ [2]" w:date="2020-04-20T20:08:19Z">
        <w:r>
          <w:rPr>
            <w:rFonts w:hint="eastAsia"/>
            <w:lang w:val="en-US" w:eastAsia="zh-CN"/>
          </w:rPr>
          <w:t>可以</w:t>
        </w:r>
      </w:ins>
      <w:ins w:id="924" w:author="◉‿◉ [2]" w:date="2020-04-20T20:08:24Z">
        <w:r>
          <w:rPr>
            <w:rFonts w:hint="eastAsia"/>
            <w:lang w:val="en-US" w:eastAsia="zh-CN"/>
          </w:rPr>
          <w:t>轻松</w:t>
        </w:r>
      </w:ins>
      <w:ins w:id="925" w:author="◉‿◉ [2]" w:date="2020-04-20T20:08:28Z">
        <w:r>
          <w:rPr>
            <w:rFonts w:hint="eastAsia"/>
            <w:lang w:val="en-US" w:eastAsia="zh-CN"/>
          </w:rPr>
          <w:t>打开</w:t>
        </w:r>
      </w:ins>
      <w:ins w:id="926" w:author="◉‿◉ [2]" w:date="2020-04-20T20:08:30Z">
        <w:r>
          <w:rPr>
            <w:rFonts w:hint="eastAsia"/>
            <w:lang w:val="en-US" w:eastAsia="zh-CN"/>
          </w:rPr>
          <w:t>或</w:t>
        </w:r>
      </w:ins>
      <w:ins w:id="927" w:author="◉‿◉ [2]" w:date="2020-04-20T20:08:32Z">
        <w:r>
          <w:rPr>
            <w:rFonts w:hint="eastAsia"/>
            <w:lang w:val="en-US" w:eastAsia="zh-CN"/>
          </w:rPr>
          <w:t>关闭</w:t>
        </w:r>
      </w:ins>
      <w:ins w:id="928" w:author="◉‿◉ [2]" w:date="2020-04-20T20:08:41Z">
        <w:r>
          <w:rPr>
            <w:rFonts w:hint="eastAsia"/>
            <w:lang w:val="en-US" w:eastAsia="zh-CN"/>
          </w:rPr>
          <w:t>窗帘</w:t>
        </w:r>
      </w:ins>
      <w:ins w:id="929" w:author="admin" w:date="2020-04-03T08:38:00Z">
        <w:r>
          <w:rPr>
            <w:rFonts w:hint="eastAsia"/>
          </w:rPr>
          <w:t>。</w:t>
        </w:r>
      </w:ins>
      <w:ins w:id="930" w:author="admin" w:date="2020-04-01T21:54:00Z">
        <w:r>
          <w:rPr>
            <w:rFonts w:hint="eastAsia"/>
          </w:rPr>
          <w:t>在硬件上，</w:t>
        </w:r>
      </w:ins>
      <w:ins w:id="931" w:author="admin" w:date="2020-04-01T21:55:00Z">
        <w:r>
          <w:rPr>
            <w:rFonts w:hint="eastAsia"/>
          </w:rPr>
          <w:t>TFTLCD模块与STM</w:t>
        </w:r>
      </w:ins>
      <w:ins w:id="932" w:author="admin" w:date="2020-04-01T21:55:00Z">
        <w:r>
          <w:rPr/>
          <w:t>32</w:t>
        </w:r>
      </w:ins>
      <w:ins w:id="933" w:author="admin" w:date="2020-04-01T21:55:00Z">
        <w:r>
          <w:rPr>
            <w:rFonts w:hint="eastAsia"/>
          </w:rPr>
          <w:t>单片机的I</w:t>
        </w:r>
      </w:ins>
      <w:ins w:id="934" w:author="admin" w:date="2020-04-01T21:55:00Z">
        <w:r>
          <w:rPr/>
          <w:t>/</w:t>
        </w:r>
      </w:ins>
      <w:ins w:id="935" w:author="admin" w:date="2020-04-01T21:55:00Z">
        <w:r>
          <w:rPr>
            <w:rFonts w:hint="eastAsia"/>
          </w:rPr>
          <w:t>O口的连接关系如下：</w:t>
        </w:r>
      </w:ins>
      <w:ins w:id="936" w:author="admin" w:date="2020-04-01T21:56:00Z">
        <w:r>
          <w:rPr>
            <w:rFonts w:hint="eastAsia"/>
          </w:rPr>
          <w:t>LCD</w:t>
        </w:r>
      </w:ins>
      <w:ins w:id="937" w:author="◉‿◉ [2]" w:date="2020-04-20T20:09:00Z">
        <w:r>
          <w:rPr>
            <w:rFonts w:hint="eastAsia"/>
            <w:lang w:val="en-US" w:eastAsia="zh-CN"/>
          </w:rPr>
          <w:t>_</w:t>
        </w:r>
      </w:ins>
      <w:ins w:id="938" w:author="admin" w:date="2020-04-01T21:56:00Z">
        <w:r>
          <w:rPr>
            <w:rFonts w:hint="eastAsia"/>
          </w:rPr>
          <w:t>CS</w:t>
        </w:r>
      </w:ins>
      <w:ins w:id="939" w:author="admin" w:date="2020-04-01T21:59:00Z">
        <w:r>
          <w:rPr>
            <w:rFonts w:hint="eastAsia"/>
          </w:rPr>
          <w:t>片选信号</w:t>
        </w:r>
      </w:ins>
      <w:ins w:id="940" w:author="admin" w:date="2020-04-01T21:56:00Z">
        <w:r>
          <w:rPr>
            <w:rFonts w:hint="eastAsia"/>
          </w:rPr>
          <w:t>对应 PG12即FSMC</w:t>
        </w:r>
      </w:ins>
      <w:ins w:id="941" w:author="◉‿◉ [2]" w:date="2020-04-20T20:10:27Z">
        <w:r>
          <w:rPr>
            <w:rFonts w:hint="eastAsia"/>
            <w:lang w:val="en-US" w:eastAsia="zh-CN"/>
          </w:rPr>
          <w:t>_</w:t>
        </w:r>
      </w:ins>
      <w:ins w:id="942" w:author="admin" w:date="2020-04-01T21:56:00Z">
        <w:r>
          <w:rPr>
            <w:rFonts w:hint="eastAsia"/>
          </w:rPr>
          <w:t>NE4</w:t>
        </w:r>
      </w:ins>
      <w:ins w:id="943" w:author="◉‿◉ [2]" w:date="2020-04-20T20:10:34Z">
        <w:r>
          <w:rPr>
            <w:rFonts w:hint="eastAsia"/>
            <w:lang w:eastAsia="zh-CN"/>
          </w:rPr>
          <w:t>；</w:t>
        </w:r>
      </w:ins>
      <w:ins w:id="944" w:author="admin" w:date="2020-04-01T21:56:00Z">
        <w:r>
          <w:rPr>
            <w:rFonts w:hint="eastAsia"/>
          </w:rPr>
          <w:t>LCD _RS对应 PF12即FSMC_A</w:t>
        </w:r>
      </w:ins>
      <w:ins w:id="945" w:author="admin" w:date="2020-04-01T21:57:00Z">
        <w:r>
          <w:rPr>
            <w:rFonts w:hint="eastAsia"/>
          </w:rPr>
          <w:t>12；</w:t>
        </w:r>
      </w:ins>
      <w:ins w:id="946" w:author="admin" w:date="2020-04-01T21:56:00Z">
        <w:r>
          <w:rPr>
            <w:rFonts w:hint="eastAsia"/>
          </w:rPr>
          <w:t xml:space="preserve">LCD </w:t>
        </w:r>
      </w:ins>
      <w:ins w:id="947" w:author="◉‿◉ [2]" w:date="2020-04-20T20:11:29Z">
        <w:r>
          <w:rPr>
            <w:rFonts w:hint="eastAsia"/>
            <w:lang w:val="en-US" w:eastAsia="zh-CN"/>
          </w:rPr>
          <w:t>_</w:t>
        </w:r>
      </w:ins>
      <w:ins w:id="948" w:author="admin" w:date="2020-04-01T21:56:00Z">
        <w:r>
          <w:rPr>
            <w:rFonts w:hint="eastAsia"/>
          </w:rPr>
          <w:t>W对应PD5即FSMC_</w:t>
        </w:r>
      </w:ins>
      <w:ins w:id="949" w:author="admin" w:date="2020-04-01T21:57:00Z">
        <w:r>
          <w:rPr/>
          <w:t>N</w:t>
        </w:r>
      </w:ins>
      <w:ins w:id="950" w:author="◉‿◉ [2]" w:date="2020-04-20T20:12:16Z">
        <w:r>
          <w:rPr>
            <w:rFonts w:hint="eastAsia"/>
            <w:lang w:val="en-US" w:eastAsia="zh-CN"/>
          </w:rPr>
          <w:t>W</w:t>
        </w:r>
      </w:ins>
      <w:ins w:id="951" w:author="◉‿◉ [2]" w:date="2020-04-20T20:12:17Z">
        <w:r>
          <w:rPr>
            <w:rFonts w:hint="eastAsia"/>
            <w:lang w:val="en-US" w:eastAsia="zh-CN"/>
          </w:rPr>
          <w:t>E</w:t>
        </w:r>
      </w:ins>
      <w:ins w:id="952" w:author="admin" w:date="2020-04-01T21:57:00Z">
        <w:r>
          <w:rPr>
            <w:rFonts w:hint="eastAsia"/>
          </w:rPr>
          <w:t>；</w:t>
        </w:r>
      </w:ins>
      <w:ins w:id="953" w:author="admin" w:date="2020-04-01T21:56:00Z">
        <w:r>
          <w:rPr>
            <w:rFonts w:hint="eastAsia"/>
          </w:rPr>
          <w:t>LCD</w:t>
        </w:r>
      </w:ins>
      <w:ins w:id="954" w:author="◉‿◉ [2]" w:date="2020-04-20T20:12:37Z">
        <w:r>
          <w:rPr>
            <w:rFonts w:hint="eastAsia"/>
            <w:lang w:val="en-US" w:eastAsia="zh-CN"/>
          </w:rPr>
          <w:t>_</w:t>
        </w:r>
      </w:ins>
      <w:ins w:id="955" w:author="admin" w:date="2020-04-01T21:56:00Z">
        <w:r>
          <w:rPr>
            <w:rFonts w:hint="eastAsia"/>
          </w:rPr>
          <w:t>RD对应PD4即FSMC_NOE</w:t>
        </w:r>
      </w:ins>
      <w:ins w:id="956" w:author="admin" w:date="2020-04-01T21:58:00Z">
        <w:r>
          <w:rPr>
            <w:rFonts w:hint="eastAsia"/>
          </w:rPr>
          <w:t>；</w:t>
        </w:r>
      </w:ins>
      <w:ins w:id="957" w:author="admin" w:date="2020-04-01T21:56:00Z">
        <w:r>
          <w:rPr>
            <w:rFonts w:hint="eastAsia"/>
          </w:rPr>
          <w:t>LCD _D[15:0]则直接连接在FSMC_D15~FSMC_D0</w:t>
        </w:r>
      </w:ins>
      <w:ins w:id="958" w:author="◉‿◉ [2]" w:date="2020-04-20T20:14:20Z">
        <w:r>
          <w:rPr>
            <w:rFonts w:hint="eastAsia"/>
            <w:lang w:val="en-US" w:eastAsia="zh-CN"/>
          </w:rPr>
          <w:t>上</w:t>
        </w:r>
      </w:ins>
      <w:ins w:id="959" w:author="◉‿◉ [2]" w:date="2020-04-20T20:14:22Z">
        <w:r>
          <w:rPr>
            <w:rFonts w:hint="eastAsia"/>
            <w:lang w:val="en-US" w:eastAsia="zh-CN"/>
          </w:rPr>
          <w:t>。</w:t>
        </w:r>
      </w:ins>
      <w:ins w:id="960" w:author="admin" w:date="2020-04-01T21:52:00Z">
        <w:r>
          <w:rPr>
            <w:rFonts w:hint="eastAsia"/>
            <w:highlight w:val="yellow"/>
          </w:rPr>
          <w:t>（</w:t>
        </w:r>
      </w:ins>
      <w:ins w:id="961" w:author="admin" w:date="2020-04-01T21:58:00Z">
        <w:r>
          <w:rPr>
            <w:rFonts w:hint="eastAsia"/>
            <w:highlight w:val="yellow"/>
          </w:rPr>
          <w:t>io口的对应关系</w:t>
        </w:r>
      </w:ins>
      <w:ins w:id="962" w:author="admin" w:date="2020-04-01T21:52:00Z">
        <w:r>
          <w:rPr>
            <w:rFonts w:hint="eastAsia"/>
            <w:highlight w:val="yellow"/>
          </w:rPr>
          <w:t>待修改）</w:t>
        </w:r>
      </w:ins>
    </w:p>
    <w:p>
      <w:pPr>
        <w:pStyle w:val="39"/>
        <w:rPr>
          <w:ins w:id="963" w:author="◉‿◉" w:date="2020-03-31T20:52:00Z"/>
        </w:rPr>
      </w:pPr>
      <w:ins w:id="964" w:author="◉‿◉" w:date="2020-03-31T20:52:00Z">
        <w:r>
          <w:rPr>
            <w:rFonts w:hint="eastAsia"/>
          </w:rPr>
          <w:t>3</w:t>
        </w:r>
      </w:ins>
      <w:ins w:id="965" w:author="◉‿◉" w:date="2020-03-31T20:52:00Z">
        <w:r>
          <w:rPr/>
          <w:t>.</w:t>
        </w:r>
      </w:ins>
      <w:ins w:id="966" w:author="◉‿◉" w:date="2020-03-31T20:52:00Z">
        <w:r>
          <w:rPr>
            <w:rFonts w:hint="eastAsia"/>
          </w:rPr>
          <w:t>2</w:t>
        </w:r>
      </w:ins>
      <w:ins w:id="967" w:author="◉‿◉" w:date="2020-03-31T20:52:00Z">
        <w:r>
          <w:rPr/>
          <w:t>.</w:t>
        </w:r>
      </w:ins>
      <w:ins w:id="968" w:author="◉‿◉" w:date="2020-03-31T20:54:00Z">
        <w:r>
          <w:rPr>
            <w:rFonts w:hint="eastAsia"/>
          </w:rPr>
          <w:t>4</w:t>
        </w:r>
      </w:ins>
      <w:ins w:id="969" w:author="◉‿◉" w:date="2020-03-31T20:52:00Z">
        <w:r>
          <w:rPr>
            <w:rFonts w:hint="eastAsia"/>
          </w:rPr>
          <w:t xml:space="preserve"> </w:t>
        </w:r>
      </w:ins>
      <w:ins w:id="970" w:author="admin" w:date="2020-04-01T08:33:00Z">
        <w:r>
          <w:rPr>
            <w:rFonts w:hint="eastAsia"/>
          </w:rPr>
          <w:t>WIFI</w:t>
        </w:r>
      </w:ins>
      <w:ins w:id="971" w:author="◉‿◉" w:date="2020-03-31T20:52:00Z">
        <w:r>
          <w:rPr>
            <w:rFonts w:hint="eastAsia"/>
          </w:rPr>
          <w:t>模块</w:t>
        </w:r>
      </w:ins>
    </w:p>
    <w:p>
      <w:pPr>
        <w:pStyle w:val="6"/>
        <w:rPr>
          <w:ins w:id="972" w:author="◉‿◉ [2]" w:date="2020-04-21T22:07:43Z"/>
          <w:rFonts w:hint="eastAsia"/>
          <w:highlight w:val="yellow"/>
        </w:rPr>
      </w:pPr>
      <w:ins w:id="973" w:author="admin" w:date="2020-04-02T21:53:00Z">
        <w:r>
          <w:rPr>
            <w:rFonts w:hint="eastAsia"/>
          </w:rPr>
          <w:t>远程操控、TLINK</w:t>
        </w:r>
      </w:ins>
      <w:ins w:id="974" w:author="admin" w:date="2020-04-02T21:30:00Z">
        <w:r>
          <w:rPr>
            <w:rFonts w:hint="eastAsia"/>
          </w:rPr>
          <w:t>服务器</w:t>
        </w:r>
      </w:ins>
      <w:ins w:id="975" w:author="admin" w:date="2020-04-02T21:53:00Z">
        <w:r>
          <w:rPr/>
          <w:t>、</w:t>
        </w:r>
      </w:ins>
      <w:ins w:id="976" w:author="admin" w:date="2020-04-02T21:53:00Z">
        <w:r>
          <w:rPr>
            <w:rFonts w:hint="eastAsia"/>
          </w:rPr>
          <w:t>窗帘系统</w:t>
        </w:r>
      </w:ins>
      <w:ins w:id="977" w:author="admin" w:date="2020-04-02T21:54:00Z">
        <w:r>
          <w:rPr>
            <w:rFonts w:hint="eastAsia"/>
          </w:rPr>
          <w:t>三者之间</w:t>
        </w:r>
      </w:ins>
      <w:ins w:id="978" w:author="admin" w:date="2020-04-03T08:25:00Z">
        <w:r>
          <w:rPr>
            <w:rFonts w:hint="eastAsia"/>
          </w:rPr>
          <w:t>的</w:t>
        </w:r>
      </w:ins>
      <w:ins w:id="979" w:author="◉‿◉ [2]" w:date="2020-04-20T20:17:09Z">
        <w:r>
          <w:rPr>
            <w:rFonts w:hint="eastAsia"/>
            <w:lang w:val="en-US" w:eastAsia="zh-CN"/>
          </w:rPr>
          <w:t>联系</w:t>
        </w:r>
      </w:ins>
      <w:ins w:id="980" w:author="admin" w:date="2020-04-02T21:30:00Z">
        <w:r>
          <w:rPr>
            <w:rFonts w:hint="eastAsia"/>
          </w:rPr>
          <w:t>是</w:t>
        </w:r>
      </w:ins>
      <w:ins w:id="981" w:author="admin" w:date="2020-04-02T21:26:00Z">
        <w:r>
          <w:rPr>
            <w:rFonts w:hint="eastAsia"/>
          </w:rPr>
          <w:t>串口WiFi无线模块</w:t>
        </w:r>
      </w:ins>
      <w:ins w:id="982" w:author="admin" w:date="2020-04-02T21:31:00Z">
        <w:r>
          <w:rPr/>
          <w:t>—</w:t>
        </w:r>
      </w:ins>
      <w:ins w:id="983" w:author="admin" w:date="2020-04-02T21:31:00Z">
        <w:r>
          <w:rPr>
            <w:rFonts w:hint="eastAsia"/>
          </w:rPr>
          <w:t>ESP</w:t>
        </w:r>
      </w:ins>
      <w:ins w:id="984" w:author="admin" w:date="2020-04-02T21:31:00Z">
        <w:r>
          <w:rPr/>
          <w:t>8266</w:t>
        </w:r>
      </w:ins>
      <w:ins w:id="985" w:author="◉‿◉ [2]" w:date="2020-04-20T20:17:38Z">
        <w:r>
          <w:rPr>
            <w:rFonts w:hint="eastAsia"/>
            <w:lang w:val="en-US" w:eastAsia="zh-CN"/>
          </w:rPr>
          <w:t>实现</w:t>
        </w:r>
      </w:ins>
      <w:ins w:id="986" w:author="◉‿◉ [2]" w:date="2020-04-20T20:17:44Z">
        <w:r>
          <w:rPr>
            <w:rFonts w:hint="eastAsia"/>
            <w:lang w:val="en-US" w:eastAsia="zh-CN"/>
          </w:rPr>
          <w:t>的</w:t>
        </w:r>
      </w:ins>
      <w:ins w:id="987" w:author="admin" w:date="2020-04-02T21:54:00Z">
        <w:r>
          <w:rPr/>
          <w:t>。</w:t>
        </w:r>
      </w:ins>
      <w:ins w:id="988" w:author="admin" w:date="2020-04-02T21:31:00Z">
        <w:r>
          <w:rPr>
            <w:rFonts w:hint="eastAsia"/>
          </w:rPr>
          <w:t>它拥有完整TCP</w:t>
        </w:r>
      </w:ins>
      <w:ins w:id="989" w:author="admin" w:date="2020-04-02T21:31:00Z">
        <w:r>
          <w:rPr/>
          <w:t>/IP</w:t>
        </w:r>
      </w:ins>
      <w:ins w:id="990" w:author="admin" w:date="2020-04-02T21:32:00Z">
        <w:r>
          <w:rPr>
            <w:rFonts w:hint="eastAsia"/>
          </w:rPr>
          <w:t>协议栈</w:t>
        </w:r>
      </w:ins>
      <w:ins w:id="991" w:author="admin" w:date="2020-04-03T08:31:00Z">
        <w:r>
          <w:rPr>
            <w:rFonts w:hint="eastAsia"/>
          </w:rPr>
          <w:t>，能够将串口的数据转化为无线网络信号</w:t>
        </w:r>
      </w:ins>
      <w:ins w:id="992" w:author="admin" w:date="2020-04-02T21:33:00Z">
        <w:r>
          <w:rPr>
            <w:rFonts w:hint="eastAsia"/>
          </w:rPr>
          <w:t>，具有三种工作模式，分别是</w:t>
        </w:r>
      </w:ins>
      <w:ins w:id="993" w:author="admin" w:date="2020-04-02T21:35:00Z">
        <w:r>
          <w:rPr>
            <w:rFonts w:hint="eastAsia"/>
          </w:rPr>
          <w:t>S</w:t>
        </w:r>
      </w:ins>
      <w:ins w:id="994" w:author="admin" w:date="2020-04-02T21:35:00Z">
        <w:r>
          <w:rPr/>
          <w:t>tation(</w:t>
        </w:r>
      </w:ins>
      <w:ins w:id="995" w:author="◉‿◉" w:date="2020-04-05T15:38:00Z">
        <w:r>
          <w:rPr>
            <w:rFonts w:hint="eastAsia"/>
            <w:lang w:val="en-US" w:eastAsia="zh-CN"/>
          </w:rPr>
          <w:t>无线终</w:t>
        </w:r>
      </w:ins>
      <w:ins w:id="996" w:author="admin" w:date="2020-04-02T21:35:00Z">
        <w:r>
          <w:rPr>
            <w:rFonts w:hint="eastAsia"/>
          </w:rPr>
          <w:t>端</w:t>
        </w:r>
      </w:ins>
      <w:ins w:id="997" w:author="admin" w:date="2020-04-02T21:35:00Z">
        <w:r>
          <w:rPr/>
          <w:t>)、</w:t>
        </w:r>
      </w:ins>
      <w:ins w:id="998" w:author="admin" w:date="2020-04-02T21:35:00Z">
        <w:r>
          <w:rPr>
            <w:rFonts w:hint="eastAsia"/>
          </w:rPr>
          <w:t>AP</w:t>
        </w:r>
      </w:ins>
      <w:ins w:id="999" w:author="admin" w:date="2020-04-02T21:35:00Z">
        <w:r>
          <w:rPr/>
          <w:t>(</w:t>
        </w:r>
      </w:ins>
      <w:ins w:id="1000" w:author="◉‿◉" w:date="2020-04-05T15:38:00Z">
        <w:r>
          <w:rPr>
            <w:rFonts w:hint="eastAsia"/>
            <w:lang w:val="en-US" w:eastAsia="zh-CN"/>
          </w:rPr>
          <w:t>无线</w:t>
        </w:r>
      </w:ins>
      <w:ins w:id="1001" w:author="admin" w:date="2020-04-02T21:35:00Z">
        <w:r>
          <w:rPr>
            <w:rFonts w:hint="eastAsia"/>
          </w:rPr>
          <w:t>接入点</w:t>
        </w:r>
      </w:ins>
      <w:ins w:id="1002" w:author="admin" w:date="2020-04-02T21:35:00Z">
        <w:r>
          <w:rPr/>
          <w:t>)、</w:t>
        </w:r>
      </w:ins>
      <w:ins w:id="1003" w:author="admin" w:date="2020-04-02T21:35:00Z">
        <w:r>
          <w:rPr>
            <w:rFonts w:hint="eastAsia"/>
          </w:rPr>
          <w:t>S</w:t>
        </w:r>
      </w:ins>
      <w:ins w:id="1004" w:author="admin" w:date="2020-04-02T21:36:00Z">
        <w:r>
          <w:rPr/>
          <w:t>tation+AP(</w:t>
        </w:r>
      </w:ins>
      <w:ins w:id="1005" w:author="admin" w:date="2020-04-02T21:36:00Z">
        <w:r>
          <w:rPr>
            <w:rFonts w:hint="eastAsia"/>
          </w:rPr>
          <w:t>两种模式共存</w:t>
        </w:r>
      </w:ins>
      <w:ins w:id="1006" w:author="admin" w:date="2020-04-02T21:36:00Z">
        <w:r>
          <w:rPr/>
          <w:t>)</w:t>
        </w:r>
      </w:ins>
      <w:ins w:id="1007" w:author="admin" w:date="2020-04-02T21:47:00Z">
        <w:r>
          <w:rPr/>
          <w:t>，</w:t>
        </w:r>
      </w:ins>
      <w:ins w:id="1008" w:author="◉‿◉" w:date="2020-04-05T15:39:00Z">
        <w:r>
          <w:rPr>
            <w:rFonts w:hint="eastAsia"/>
          </w:rPr>
          <w:t>实现十分灵活的组网方式和网络拓扑</w:t>
        </w:r>
      </w:ins>
      <w:ins w:id="1009" w:author="◉‿◉ [2]" w:date="2020-04-20T20:18:04Z">
        <w:r>
          <w:rPr>
            <w:rFonts w:hint="eastAsia"/>
            <w:lang w:eastAsia="zh-CN"/>
          </w:rPr>
          <w:t>。</w:t>
        </w:r>
      </w:ins>
      <w:ins w:id="1010" w:author="admin" w:date="2020-04-02T21:39:00Z">
        <w:r>
          <w:rPr>
            <w:rFonts w:hint="eastAsia"/>
          </w:rPr>
          <w:t>ST</w:t>
        </w:r>
      </w:ins>
      <w:ins w:id="1011" w:author="admin" w:date="2020-04-02T21:39:00Z">
        <w:r>
          <w:rPr/>
          <w:t>M32</w:t>
        </w:r>
      </w:ins>
      <w:ins w:id="1012" w:author="admin" w:date="2020-04-02T21:39:00Z">
        <w:r>
          <w:rPr>
            <w:rFonts w:hint="eastAsia"/>
          </w:rPr>
          <w:t>通过串口通信方式与其进行数据的交互，</w:t>
        </w:r>
      </w:ins>
      <w:ins w:id="1013" w:author="admin" w:date="2020-04-02T21:40:00Z">
        <w:r>
          <w:rPr>
            <w:rFonts w:hint="eastAsia"/>
          </w:rPr>
          <w:t>ESP</w:t>
        </w:r>
      </w:ins>
      <w:ins w:id="1014" w:author="admin" w:date="2020-04-02T21:40:00Z">
        <w:r>
          <w:rPr/>
          <w:t>826</w:t>
        </w:r>
      </w:ins>
      <w:ins w:id="1015" w:author="admin" w:date="2020-04-02T21:43:00Z">
        <w:r>
          <w:rPr/>
          <w:t>6</w:t>
        </w:r>
      </w:ins>
      <w:ins w:id="1016" w:author="admin" w:date="2020-04-02T21:43:00Z">
        <w:r>
          <w:rPr>
            <w:rFonts w:hint="eastAsia"/>
          </w:rPr>
          <w:t>模块的RXD、TXD分别</w:t>
        </w:r>
      </w:ins>
      <w:ins w:id="1017" w:author="admin" w:date="2020-04-02T21:44:00Z">
        <w:r>
          <w:rPr>
            <w:rFonts w:hint="eastAsia"/>
          </w:rPr>
          <w:t>连接</w:t>
        </w:r>
      </w:ins>
      <w:ins w:id="1018" w:author="admin" w:date="2020-04-02T21:43:00Z">
        <w:r>
          <w:rPr>
            <w:rFonts w:hint="eastAsia"/>
          </w:rPr>
          <w:t>STM</w:t>
        </w:r>
      </w:ins>
      <w:ins w:id="1019" w:author="admin" w:date="2020-04-02T21:43:00Z">
        <w:r>
          <w:rPr/>
          <w:t>32</w:t>
        </w:r>
      </w:ins>
      <w:ins w:id="1020" w:author="admin" w:date="2020-04-02T21:43:00Z">
        <w:r>
          <w:rPr>
            <w:rFonts w:hint="eastAsia"/>
          </w:rPr>
          <w:t>的</w:t>
        </w:r>
      </w:ins>
      <w:ins w:id="1021" w:author="admin" w:date="2020-04-02T21:44:00Z">
        <w:r>
          <w:rPr>
            <w:rFonts w:hint="eastAsia"/>
          </w:rPr>
          <w:t>P</w:t>
        </w:r>
      </w:ins>
      <w:ins w:id="1022" w:author="◉‿◉ [2]" w:date="2020-04-20T20:19:25Z">
        <w:r>
          <w:rPr>
            <w:rFonts w:hint="eastAsia"/>
            <w:lang w:val="en-US" w:eastAsia="zh-CN"/>
          </w:rPr>
          <w:t>A</w:t>
        </w:r>
      </w:ins>
      <w:ins w:id="1023" w:author="◉‿◉ [2]" w:date="2020-04-20T20:19:26Z">
        <w:r>
          <w:rPr>
            <w:rFonts w:hint="eastAsia"/>
            <w:lang w:val="en-US" w:eastAsia="zh-CN"/>
          </w:rPr>
          <w:t>0</w:t>
        </w:r>
      </w:ins>
      <w:ins w:id="1024" w:author="◉‿◉ [2]" w:date="2020-04-20T20:19:28Z">
        <w:r>
          <w:rPr>
            <w:rFonts w:hint="eastAsia"/>
            <w:lang w:val="en-US" w:eastAsia="zh-CN"/>
          </w:rPr>
          <w:t>、</w:t>
        </w:r>
      </w:ins>
      <w:ins w:id="1025" w:author="◉‿◉ [2]" w:date="2020-04-20T20:19:30Z">
        <w:r>
          <w:rPr>
            <w:rFonts w:hint="eastAsia"/>
            <w:lang w:val="en-US" w:eastAsia="zh-CN"/>
          </w:rPr>
          <w:t>PA1</w:t>
        </w:r>
      </w:ins>
      <w:ins w:id="1026" w:author="◉‿◉ [2]" w:date="2020-04-20T20:19:51Z">
        <w:r>
          <w:rPr>
            <w:rFonts w:hint="eastAsia"/>
            <w:lang w:val="en-US" w:eastAsia="zh-CN"/>
          </w:rPr>
          <w:t>引脚</w:t>
        </w:r>
      </w:ins>
      <w:ins w:id="1027" w:author="admin" w:date="2020-04-02T21:44:00Z">
        <w:r>
          <w:rPr/>
          <w:t>，</w:t>
        </w:r>
      </w:ins>
      <w:ins w:id="1028" w:author="admin" w:date="2020-04-02T21:45:00Z">
        <w:r>
          <w:rPr>
            <w:rFonts w:hint="eastAsia"/>
          </w:rPr>
          <w:t>通过</w:t>
        </w:r>
      </w:ins>
      <w:ins w:id="1029" w:author="admin" w:date="2020-04-02T21:44:00Z">
        <w:r>
          <w:rPr>
            <w:rFonts w:hint="eastAsia"/>
          </w:rPr>
          <w:t>UART</w:t>
        </w:r>
      </w:ins>
      <w:ins w:id="1030" w:author="admin" w:date="2020-04-02T21:44:00Z">
        <w:r>
          <w:rPr/>
          <w:t>4</w:t>
        </w:r>
      </w:ins>
      <w:ins w:id="1031" w:author="admin" w:date="2020-04-03T08:31:00Z">
        <w:r>
          <w:rPr>
            <w:rFonts w:hint="eastAsia"/>
          </w:rPr>
          <w:t>依次发送对应的AT配置指令，</w:t>
        </w:r>
      </w:ins>
      <w:ins w:id="1032" w:author="◉‿◉ [2]" w:date="2020-04-20T20:20:34Z">
        <w:r>
          <w:rPr>
            <w:rFonts w:hint="eastAsia"/>
            <w:lang w:val="en-US" w:eastAsia="zh-CN"/>
          </w:rPr>
          <w:t>配置</w:t>
        </w:r>
      </w:ins>
      <w:ins w:id="1033" w:author="◉‿◉ [2]" w:date="2020-04-20T20:20:35Z">
        <w:r>
          <w:rPr>
            <w:rFonts w:hint="eastAsia"/>
            <w:lang w:val="en-US" w:eastAsia="zh-CN"/>
          </w:rPr>
          <w:t>成功</w:t>
        </w:r>
      </w:ins>
      <w:ins w:id="1034" w:author="◉‿◉ [2]" w:date="2020-04-20T20:20:36Z">
        <w:r>
          <w:rPr>
            <w:rFonts w:hint="eastAsia"/>
            <w:lang w:val="en-US" w:eastAsia="zh-CN"/>
          </w:rPr>
          <w:t>后</w:t>
        </w:r>
      </w:ins>
      <w:ins w:id="1035" w:author="◉‿◉ [2]" w:date="2020-04-20T20:20:39Z">
        <w:r>
          <w:rPr>
            <w:rFonts w:hint="eastAsia"/>
            <w:lang w:val="en-US" w:eastAsia="zh-CN"/>
          </w:rPr>
          <w:t>就</w:t>
        </w:r>
      </w:ins>
      <w:ins w:id="1036" w:author="◉‿◉ [2]" w:date="2020-04-20T20:20:44Z">
        <w:r>
          <w:rPr>
            <w:rFonts w:hint="eastAsia"/>
            <w:lang w:val="en-US" w:eastAsia="zh-CN"/>
          </w:rPr>
          <w:t>能够</w:t>
        </w:r>
      </w:ins>
      <w:ins w:id="1037" w:author="◉‿◉ [2]" w:date="2020-04-20T20:20:46Z">
        <w:r>
          <w:rPr>
            <w:rFonts w:hint="eastAsia"/>
            <w:lang w:val="en-US" w:eastAsia="zh-CN"/>
          </w:rPr>
          <w:t>与</w:t>
        </w:r>
      </w:ins>
      <w:ins w:id="1038" w:author="◉‿◉ [2]" w:date="2020-04-20T20:20:48Z">
        <w:r>
          <w:rPr>
            <w:rFonts w:hint="eastAsia"/>
            <w:lang w:val="en-US" w:eastAsia="zh-CN"/>
          </w:rPr>
          <w:t>服务器</w:t>
        </w:r>
      </w:ins>
      <w:ins w:id="1039" w:author="◉‿◉ [2]" w:date="2020-04-20T20:20:51Z">
        <w:r>
          <w:rPr>
            <w:rFonts w:hint="eastAsia"/>
            <w:lang w:val="en-US" w:eastAsia="zh-CN"/>
          </w:rPr>
          <w:t>进行</w:t>
        </w:r>
      </w:ins>
      <w:ins w:id="1040" w:author="◉‿◉ [2]" w:date="2020-04-20T20:20:54Z">
        <w:r>
          <w:rPr>
            <w:rFonts w:hint="eastAsia"/>
            <w:lang w:val="en-US" w:eastAsia="zh-CN"/>
          </w:rPr>
          <w:t>数据</w:t>
        </w:r>
      </w:ins>
      <w:ins w:id="1041" w:author="◉‿◉ [2]" w:date="2020-04-20T20:20:55Z">
        <w:r>
          <w:rPr>
            <w:rFonts w:hint="eastAsia"/>
            <w:lang w:val="en-US" w:eastAsia="zh-CN"/>
          </w:rPr>
          <w:t>交互</w:t>
        </w:r>
      </w:ins>
      <w:ins w:id="1042" w:author="admin" w:date="2020-04-02T21:45:00Z">
        <w:r>
          <w:rPr>
            <w:rFonts w:hint="eastAsia"/>
          </w:rPr>
          <w:t>。</w:t>
        </w:r>
      </w:ins>
      <w:ins w:id="1043" w:author="admin" w:date="2020-04-02T21:27:00Z">
        <w:r>
          <w:rPr>
            <w:rFonts w:hint="eastAsia"/>
            <w:highlight w:val="yellow"/>
          </w:rPr>
          <w:t>（待修改）</w:t>
        </w:r>
      </w:ins>
    </w:p>
    <w:p>
      <w:pPr>
        <w:pStyle w:val="6"/>
        <w:jc w:val="center"/>
        <w:rPr>
          <w:ins w:id="1044" w:author="◉‿◉ [2]" w:date="2020-04-21T22:09:15Z"/>
        </w:rPr>
      </w:pPr>
      <w:ins w:id="1045" w:author="◉‿◉ [2]" w:date="2020-04-21T22:08:39Z">
        <w:r>
          <w:rPr/>
          <w:drawing>
            <wp:inline distT="0" distB="0" distL="114300" distR="114300">
              <wp:extent cx="2235200" cy="1285875"/>
              <wp:effectExtent l="152400" t="328295" r="157480" b="3517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rot="-1200000">
                        <a:off x="0" y="0"/>
                        <a:ext cx="2235200" cy="1285875"/>
                      </a:xfrm>
                      <a:prstGeom prst="rect">
                        <a:avLst/>
                      </a:prstGeom>
                      <a:noFill/>
                      <a:ln>
                        <a:noFill/>
                      </a:ln>
                    </pic:spPr>
                  </pic:pic>
                </a:graphicData>
              </a:graphic>
            </wp:inline>
          </w:drawing>
        </w:r>
      </w:ins>
    </w:p>
    <w:p>
      <w:pPr>
        <w:pStyle w:val="43"/>
        <w:rPr>
          <w:ins w:id="1047" w:author="◉‿◉ [2]" w:date="2020-04-21T22:08:39Z"/>
        </w:rPr>
      </w:pPr>
      <w:ins w:id="1048" w:author="◉‿◉ [2]" w:date="2020-04-21T22:09:24Z">
        <w:bookmarkStart w:id="70" w:name="_Toc36304907"/>
        <w:r>
          <w:rPr>
            <w:rFonts w:hint="eastAsia"/>
          </w:rPr>
          <w:t>图</w:t>
        </w:r>
      </w:ins>
      <w:ins w:id="1049" w:author="◉‿◉ [2]" w:date="2020-04-21T22:09:24Z">
        <w:r>
          <w:rPr>
            <w:rFonts w:hint="eastAsia"/>
            <w:szCs w:val="18"/>
          </w:rPr>
          <w:t>2-1</w:t>
        </w:r>
      </w:ins>
      <w:ins w:id="1050" w:author="◉‿◉ [2]" w:date="2020-04-21T22:09:24Z">
        <w:r>
          <w:rPr>
            <w:szCs w:val="18"/>
          </w:rPr>
          <w:t>-7</w:t>
        </w:r>
      </w:ins>
      <w:ins w:id="1051" w:author="◉‿◉ [2]" w:date="2020-04-21T22:09:24Z">
        <w:r>
          <w:rPr>
            <w:rFonts w:hint="eastAsia"/>
          </w:rPr>
          <w:t xml:space="preserve"> </w:t>
        </w:r>
      </w:ins>
      <w:ins w:id="1052" w:author="◉‿◉ [2]" w:date="2020-04-21T22:09:24Z">
        <w:r>
          <w:rPr>
            <w:szCs w:val="18"/>
          </w:rPr>
          <w:t>ESP8266 WI-FI</w:t>
        </w:r>
      </w:ins>
      <w:ins w:id="1053" w:author="◉‿◉ [2]" w:date="2020-04-21T22:09:24Z">
        <w:r>
          <w:rPr>
            <w:rFonts w:hint="eastAsia"/>
            <w:szCs w:val="18"/>
          </w:rPr>
          <w:t>模块</w:t>
        </w:r>
        <w:bookmarkEnd w:id="70"/>
      </w:ins>
    </w:p>
    <w:p>
      <w:pPr>
        <w:pStyle w:val="6"/>
        <w:jc w:val="center"/>
        <w:rPr>
          <w:ins w:id="1055" w:author="◉‿◉" w:date="2020-03-31T20:55:00Z"/>
          <w:del w:id="1056" w:author="◉‿◉ [2]" w:date="2020-04-21T22:08:39Z"/>
          <w:rFonts w:hint="eastAsia"/>
          <w:highlight w:val="yellow"/>
        </w:rPr>
        <w:pPrChange w:id="1054" w:author="◉‿◉ [2]" w:date="2020-04-21T22:08:14Z">
          <w:pPr>
            <w:pStyle w:val="6"/>
          </w:pPr>
        </w:pPrChange>
      </w:pPr>
    </w:p>
    <w:p>
      <w:pPr>
        <w:pStyle w:val="39"/>
        <w:rPr>
          <w:ins w:id="1057" w:author="◉‿◉" w:date="2020-03-31T20:52:00Z"/>
        </w:rPr>
      </w:pPr>
      <w:ins w:id="1058" w:author="◉‿◉" w:date="2020-03-31T20:52:00Z">
        <w:r>
          <w:rPr>
            <w:rFonts w:hint="eastAsia"/>
          </w:rPr>
          <w:t>3</w:t>
        </w:r>
      </w:ins>
      <w:ins w:id="1059" w:author="◉‿◉" w:date="2020-03-31T20:52:00Z">
        <w:r>
          <w:rPr/>
          <w:t>.</w:t>
        </w:r>
      </w:ins>
      <w:ins w:id="1060" w:author="◉‿◉" w:date="2020-03-31T20:52:00Z">
        <w:r>
          <w:rPr>
            <w:rFonts w:hint="eastAsia"/>
          </w:rPr>
          <w:t>2</w:t>
        </w:r>
      </w:ins>
      <w:ins w:id="1061" w:author="◉‿◉" w:date="2020-03-31T20:52:00Z">
        <w:r>
          <w:rPr/>
          <w:t>.</w:t>
        </w:r>
      </w:ins>
      <w:ins w:id="1062" w:author="admin" w:date="2020-04-01T08:45:00Z">
        <w:r>
          <w:rPr/>
          <w:t>5</w:t>
        </w:r>
      </w:ins>
      <w:ins w:id="1063" w:author="◉‿◉" w:date="2020-03-31T20:52:00Z">
        <w:r>
          <w:rPr>
            <w:rFonts w:hint="eastAsia"/>
          </w:rPr>
          <w:t xml:space="preserve"> </w:t>
        </w:r>
      </w:ins>
      <w:ins w:id="1064" w:author="admin" w:date="2020-04-01T08:33:00Z">
        <w:r>
          <w:rPr>
            <w:rFonts w:hint="eastAsia"/>
          </w:rPr>
          <w:t>安防</w:t>
        </w:r>
      </w:ins>
      <w:ins w:id="1065" w:author="◉‿◉" w:date="2020-03-31T20:52:00Z">
        <w:r>
          <w:rPr>
            <w:rFonts w:hint="eastAsia"/>
          </w:rPr>
          <w:t>模块</w:t>
        </w:r>
      </w:ins>
    </w:p>
    <w:p>
      <w:pPr>
        <w:pStyle w:val="6"/>
        <w:rPr>
          <w:ins w:id="1066" w:author="◉‿◉" w:date="2020-04-04T12:28:00Z"/>
          <w:rFonts w:hint="eastAsia"/>
          <w:highlight w:val="yellow"/>
        </w:rPr>
      </w:pPr>
      <w:ins w:id="1067" w:author="admin" w:date="2020-04-02T08:36:00Z">
        <w:r>
          <w:rPr>
            <w:rFonts w:hint="eastAsia"/>
          </w:rPr>
          <w:t>安防模块</w:t>
        </w:r>
      </w:ins>
      <w:ins w:id="1068" w:author="admin" w:date="2020-04-02T08:37:00Z">
        <w:r>
          <w:rPr>
            <w:rFonts w:hint="eastAsia"/>
          </w:rPr>
          <w:t>由蜂鸣器报警模块和人体</w:t>
        </w:r>
      </w:ins>
      <w:ins w:id="1069" w:author="admin" w:date="2020-04-02T08:38:00Z">
        <w:r>
          <w:rPr>
            <w:rFonts w:hint="eastAsia"/>
          </w:rPr>
          <w:t>感应模块组成。</w:t>
        </w:r>
      </w:ins>
      <w:ins w:id="1070" w:author="◉‿◉" w:date="2020-04-04T12:22:00Z">
        <w:r>
          <w:rPr>
            <w:rFonts w:hint="eastAsia"/>
          </w:rPr>
          <w:t>在单片机应用的设计上，很多方案都会用到蜂鸣器，大部分都是使用蜂鸣器来做提示或报警，比如按键按下、开始工作、工作结束或是故障等等。</w:t>
        </w:r>
      </w:ins>
      <w:ins w:id="1071" w:author="◉‿◉" w:date="2020-04-04T12:26:00Z">
        <w:r>
          <w:rPr>
            <w:rFonts w:hint="eastAsia"/>
            <w:lang w:val="en-US" w:eastAsia="zh-CN"/>
          </w:rPr>
          <w:t>在系统中用于报警功能</w:t>
        </w:r>
      </w:ins>
      <w:ins w:id="1072" w:author="◉‿◉" w:date="2020-04-04T12:25:00Z">
        <w:r>
          <w:rPr>
            <w:rFonts w:hint="eastAsia"/>
            <w:lang w:eastAsia="zh-CN"/>
          </w:rPr>
          <w:t>，</w:t>
        </w:r>
      </w:ins>
      <w:ins w:id="1073" w:author="◉‿◉" w:date="2020-04-04T12:20:00Z">
        <w:r>
          <w:rPr>
            <w:rFonts w:hint="eastAsia"/>
          </w:rPr>
          <w:t>蜂鸣器的工作电流一般比较大，以致于单片机的I/O 口是无法直接驱动的，所以要利用放大电路来驱动，</w:t>
        </w:r>
      </w:ins>
      <w:ins w:id="1074" w:author="◉‿◉" w:date="2020-04-04T13:58:00Z">
        <w:r>
          <w:rPr>
            <w:rFonts w:hint="eastAsia"/>
            <w:lang w:val="en-US" w:eastAsia="zh-CN"/>
          </w:rPr>
          <w:t>通过GPIO的输出电平控制三极管的导通</w:t>
        </w:r>
      </w:ins>
      <w:ins w:id="1075" w:author="◉‿◉" w:date="2020-04-04T12:20:00Z">
        <w:r>
          <w:rPr>
            <w:rFonts w:hint="eastAsia"/>
          </w:rPr>
          <w:t xml:space="preserve">来放大电流就可以了。 </w:t>
        </w:r>
      </w:ins>
      <w:ins w:id="1076" w:author="admin" w:date="2020-04-02T08:48:00Z">
        <w:r>
          <w:rPr>
            <w:rFonts w:hint="eastAsia"/>
            <w:highlight w:val="yellow"/>
          </w:rPr>
          <w:t>（蜂鸣器</w:t>
        </w:r>
      </w:ins>
      <w:ins w:id="1077" w:author="admin" w:date="2020-04-02T08:49:00Z">
        <w:r>
          <w:rPr>
            <w:rFonts w:hint="eastAsia"/>
            <w:highlight w:val="yellow"/>
          </w:rPr>
          <w:t>模块补上</w:t>
        </w:r>
      </w:ins>
      <w:ins w:id="1078" w:author="admin" w:date="2020-04-02T08:48:00Z">
        <w:r>
          <w:rPr>
            <w:rFonts w:hint="eastAsia"/>
            <w:highlight w:val="yellow"/>
          </w:rPr>
          <w:t>）</w:t>
        </w:r>
      </w:ins>
    </w:p>
    <w:p>
      <w:pPr>
        <w:pStyle w:val="6"/>
        <w:jc w:val="center"/>
        <w:rPr>
          <w:ins w:id="1079" w:author="◉‿◉ [2]" w:date="2020-04-21T22:20:42Z"/>
        </w:rPr>
      </w:pPr>
      <w:ins w:id="1080" w:author="◉‿◉" w:date="2020-04-04T12:28:00Z">
        <w:r>
          <w:rPr/>
          <w:drawing>
            <wp:inline distT="0" distB="0" distL="114300" distR="114300">
              <wp:extent cx="1960880" cy="1852295"/>
              <wp:effectExtent l="0" t="0" r="5080" b="698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4"/>
                      <a:stretch>
                        <a:fillRect/>
                      </a:stretch>
                    </pic:blipFill>
                    <pic:spPr>
                      <a:xfrm>
                        <a:off x="0" y="0"/>
                        <a:ext cx="1960880" cy="1852295"/>
                      </a:xfrm>
                      <a:prstGeom prst="rect">
                        <a:avLst/>
                      </a:prstGeom>
                      <a:noFill/>
                      <a:ln>
                        <a:noFill/>
                      </a:ln>
                    </pic:spPr>
                  </pic:pic>
                </a:graphicData>
              </a:graphic>
            </wp:inline>
          </w:drawing>
        </w:r>
      </w:ins>
    </w:p>
    <w:p>
      <w:pPr>
        <w:pStyle w:val="6"/>
        <w:jc w:val="center"/>
        <w:rPr>
          <w:ins w:id="1082" w:author="admin" w:date="2020-04-02T08:43:00Z"/>
          <w:rFonts w:hint="default" w:eastAsia="宋体"/>
          <w:lang w:val="en-US" w:eastAsia="zh-CN"/>
        </w:rPr>
      </w:pPr>
      <w:ins w:id="1083" w:author="◉‿◉ [2]" w:date="2020-04-21T22:20:43Z">
        <w:r>
          <w:rPr>
            <w:rFonts w:hint="eastAsia"/>
            <w:lang w:val="en-US" w:eastAsia="zh-CN"/>
          </w:rPr>
          <w:t>图</w:t>
        </w:r>
      </w:ins>
      <w:ins w:id="1084" w:author="◉‿◉ [2]" w:date="2020-04-21T22:20:44Z">
        <w:r>
          <w:rPr>
            <w:rFonts w:hint="eastAsia"/>
            <w:lang w:val="en-US" w:eastAsia="zh-CN"/>
          </w:rPr>
          <w:t xml:space="preserve"> </w:t>
        </w:r>
      </w:ins>
      <w:ins w:id="1085" w:author="◉‿◉ [2]" w:date="2020-04-21T22:21:08Z">
        <w:r>
          <w:rPr>
            <w:rFonts w:hint="eastAsia"/>
            <w:lang w:val="en-US" w:eastAsia="zh-CN"/>
          </w:rPr>
          <w:t>蜂鸣器</w:t>
        </w:r>
      </w:ins>
      <w:ins w:id="1086" w:author="◉‿◉ [2]" w:date="2020-04-21T22:21:09Z">
        <w:r>
          <w:rPr>
            <w:rFonts w:hint="eastAsia"/>
            <w:lang w:val="en-US" w:eastAsia="zh-CN"/>
          </w:rPr>
          <w:t>控制</w:t>
        </w:r>
      </w:ins>
      <w:ins w:id="1087" w:author="◉‿◉ [2]" w:date="2020-04-21T22:21:16Z">
        <w:r>
          <w:rPr>
            <w:rFonts w:hint="eastAsia"/>
            <w:lang w:val="en-US" w:eastAsia="zh-CN"/>
          </w:rPr>
          <w:t>电路</w:t>
        </w:r>
      </w:ins>
    </w:p>
    <w:p>
      <w:pPr>
        <w:pStyle w:val="6"/>
        <w:rPr>
          <w:ins w:id="1088" w:author="◉‿◉ [2]" w:date="2020-04-21T22:10:54Z"/>
          <w:rFonts w:hint="eastAsia"/>
          <w:highlight w:val="yellow"/>
        </w:rPr>
      </w:pPr>
      <w:ins w:id="1089" w:author="admin" w:date="2020-04-02T08:43:00Z">
        <w:r>
          <w:rPr>
            <w:rFonts w:hint="eastAsia"/>
          </w:rPr>
          <w:t>人体感应模块使用的是</w:t>
        </w:r>
      </w:ins>
      <w:ins w:id="1090" w:author="admin" w:date="2020-04-02T08:44:00Z">
        <w:r>
          <w:rPr>
            <w:rFonts w:hint="eastAsia"/>
          </w:rPr>
          <w:t>HC</w:t>
        </w:r>
      </w:ins>
      <w:ins w:id="1091" w:author="admin" w:date="2020-04-02T08:44:00Z">
        <w:r>
          <w:rPr/>
          <w:t>-SR501</w:t>
        </w:r>
      </w:ins>
      <w:ins w:id="1092" w:author="admin" w:date="2020-04-02T08:44:00Z">
        <w:r>
          <w:rPr>
            <w:rFonts w:hint="eastAsia"/>
          </w:rPr>
          <w:t>，</w:t>
        </w:r>
      </w:ins>
      <w:ins w:id="1093" w:author="admin" w:date="2020-04-02T08:45:00Z">
        <w:r>
          <w:rPr>
            <w:rFonts w:hint="eastAsia"/>
          </w:rPr>
          <w:t>它是基于红外线技术的自动控制模块，灵敏度高，可靠性强。</w:t>
        </w:r>
      </w:ins>
      <w:ins w:id="1094" w:author="admin" w:date="2020-04-02T08:46:00Z">
        <w:r>
          <w:rPr>
            <w:rFonts w:hint="eastAsia"/>
          </w:rPr>
          <w:t>将其</w:t>
        </w:r>
      </w:ins>
      <w:ins w:id="1095" w:author="admin" w:date="2020-04-02T08:47:00Z">
        <w:r>
          <w:rPr>
            <w:rFonts w:hint="eastAsia"/>
          </w:rPr>
          <w:t>触发方式设置为可重复触发</w:t>
        </w:r>
      </w:ins>
      <w:ins w:id="1096" w:author="admin" w:date="2020-04-02T08:48:00Z">
        <w:r>
          <w:rPr>
            <w:rFonts w:hint="eastAsia"/>
          </w:rPr>
          <w:t>，即</w:t>
        </w:r>
      </w:ins>
      <w:ins w:id="1097" w:author="admin" w:date="2020-04-02T08:50:00Z">
        <w:r>
          <w:rPr>
            <w:rFonts w:hint="eastAsia"/>
          </w:rPr>
          <w:t>感</w:t>
        </w:r>
      </w:ins>
      <w:ins w:id="1098" w:author="admin" w:date="2020-04-02T08:48:00Z">
        <w:r>
          <w:rPr>
            <w:rFonts w:hint="eastAsia"/>
          </w:rPr>
          <w:t>应输出高电平后，在延时时间段内，如果有人体在其感应范围活动，其输出将一直保持高电平，直到人离开后才延时将高电平变为低电平。</w:t>
        </w:r>
      </w:ins>
      <w:ins w:id="1099" w:author="admin" w:date="2020-04-02T08:50:00Z">
        <w:r>
          <w:rPr>
            <w:rFonts w:hint="eastAsia"/>
          </w:rPr>
          <w:t>将OUT</w:t>
        </w:r>
      </w:ins>
      <w:ins w:id="1100" w:author="admin" w:date="2020-04-02T08:51:00Z">
        <w:r>
          <w:rPr>
            <w:rFonts w:hint="eastAsia"/>
          </w:rPr>
          <w:t>信号输出引脚接至STM32的P</w:t>
        </w:r>
      </w:ins>
      <w:ins w:id="1101" w:author="◉‿◉ [2]" w:date="2020-04-20T20:22:44Z">
        <w:r>
          <w:rPr>
            <w:rFonts w:hint="eastAsia"/>
            <w:lang w:val="en-US" w:eastAsia="zh-CN"/>
          </w:rPr>
          <w:t>C</w:t>
        </w:r>
      </w:ins>
      <w:ins w:id="1102" w:author="◉‿◉ [2]" w:date="2020-04-20T20:22:45Z">
        <w:r>
          <w:rPr>
            <w:rFonts w:hint="eastAsia"/>
            <w:lang w:val="en-US" w:eastAsia="zh-CN"/>
          </w:rPr>
          <w:t>12</w:t>
        </w:r>
      </w:ins>
      <w:ins w:id="1103" w:author="admin" w:date="2020-04-02T08:51:00Z">
        <w:r>
          <w:rPr>
            <w:rFonts w:hint="eastAsia"/>
          </w:rPr>
          <w:t>上。</w:t>
        </w:r>
      </w:ins>
      <w:ins w:id="1104" w:author="admin" w:date="2020-04-02T21:18:00Z">
        <w:r>
          <w:rPr>
            <w:rFonts w:hint="eastAsia"/>
            <w:highlight w:val="yellow"/>
          </w:rPr>
          <w:t>（待修改）</w:t>
        </w:r>
      </w:ins>
    </w:p>
    <w:p>
      <w:pPr>
        <w:pStyle w:val="6"/>
        <w:rPr>
          <w:ins w:id="1105" w:author="◉‿◉ [2]" w:date="2020-04-21T22:10:55Z"/>
          <w:rFonts w:hint="eastAsia"/>
          <w:highlight w:val="yellow"/>
        </w:rPr>
      </w:pPr>
    </w:p>
    <w:p>
      <w:pPr>
        <w:pStyle w:val="6"/>
        <w:jc w:val="center"/>
        <w:rPr>
          <w:ins w:id="1106" w:author="◉‿◉ [2]" w:date="2020-04-21T22:10:55Z"/>
        </w:rPr>
      </w:pPr>
      <w:ins w:id="1107" w:author="◉‿◉ [2]" w:date="2020-04-21T22:10:55Z">
        <w:r>
          <w:rPr/>
          <w:drawing>
            <wp:inline distT="0" distB="0" distL="114300" distR="114300">
              <wp:extent cx="2038985" cy="1793875"/>
              <wp:effectExtent l="0" t="0" r="3175" b="4445"/>
              <wp:docPr id="35" name="图片 6" descr="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HC-SR501"/>
                      <pic:cNvPicPr>
                        <a:picLocks noChangeAspect="1"/>
                      </pic:cNvPicPr>
                    </pic:nvPicPr>
                    <pic:blipFill>
                      <a:blip r:embed="rId35"/>
                      <a:stretch>
                        <a:fillRect/>
                      </a:stretch>
                    </pic:blipFill>
                    <pic:spPr>
                      <a:xfrm>
                        <a:off x="0" y="0"/>
                        <a:ext cx="2038985" cy="1793875"/>
                      </a:xfrm>
                      <a:prstGeom prst="rect">
                        <a:avLst/>
                      </a:prstGeom>
                      <a:noFill/>
                      <a:ln>
                        <a:noFill/>
                      </a:ln>
                    </pic:spPr>
                  </pic:pic>
                </a:graphicData>
              </a:graphic>
            </wp:inline>
          </w:drawing>
        </w:r>
      </w:ins>
    </w:p>
    <w:p>
      <w:pPr>
        <w:pStyle w:val="43"/>
        <w:rPr>
          <w:ins w:id="1109" w:author="◉‿◉ [2]" w:date="2020-04-21T22:10:55Z"/>
          <w:rFonts w:hint="eastAsia"/>
          <w:lang w:eastAsia="zh-CN"/>
        </w:rPr>
      </w:pPr>
      <w:ins w:id="1110" w:author="◉‿◉ [2]" w:date="2020-04-21T22:10:55Z">
        <w:bookmarkStart w:id="71" w:name="_Toc36304904"/>
        <w:r>
          <w:rPr>
            <w:rFonts w:hint="eastAsia"/>
          </w:rPr>
          <w:t>图</w:t>
        </w:r>
      </w:ins>
      <w:ins w:id="1111" w:author="◉‿◉ [2]" w:date="2020-04-21T22:10:55Z">
        <w:r>
          <w:rPr>
            <w:rFonts w:hint="eastAsia"/>
            <w:lang w:eastAsia="zh-CN"/>
          </w:rPr>
          <w:t>2-</w:t>
        </w:r>
      </w:ins>
      <w:ins w:id="1112" w:author="◉‿◉ [2]" w:date="2020-04-21T22:10:55Z">
        <w:r>
          <w:rPr>
            <w:rFonts w:hint="eastAsia"/>
          </w:rPr>
          <w:t>1</w:t>
        </w:r>
      </w:ins>
      <w:ins w:id="1113" w:author="◉‿◉ [2]" w:date="2020-04-21T22:10:55Z">
        <w:r>
          <w:rPr/>
          <w:t xml:space="preserve">-4 </w:t>
        </w:r>
      </w:ins>
      <w:ins w:id="1114" w:author="◉‿◉ [2]" w:date="2020-04-21T22:10:55Z">
        <w:r>
          <w:rPr>
            <w:rFonts w:hint="eastAsia"/>
            <w:lang w:eastAsia="zh-CN"/>
          </w:rPr>
          <w:t>HC-SR501人体红外感应模块</w:t>
        </w:r>
        <w:bookmarkEnd w:id="71"/>
      </w:ins>
    </w:p>
    <w:p>
      <w:pPr>
        <w:pStyle w:val="6"/>
        <w:rPr>
          <w:rFonts w:hint="eastAsia"/>
          <w:highlight w:val="yellow"/>
        </w:rPr>
        <w:sectPr>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p>
    <w:p>
      <w:pPr>
        <w:pStyle w:val="5"/>
        <w:rPr>
          <w:rFonts w:hint="eastAsia"/>
        </w:rPr>
      </w:pPr>
      <w:ins w:id="1115" w:author="◉‿◉" w:date="2020-04-05T20:55:00Z">
        <w:bookmarkStart w:id="72" w:name="_Toc188851603"/>
        <w:bookmarkStart w:id="73" w:name="_Toc188851687"/>
        <w:bookmarkStart w:id="74" w:name="_Toc188851833"/>
        <w:bookmarkStart w:id="75" w:name="_Toc188852320"/>
        <w:bookmarkStart w:id="76" w:name="_Toc510620179"/>
        <w:bookmarkStart w:id="77" w:name="_Toc510621510"/>
        <w:r>
          <w:rPr>
            <w:rFonts w:hint="eastAsia"/>
            <w:lang w:val="en-US" w:eastAsia="zh-CN"/>
          </w:rPr>
          <w:t>第4章</w:t>
        </w:r>
      </w:ins>
      <w:ins w:id="1116" w:author="◉‿◉" w:date="2020-04-05T20:56:00Z">
        <w:r>
          <w:rPr>
            <w:rFonts w:hint="eastAsia"/>
            <w:lang w:val="en-US" w:eastAsia="zh-CN"/>
          </w:rPr>
          <w:t xml:space="preserve"> </w:t>
        </w:r>
        <w:bookmarkEnd w:id="72"/>
        <w:bookmarkEnd w:id="73"/>
        <w:bookmarkEnd w:id="74"/>
        <w:bookmarkEnd w:id="75"/>
      </w:ins>
      <w:commentRangeStart w:id="6"/>
      <w:r>
        <w:t>系统</w:t>
      </w:r>
      <w:ins w:id="1117" w:author="admin" w:date="2020-03-26T08:39:00Z">
        <w:r>
          <w:rPr>
            <w:rFonts w:hint="eastAsia"/>
          </w:rPr>
          <w:t>软件</w:t>
        </w:r>
      </w:ins>
      <w:r>
        <w:t>设计</w:t>
      </w:r>
      <w:bookmarkEnd w:id="76"/>
      <w:bookmarkEnd w:id="77"/>
      <w:commentRangeEnd w:id="6"/>
      <w:r>
        <w:rPr>
          <w:rStyle w:val="34"/>
          <w:b/>
          <w:bCs/>
          <w:kern w:val="2"/>
        </w:rPr>
        <w:commentReference w:id="6"/>
      </w:r>
    </w:p>
    <w:p>
      <w:pPr>
        <w:pStyle w:val="50"/>
        <w:rPr>
          <w:rFonts w:hint="eastAsia"/>
        </w:rPr>
      </w:pPr>
      <w:bookmarkStart w:id="78" w:name="_Toc510620180"/>
      <w:bookmarkStart w:id="79" w:name="_Toc510621511"/>
      <w:bookmarkStart w:id="80" w:name="_Toc188851688"/>
      <w:bookmarkStart w:id="81" w:name="_Toc188851604"/>
      <w:bookmarkStart w:id="82" w:name="_Toc188851834"/>
      <w:bookmarkStart w:id="83" w:name="_Toc188852321"/>
      <w:r>
        <w:rPr>
          <w:rFonts w:hint="eastAsia"/>
        </w:rPr>
        <w:t>4.1 总体设计</w:t>
      </w:r>
      <w:bookmarkEnd w:id="78"/>
      <w:bookmarkEnd w:id="79"/>
    </w:p>
    <w:p>
      <w:pPr>
        <w:pStyle w:val="6"/>
        <w:rPr>
          <w:ins w:id="1118" w:author="◉‿◉" w:date="2020-04-05T21:26:00Z"/>
          <w:rFonts w:hint="default"/>
          <w:lang w:val="en-US" w:eastAsia="zh-CN"/>
        </w:rPr>
      </w:pPr>
      <w:ins w:id="1119" w:author="◉‿◉" w:date="2020-04-05T21:20:00Z">
        <w:r>
          <w:rPr>
            <w:rFonts w:hint="eastAsia"/>
            <w:lang w:val="en-US" w:eastAsia="zh-CN"/>
          </w:rPr>
          <w:t>系统的软件主要包括</w:t>
        </w:r>
      </w:ins>
      <w:ins w:id="1120" w:author="◉‿◉" w:date="2020-04-06T09:48:00Z">
        <w:r>
          <w:rPr>
            <w:rFonts w:hint="eastAsia"/>
            <w:lang w:val="en-US" w:eastAsia="zh-CN"/>
          </w:rPr>
          <w:t>以下模块：</w:t>
        </w:r>
      </w:ins>
      <w:ins w:id="1121" w:author="◉‿◉" w:date="2020-04-05T21:28:00Z">
        <w:r>
          <w:rPr>
            <w:rFonts w:hint="eastAsia"/>
            <w:lang w:val="en-US" w:eastAsia="zh-CN"/>
          </w:rPr>
          <w:t>初始化STM32F407的内部资源、</w:t>
        </w:r>
      </w:ins>
      <w:ins w:id="1122" w:author="◉‿◉" w:date="2020-04-06T10:44:00Z">
        <w:r>
          <w:rPr>
            <w:rFonts w:hint="eastAsia"/>
            <w:lang w:val="en-US" w:eastAsia="zh-CN"/>
          </w:rPr>
          <w:t>室内</w:t>
        </w:r>
      </w:ins>
      <w:ins w:id="1123" w:author="◉‿◉" w:date="2020-04-06T10:43:00Z">
        <w:r>
          <w:rPr>
            <w:rFonts w:hint="eastAsia"/>
            <w:lang w:val="en-US" w:eastAsia="zh-CN"/>
          </w:rPr>
          <w:t>环境</w:t>
        </w:r>
      </w:ins>
      <w:ins w:id="1124" w:author="◉‿◉" w:date="2020-04-06T10:44:00Z">
        <w:r>
          <w:rPr>
            <w:rFonts w:hint="eastAsia"/>
            <w:lang w:val="en-US" w:eastAsia="zh-CN"/>
          </w:rPr>
          <w:t>监测</w:t>
        </w:r>
      </w:ins>
      <w:ins w:id="1125" w:author="◉‿◉" w:date="2020-04-06T10:43:00Z">
        <w:r>
          <w:rPr>
            <w:rFonts w:hint="eastAsia"/>
            <w:lang w:val="en-US" w:eastAsia="zh-CN"/>
          </w:rPr>
          <w:t>模块</w:t>
        </w:r>
      </w:ins>
      <w:ins w:id="1126" w:author="◉‿◉" w:date="2020-04-06T10:45:00Z">
        <w:r>
          <w:rPr>
            <w:rFonts w:hint="eastAsia"/>
            <w:lang w:val="en-US" w:eastAsia="zh-CN"/>
          </w:rPr>
          <w:t>、安防模块</w:t>
        </w:r>
      </w:ins>
      <w:ins w:id="1127" w:author="◉‿◉" w:date="2020-04-06T10:44:00Z">
        <w:r>
          <w:rPr>
            <w:rFonts w:hint="eastAsia"/>
            <w:lang w:val="en-US" w:eastAsia="zh-CN"/>
          </w:rPr>
          <w:t>、</w:t>
        </w:r>
      </w:ins>
      <w:ins w:id="1128" w:author="◉‿◉" w:date="2020-04-05T21:36:00Z">
        <w:r>
          <w:rPr>
            <w:rFonts w:hint="eastAsia"/>
            <w:lang w:val="en-US" w:eastAsia="zh-CN"/>
          </w:rPr>
          <w:t>WIFI通信</w:t>
        </w:r>
      </w:ins>
      <w:ins w:id="1129" w:author="◉‿◉" w:date="2020-04-06T10:45:00Z">
        <w:r>
          <w:rPr>
            <w:rFonts w:hint="eastAsia"/>
            <w:lang w:val="en-US" w:eastAsia="zh-CN"/>
          </w:rPr>
          <w:t>模块、TLINK服务器设计</w:t>
        </w:r>
      </w:ins>
      <w:ins w:id="1130" w:author="◉‿◉" w:date="2020-04-06T11:28:00Z">
        <w:r>
          <w:rPr>
            <w:rFonts w:hint="eastAsia"/>
            <w:lang w:val="en-US" w:eastAsia="zh-CN"/>
          </w:rPr>
          <w:t>、窗帘控制模块</w:t>
        </w:r>
      </w:ins>
      <w:ins w:id="1131" w:author="◉‿◉" w:date="2020-04-06T09:21:00Z">
        <w:r>
          <w:rPr>
            <w:rFonts w:hint="eastAsia"/>
            <w:lang w:val="en-US" w:eastAsia="zh-CN"/>
          </w:rPr>
          <w:t>。</w:t>
        </w:r>
      </w:ins>
    </w:p>
    <w:p>
      <w:pPr>
        <w:pStyle w:val="6"/>
        <w:spacing w:after="240" w:afterAutospacing="0"/>
        <w:rPr>
          <w:ins w:id="1132" w:author="◉‿◉ [2]" w:date="2020-04-20T20:24:40Z"/>
          <w:rFonts w:hint="default"/>
          <w:lang w:val="en-US" w:eastAsia="zh-CN"/>
        </w:rPr>
      </w:pPr>
      <w:ins w:id="1133" w:author="◉‿◉" w:date="2020-04-05T21:26:00Z">
        <w:r>
          <w:rPr>
            <w:rFonts w:hint="eastAsia"/>
            <w:lang w:val="en-US" w:eastAsia="zh-CN"/>
          </w:rPr>
          <w:t>整体设计思路如图xxx。</w:t>
        </w:r>
      </w:ins>
      <w:ins w:id="1134" w:author="◉‿◉" w:date="2020-04-06T09:10:00Z">
        <w:r>
          <w:rPr>
            <w:rFonts w:hint="eastAsia"/>
            <w:lang w:val="en-US" w:eastAsia="zh-CN"/>
          </w:rPr>
          <w:t>系统上电启动后，首先</w:t>
        </w:r>
      </w:ins>
      <w:ins w:id="1135" w:author="◉‿◉" w:date="2020-04-06T09:11:00Z">
        <w:r>
          <w:rPr>
            <w:rFonts w:hint="eastAsia"/>
            <w:lang w:val="en-US" w:eastAsia="zh-CN"/>
          </w:rPr>
          <w:t>初始化STM32内部资源，包括：定时器</w:t>
        </w:r>
      </w:ins>
      <w:ins w:id="1136" w:author="◉‿◉" w:date="2020-04-06T09:12:00Z">
        <w:r>
          <w:rPr>
            <w:rFonts w:hint="eastAsia"/>
            <w:lang w:val="en-US" w:eastAsia="zh-CN"/>
          </w:rPr>
          <w:t>、IIC、串口、ADC、RTC（带日历功能）以及</w:t>
        </w:r>
      </w:ins>
      <w:ins w:id="1137" w:author="◉‿◉" w:date="2020-04-06T09:13:00Z">
        <w:r>
          <w:rPr>
            <w:rFonts w:hint="eastAsia"/>
            <w:lang w:val="en-US" w:eastAsia="zh-CN"/>
          </w:rPr>
          <w:t>所用到的通用IO口等</w:t>
        </w:r>
      </w:ins>
      <w:ins w:id="1138" w:author="◉‿◉" w:date="2020-04-06T09:33:00Z">
        <w:r>
          <w:rPr>
            <w:rFonts w:hint="eastAsia"/>
            <w:lang w:val="en-US" w:eastAsia="zh-CN"/>
          </w:rPr>
          <w:t>，这些资源</w:t>
        </w:r>
      </w:ins>
      <w:ins w:id="1139" w:author="◉‿◉" w:date="2020-04-06T10:47:00Z">
        <w:r>
          <w:rPr>
            <w:rFonts w:hint="eastAsia"/>
            <w:lang w:val="en-US" w:eastAsia="zh-CN"/>
          </w:rPr>
          <w:t>是整个</w:t>
        </w:r>
      </w:ins>
      <w:ins w:id="1140" w:author="◉‿◉" w:date="2020-04-06T10:47:00Z">
        <w:r>
          <w:rPr>
            <w:rFonts w:hint="default"/>
            <w:lang w:val="en-US" w:eastAsia="zh-CN"/>
            <w:rPrChange w:id="1141" w:author="◉‿◉" w:date="2020-04-06T14:18:00Z">
              <w:rPr>
                <w:rFonts w:hint="eastAsia"/>
                <w:lang w:val="en-US" w:eastAsia="zh-CN"/>
              </w:rPr>
            </w:rPrChange>
          </w:rPr>
          <w:t>系统</w:t>
        </w:r>
      </w:ins>
      <w:ins w:id="1142" w:author="◉‿◉" w:date="2020-04-06T10:47:00Z">
        <w:r>
          <w:rPr>
            <w:rFonts w:hint="default"/>
            <w:lang w:val="en-US" w:eastAsia="zh-CN"/>
            <w:rPrChange w:id="1143" w:author="◉‿◉" w:date="2020-04-06T14:18:00Z">
              <w:rPr>
                <w:rFonts w:hint="eastAsia"/>
                <w:lang w:val="en-US" w:eastAsia="zh-CN"/>
              </w:rPr>
            </w:rPrChange>
          </w:rPr>
          <w:t>运行</w:t>
        </w:r>
      </w:ins>
      <w:ins w:id="1144" w:author="◉‿◉" w:date="2020-04-06T10:47:00Z">
        <w:r>
          <w:rPr>
            <w:rFonts w:hint="default"/>
            <w:lang w:val="en-US" w:eastAsia="zh-CN"/>
            <w:rPrChange w:id="1145" w:author="◉‿◉" w:date="2020-04-06T14:18:00Z">
              <w:rPr>
                <w:rFonts w:hint="eastAsia"/>
                <w:lang w:val="en-US" w:eastAsia="zh-CN"/>
              </w:rPr>
            </w:rPrChange>
          </w:rPr>
          <w:t>的</w:t>
        </w:r>
      </w:ins>
      <w:ins w:id="1146" w:author="◉‿◉" w:date="2020-04-06T09:37:00Z">
        <w:r>
          <w:rPr>
            <w:rFonts w:hint="default"/>
            <w:lang w:val="en-US" w:eastAsia="zh-CN"/>
            <w:rPrChange w:id="1147" w:author="◉‿◉" w:date="2020-04-06T14:18:00Z">
              <w:rPr>
                <w:rFonts w:hint="eastAsia"/>
                <w:lang w:val="en-US" w:eastAsia="zh-CN"/>
              </w:rPr>
            </w:rPrChange>
          </w:rPr>
          <w:t>基础</w:t>
        </w:r>
      </w:ins>
      <w:ins w:id="1148" w:author="◉‿◉" w:date="2020-04-06T09:13:00Z">
        <w:r>
          <w:rPr>
            <w:rFonts w:hint="default"/>
            <w:lang w:val="en-US" w:eastAsia="zh-CN"/>
            <w:rPrChange w:id="1149" w:author="◉‿◉" w:date="2020-04-06T14:18:00Z">
              <w:rPr>
                <w:rFonts w:hint="eastAsia"/>
                <w:lang w:val="en-US" w:eastAsia="zh-CN"/>
              </w:rPr>
            </w:rPrChange>
          </w:rPr>
          <w:t>。</w:t>
        </w:r>
      </w:ins>
    </w:p>
    <w:p>
      <w:pPr>
        <w:pStyle w:val="6"/>
        <w:spacing w:after="240" w:afterAutospacing="0"/>
        <w:jc w:val="center"/>
        <w:rPr>
          <w:ins w:id="1150" w:author="◉‿◉ [2]" w:date="2020-04-21T22:34:03Z"/>
          <w:rFonts w:hint="default"/>
          <w:lang w:val="en-US" w:eastAsia="zh-CN"/>
        </w:rPr>
      </w:pPr>
      <w:ins w:id="1151" w:author="◉‿◉ [2]" w:date="2020-04-20T20:25:11Z">
        <w:r>
          <w:rPr>
            <w:rFonts w:hint="default"/>
            <w:lang w:val="en-US" w:eastAsia="zh-CN"/>
          </w:rPr>
          <w:drawing>
            <wp:inline distT="0" distB="0" distL="114300" distR="114300">
              <wp:extent cx="3302000" cy="4213225"/>
              <wp:effectExtent l="0" t="0" r="0" b="0"/>
              <wp:docPr id="23"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2" descr="qt_temp"/>
                      <pic:cNvPicPr>
                        <a:picLocks noChangeAspect="1"/>
                      </pic:cNvPicPr>
                    </pic:nvPicPr>
                    <pic:blipFill>
                      <a:blip r:embed="rId36"/>
                      <a:srcRect l="4527" t="4999" r="7960" b="6781"/>
                      <a:stretch>
                        <a:fillRect/>
                      </a:stretch>
                    </pic:blipFill>
                    <pic:spPr>
                      <a:xfrm>
                        <a:off x="0" y="0"/>
                        <a:ext cx="3302000" cy="4213225"/>
                      </a:xfrm>
                      <a:prstGeom prst="rect">
                        <a:avLst/>
                      </a:prstGeom>
                    </pic:spPr>
                  </pic:pic>
                </a:graphicData>
              </a:graphic>
            </wp:inline>
          </w:drawing>
        </w:r>
      </w:ins>
    </w:p>
    <w:p>
      <w:pPr>
        <w:pStyle w:val="6"/>
        <w:spacing w:after="240" w:afterAutospacing="0"/>
        <w:jc w:val="center"/>
        <w:rPr>
          <w:ins w:id="1153" w:author="◉‿◉ [2]" w:date="2020-04-20T20:23:59Z"/>
          <w:rFonts w:hint="default"/>
          <w:lang w:val="en-US" w:eastAsia="zh-CN"/>
        </w:rPr>
      </w:pPr>
      <w:ins w:id="1154" w:author="◉‿◉ [2]" w:date="2020-04-21T22:35:10Z">
        <w:r>
          <w:rPr>
            <w:rFonts w:hint="eastAsia"/>
            <w:lang w:val="en-US" w:eastAsia="zh-CN"/>
          </w:rPr>
          <w:t>图</w:t>
        </w:r>
      </w:ins>
      <w:ins w:id="1155" w:author="◉‿◉ [2]" w:date="2020-04-21T22:35:26Z">
        <w:r>
          <w:rPr>
            <w:rFonts w:hint="eastAsia"/>
            <w:lang w:val="en-US" w:eastAsia="zh-CN"/>
          </w:rPr>
          <w:t>xx</w:t>
        </w:r>
      </w:ins>
      <w:ins w:id="1156" w:author="◉‿◉ [2]" w:date="2020-04-21T22:35:10Z">
        <w:r>
          <w:rPr>
            <w:rFonts w:hint="eastAsia"/>
            <w:lang w:val="en-US" w:eastAsia="zh-CN"/>
          </w:rPr>
          <w:t xml:space="preserve"> </w:t>
        </w:r>
      </w:ins>
      <w:ins w:id="1157" w:author="◉‿◉ [2]" w:date="2020-04-21T22:35:12Z">
        <w:r>
          <w:rPr>
            <w:rFonts w:hint="eastAsia"/>
            <w:lang w:val="en-US" w:eastAsia="zh-CN"/>
          </w:rPr>
          <w:t>系统</w:t>
        </w:r>
      </w:ins>
      <w:ins w:id="1158" w:author="◉‿◉ [2]" w:date="2020-04-21T22:35:16Z">
        <w:r>
          <w:rPr>
            <w:rFonts w:hint="eastAsia"/>
            <w:lang w:val="en-US" w:eastAsia="zh-CN"/>
          </w:rPr>
          <w:t>主程序</w:t>
        </w:r>
      </w:ins>
      <w:ins w:id="1159" w:author="◉‿◉ [2]" w:date="2020-04-21T22:35:19Z">
        <w:r>
          <w:rPr>
            <w:rFonts w:hint="eastAsia"/>
            <w:lang w:val="en-US" w:eastAsia="zh-CN"/>
          </w:rPr>
          <w:t>流程</w:t>
        </w:r>
      </w:ins>
    </w:p>
    <w:p>
      <w:pPr>
        <w:pStyle w:val="6"/>
        <w:spacing w:after="240" w:afterAutospacing="0"/>
        <w:rPr>
          <w:ins w:id="1160" w:author="◉‿◉" w:date="2020-04-06T14:17:00Z"/>
          <w:rFonts w:hint="default"/>
          <w:lang w:val="en-US" w:eastAsia="zh-CN"/>
          <w:rPrChange w:id="1161" w:author="◉‿◉" w:date="2020-04-06T14:18:00Z">
            <w:rPr>
              <w:ins w:id="1162" w:author="◉‿◉" w:date="2020-04-06T14:17:00Z"/>
              <w:rFonts w:hint="eastAsia"/>
              <w:lang w:val="en-US" w:eastAsia="zh-CN"/>
            </w:rPr>
          </w:rPrChange>
        </w:rPr>
      </w:pPr>
      <w:ins w:id="1163" w:author="◉‿◉" w:date="2020-04-06T10:47:00Z">
        <w:r>
          <w:rPr>
            <w:rFonts w:hint="default"/>
            <w:lang w:val="en-US" w:eastAsia="zh-CN"/>
            <w:rPrChange w:id="1164" w:author="◉‿◉" w:date="2020-04-06T14:18:00Z">
              <w:rPr>
                <w:rFonts w:hint="eastAsia"/>
                <w:lang w:val="en-US" w:eastAsia="zh-CN"/>
              </w:rPr>
            </w:rPrChange>
          </w:rPr>
          <w:t>室内</w:t>
        </w:r>
      </w:ins>
      <w:ins w:id="1165" w:author="◉‿◉" w:date="2020-04-06T10:47:00Z">
        <w:r>
          <w:rPr>
            <w:rFonts w:hint="default"/>
            <w:lang w:val="en-US" w:eastAsia="zh-CN"/>
            <w:rPrChange w:id="1166" w:author="◉‿◉" w:date="2020-04-06T14:18:00Z">
              <w:rPr>
                <w:rFonts w:hint="eastAsia"/>
                <w:lang w:val="en-US" w:eastAsia="zh-CN"/>
              </w:rPr>
            </w:rPrChange>
          </w:rPr>
          <w:t>环境</w:t>
        </w:r>
      </w:ins>
      <w:ins w:id="1167" w:author="◉‿◉" w:date="2020-04-06T10:47:00Z">
        <w:r>
          <w:rPr>
            <w:rFonts w:hint="default"/>
            <w:lang w:val="en-US" w:eastAsia="zh-CN"/>
            <w:rPrChange w:id="1168" w:author="◉‿◉" w:date="2020-04-06T14:18:00Z">
              <w:rPr>
                <w:rFonts w:hint="eastAsia"/>
                <w:lang w:val="en-US" w:eastAsia="zh-CN"/>
              </w:rPr>
            </w:rPrChange>
          </w:rPr>
          <w:t>监测</w:t>
        </w:r>
      </w:ins>
      <w:ins w:id="1169" w:author="◉‿◉" w:date="2020-04-06T10:47:00Z">
        <w:r>
          <w:rPr>
            <w:rFonts w:hint="default"/>
            <w:lang w:val="en-US" w:eastAsia="zh-CN"/>
            <w:rPrChange w:id="1170" w:author="◉‿◉" w:date="2020-04-06T14:18:00Z">
              <w:rPr>
                <w:rFonts w:hint="eastAsia"/>
                <w:lang w:val="en-US" w:eastAsia="zh-CN"/>
              </w:rPr>
            </w:rPrChange>
          </w:rPr>
          <w:t>模块</w:t>
        </w:r>
      </w:ins>
      <w:ins w:id="1171" w:author="◉‿◉" w:date="2020-04-06T09:25:00Z">
        <w:r>
          <w:rPr>
            <w:rFonts w:hint="default"/>
            <w:lang w:val="en-US" w:eastAsia="zh-CN"/>
            <w:rPrChange w:id="1172" w:author="◉‿◉" w:date="2020-04-06T14:18:00Z">
              <w:rPr>
                <w:rFonts w:hint="eastAsia"/>
                <w:lang w:val="en-US" w:eastAsia="zh-CN"/>
              </w:rPr>
            </w:rPrChange>
          </w:rPr>
          <w:t>所</w:t>
        </w:r>
      </w:ins>
      <w:ins w:id="1173" w:author="◉‿◉" w:date="2020-04-06T10:48:00Z">
        <w:r>
          <w:rPr>
            <w:rFonts w:hint="default"/>
            <w:lang w:val="en-US" w:eastAsia="zh-CN"/>
            <w:rPrChange w:id="1174" w:author="◉‿◉" w:date="2020-04-06T14:18:00Z">
              <w:rPr>
                <w:rFonts w:hint="eastAsia"/>
                <w:lang w:val="en-US" w:eastAsia="zh-CN"/>
              </w:rPr>
            </w:rPrChange>
          </w:rPr>
          <w:t>需要</w:t>
        </w:r>
      </w:ins>
      <w:ins w:id="1175" w:author="◉‿◉" w:date="2020-04-06T09:25:00Z">
        <w:r>
          <w:rPr>
            <w:rFonts w:hint="default"/>
            <w:lang w:val="en-US" w:eastAsia="zh-CN"/>
            <w:rPrChange w:id="1176" w:author="◉‿◉" w:date="2020-04-06T14:18:00Z">
              <w:rPr>
                <w:rFonts w:hint="eastAsia"/>
                <w:lang w:val="en-US" w:eastAsia="zh-CN"/>
              </w:rPr>
            </w:rPrChange>
          </w:rPr>
          <w:t>DHT11</w:t>
        </w:r>
      </w:ins>
      <w:ins w:id="1177" w:author="◉‿◉" w:date="2020-04-06T10:49:00Z">
        <w:r>
          <w:rPr>
            <w:rFonts w:hint="default"/>
            <w:lang w:val="en-US" w:eastAsia="zh-CN"/>
            <w:rPrChange w:id="1178" w:author="◉‿◉" w:date="2020-04-06T14:18:00Z">
              <w:rPr>
                <w:rFonts w:hint="eastAsia"/>
                <w:lang w:val="en-US" w:eastAsia="zh-CN"/>
              </w:rPr>
            </w:rPrChange>
          </w:rPr>
          <w:t>（</w:t>
        </w:r>
      </w:ins>
      <w:ins w:id="1179" w:author="◉‿◉" w:date="2020-04-06T09:25:00Z">
        <w:r>
          <w:rPr>
            <w:rFonts w:hint="default"/>
            <w:lang w:val="en-US" w:eastAsia="zh-CN"/>
            <w:rPrChange w:id="1180" w:author="◉‿◉" w:date="2020-04-06T14:18:00Z">
              <w:rPr>
                <w:rFonts w:hint="eastAsia"/>
                <w:lang w:val="en-US" w:eastAsia="zh-CN"/>
              </w:rPr>
            </w:rPrChange>
          </w:rPr>
          <w:t>温湿度</w:t>
        </w:r>
      </w:ins>
      <w:ins w:id="1181" w:author="◉‿◉" w:date="2020-04-06T09:25:00Z">
        <w:r>
          <w:rPr>
            <w:rFonts w:hint="default"/>
            <w:lang w:val="en-US" w:eastAsia="zh-CN"/>
            <w:rPrChange w:id="1182" w:author="◉‿◉" w:date="2020-04-06T14:18:00Z">
              <w:rPr>
                <w:rFonts w:hint="eastAsia"/>
                <w:lang w:val="en-US" w:eastAsia="zh-CN"/>
              </w:rPr>
            </w:rPrChange>
          </w:rPr>
          <w:t>传感器</w:t>
        </w:r>
      </w:ins>
      <w:ins w:id="1183" w:author="◉‿◉" w:date="2020-04-06T10:49:00Z">
        <w:r>
          <w:rPr>
            <w:rFonts w:hint="default"/>
            <w:lang w:val="en-US" w:eastAsia="zh-CN"/>
            <w:rPrChange w:id="1184" w:author="◉‿◉" w:date="2020-04-06T14:18:00Z">
              <w:rPr>
                <w:rFonts w:hint="eastAsia"/>
                <w:lang w:val="en-US" w:eastAsia="zh-CN"/>
              </w:rPr>
            </w:rPrChange>
          </w:rPr>
          <w:t>）</w:t>
        </w:r>
      </w:ins>
      <w:ins w:id="1185" w:author="◉‿◉" w:date="2020-04-06T10:50:00Z">
        <w:r>
          <w:rPr>
            <w:rFonts w:hint="default"/>
            <w:lang w:val="en-US" w:eastAsia="zh-CN"/>
            <w:rPrChange w:id="1186" w:author="◉‿◉" w:date="2020-04-06T14:18:00Z">
              <w:rPr>
                <w:rFonts w:hint="eastAsia"/>
                <w:lang w:val="en-US" w:eastAsia="zh-CN"/>
              </w:rPr>
            </w:rPrChange>
          </w:rPr>
          <w:t>与</w:t>
        </w:r>
      </w:ins>
      <w:ins w:id="1187" w:author="◉‿◉" w:date="2020-04-06T10:50:00Z">
        <w:r>
          <w:rPr>
            <w:rFonts w:hint="default"/>
            <w:lang w:val="en-US" w:eastAsia="zh-CN"/>
            <w:rPrChange w:id="1188" w:author="◉‿◉" w:date="2020-04-06T14:18:00Z">
              <w:rPr>
                <w:rFonts w:hint="eastAsia"/>
                <w:lang w:val="en-US" w:eastAsia="zh-CN"/>
              </w:rPr>
            </w:rPrChange>
          </w:rPr>
          <w:t>单片机</w:t>
        </w:r>
      </w:ins>
      <w:ins w:id="1189" w:author="◉‿◉" w:date="2020-04-06T10:50:00Z">
        <w:r>
          <w:rPr>
            <w:rFonts w:hint="default"/>
            <w:lang w:val="en-US" w:eastAsia="zh-CN"/>
            <w:rPrChange w:id="1190" w:author="◉‿◉" w:date="2020-04-06T14:18:00Z">
              <w:rPr>
                <w:rFonts w:hint="eastAsia"/>
                <w:lang w:val="en-US" w:eastAsia="zh-CN"/>
              </w:rPr>
            </w:rPrChange>
          </w:rPr>
          <w:t>通过</w:t>
        </w:r>
      </w:ins>
      <w:ins w:id="1191" w:author="◉‿◉" w:date="2020-04-06T10:50:00Z">
        <w:r>
          <w:rPr>
            <w:rFonts w:hint="default"/>
            <w:lang w:val="en-US" w:eastAsia="zh-CN"/>
            <w:rPrChange w:id="1192" w:author="◉‿◉" w:date="2020-04-06T14:18:00Z">
              <w:rPr>
                <w:rFonts w:hint="eastAsia"/>
                <w:lang w:val="en-US" w:eastAsia="zh-CN"/>
              </w:rPr>
            </w:rPrChange>
          </w:rPr>
          <w:t>单</w:t>
        </w:r>
      </w:ins>
      <w:ins w:id="1193" w:author="◉‿◉" w:date="2020-04-06T10:50:00Z">
        <w:r>
          <w:rPr>
            <w:rFonts w:hint="default"/>
            <w:lang w:val="en-US" w:eastAsia="zh-CN"/>
            <w:rPrChange w:id="1194" w:author="◉‿◉" w:date="2020-04-06T14:18:00Z">
              <w:rPr>
                <w:rFonts w:hint="eastAsia"/>
                <w:lang w:val="en-US" w:eastAsia="zh-CN"/>
              </w:rPr>
            </w:rPrChange>
          </w:rPr>
          <w:t>总线</w:t>
        </w:r>
      </w:ins>
      <w:ins w:id="1195" w:author="◉‿◉" w:date="2020-04-06T10:50:00Z">
        <w:r>
          <w:rPr>
            <w:rFonts w:hint="default"/>
            <w:lang w:val="en-US" w:eastAsia="zh-CN"/>
            <w:rPrChange w:id="1196" w:author="◉‿◉" w:date="2020-04-06T14:18:00Z">
              <w:rPr>
                <w:rFonts w:hint="eastAsia"/>
                <w:lang w:val="en-US" w:eastAsia="zh-CN"/>
              </w:rPr>
            </w:rPrChange>
          </w:rPr>
          <w:t>通信</w:t>
        </w:r>
      </w:ins>
      <w:ins w:id="1197" w:author="◉‿◉" w:date="2020-04-06T10:50:00Z">
        <w:r>
          <w:rPr>
            <w:rFonts w:hint="default"/>
            <w:lang w:val="en-US" w:eastAsia="zh-CN"/>
            <w:rPrChange w:id="1198" w:author="◉‿◉" w:date="2020-04-06T14:18:00Z">
              <w:rPr>
                <w:rFonts w:hint="eastAsia"/>
                <w:lang w:val="en-US" w:eastAsia="zh-CN"/>
              </w:rPr>
            </w:rPrChange>
          </w:rPr>
          <w:t>，</w:t>
        </w:r>
      </w:ins>
      <w:ins w:id="1199" w:author="◉‿◉" w:date="2020-04-06T10:50:00Z">
        <w:r>
          <w:rPr>
            <w:rFonts w:hint="default"/>
            <w:lang w:val="en-US" w:eastAsia="zh-CN"/>
            <w:rPrChange w:id="1200" w:author="◉‿◉" w:date="2020-04-06T14:18:00Z">
              <w:rPr>
                <w:rFonts w:hint="eastAsia"/>
                <w:lang w:val="en-US" w:eastAsia="zh-CN"/>
              </w:rPr>
            </w:rPrChange>
          </w:rPr>
          <w:t>仅仅</w:t>
        </w:r>
      </w:ins>
      <w:ins w:id="1201" w:author="◉‿◉" w:date="2020-04-06T10:50:00Z">
        <w:r>
          <w:rPr>
            <w:rFonts w:hint="default"/>
            <w:lang w:val="en-US" w:eastAsia="zh-CN"/>
            <w:rPrChange w:id="1202" w:author="◉‿◉" w:date="2020-04-06T14:18:00Z">
              <w:rPr>
                <w:rFonts w:hint="eastAsia"/>
                <w:lang w:val="en-US" w:eastAsia="zh-CN"/>
              </w:rPr>
            </w:rPrChange>
          </w:rPr>
          <w:t>需要</w:t>
        </w:r>
      </w:ins>
      <w:ins w:id="1203" w:author="◉‿◉" w:date="2020-04-06T10:50:00Z">
        <w:r>
          <w:rPr>
            <w:rFonts w:hint="default"/>
            <w:lang w:val="en-US" w:eastAsia="zh-CN"/>
            <w:rPrChange w:id="1204" w:author="◉‿◉" w:date="2020-04-06T14:18:00Z">
              <w:rPr>
                <w:rFonts w:hint="eastAsia"/>
                <w:lang w:val="en-US" w:eastAsia="zh-CN"/>
              </w:rPr>
            </w:rPrChange>
          </w:rPr>
          <w:t>一个</w:t>
        </w:r>
      </w:ins>
      <w:ins w:id="1205" w:author="◉‿◉" w:date="2020-04-06T10:50:00Z">
        <w:r>
          <w:rPr>
            <w:rFonts w:hint="default"/>
            <w:lang w:val="en-US" w:eastAsia="zh-CN"/>
            <w:rPrChange w:id="1206" w:author="◉‿◉" w:date="2020-04-06T14:18:00Z">
              <w:rPr>
                <w:rFonts w:hint="eastAsia"/>
                <w:lang w:val="en-US" w:eastAsia="zh-CN"/>
              </w:rPr>
            </w:rPrChange>
          </w:rPr>
          <w:t>I</w:t>
        </w:r>
      </w:ins>
      <w:ins w:id="1207" w:author="◉‿◉" w:date="2020-04-06T10:50:00Z">
        <w:r>
          <w:rPr>
            <w:rFonts w:hint="default"/>
            <w:lang w:val="en-US" w:eastAsia="zh-CN"/>
            <w:rPrChange w:id="1208" w:author="◉‿◉" w:date="2020-04-06T14:18:00Z">
              <w:rPr>
                <w:rFonts w:hint="eastAsia"/>
                <w:lang w:val="en-US" w:eastAsia="zh-CN"/>
              </w:rPr>
            </w:rPrChange>
          </w:rPr>
          <w:t>O</w:t>
        </w:r>
      </w:ins>
      <w:ins w:id="1209" w:author="◉‿◉" w:date="2020-04-06T10:50:00Z">
        <w:r>
          <w:rPr>
            <w:rFonts w:hint="default"/>
            <w:lang w:val="en-US" w:eastAsia="zh-CN"/>
            <w:rPrChange w:id="1210" w:author="◉‿◉" w:date="2020-04-06T14:18:00Z">
              <w:rPr>
                <w:rFonts w:hint="eastAsia"/>
                <w:lang w:val="en-US" w:eastAsia="zh-CN"/>
              </w:rPr>
            </w:rPrChange>
          </w:rPr>
          <w:t>口</w:t>
        </w:r>
      </w:ins>
      <w:ins w:id="1211" w:author="◉‿◉" w:date="2020-04-06T10:50:00Z">
        <w:r>
          <w:rPr>
            <w:rFonts w:hint="default"/>
            <w:lang w:val="en-US" w:eastAsia="zh-CN"/>
            <w:rPrChange w:id="1212" w:author="◉‿◉" w:date="2020-04-06T14:18:00Z">
              <w:rPr>
                <w:rFonts w:hint="eastAsia"/>
                <w:lang w:val="en-US" w:eastAsia="zh-CN"/>
              </w:rPr>
            </w:rPrChange>
          </w:rPr>
          <w:t>就可</w:t>
        </w:r>
      </w:ins>
      <w:ins w:id="1213" w:author="◉‿◉" w:date="2020-04-06T10:48:00Z">
        <w:r>
          <w:rPr>
            <w:rFonts w:hint="default"/>
            <w:lang w:val="en-US" w:eastAsia="zh-CN"/>
            <w:rPrChange w:id="1214" w:author="◉‿◉" w:date="2020-04-06T14:18:00Z">
              <w:rPr>
                <w:rFonts w:hint="eastAsia"/>
                <w:lang w:val="en-US" w:eastAsia="zh-CN"/>
              </w:rPr>
            </w:rPrChange>
          </w:rPr>
          <w:t>获取</w:t>
        </w:r>
      </w:ins>
      <w:ins w:id="1215" w:author="◉‿◉" w:date="2020-04-06T10:51:00Z">
        <w:r>
          <w:rPr>
            <w:rFonts w:hint="default"/>
            <w:lang w:val="en-US" w:eastAsia="zh-CN"/>
            <w:rPrChange w:id="1216" w:author="◉‿◉" w:date="2020-04-06T14:18:00Z">
              <w:rPr>
                <w:rFonts w:hint="eastAsia"/>
                <w:lang w:val="en-US" w:eastAsia="zh-CN"/>
              </w:rPr>
            </w:rPrChange>
          </w:rPr>
          <w:t>本地</w:t>
        </w:r>
      </w:ins>
      <w:ins w:id="1217" w:author="◉‿◉" w:date="2020-04-06T10:48:00Z">
        <w:r>
          <w:rPr>
            <w:rFonts w:hint="default"/>
            <w:lang w:val="en-US" w:eastAsia="zh-CN"/>
            <w:rPrChange w:id="1218" w:author="◉‿◉" w:date="2020-04-06T14:18:00Z">
              <w:rPr>
                <w:rFonts w:hint="eastAsia"/>
                <w:lang w:val="en-US" w:eastAsia="zh-CN"/>
              </w:rPr>
            </w:rPrChange>
          </w:rPr>
          <w:t>的</w:t>
        </w:r>
      </w:ins>
      <w:ins w:id="1219" w:author="◉‿◉" w:date="2020-04-06T10:48:00Z">
        <w:r>
          <w:rPr>
            <w:rFonts w:hint="default"/>
            <w:lang w:val="en-US" w:eastAsia="zh-CN"/>
            <w:rPrChange w:id="1220" w:author="◉‿◉" w:date="2020-04-06T14:18:00Z">
              <w:rPr>
                <w:rFonts w:hint="eastAsia"/>
                <w:lang w:val="en-US" w:eastAsia="zh-CN"/>
              </w:rPr>
            </w:rPrChange>
          </w:rPr>
          <w:t>温度</w:t>
        </w:r>
      </w:ins>
      <w:ins w:id="1221" w:author="◉‿◉" w:date="2020-04-06T09:25:00Z">
        <w:r>
          <w:rPr>
            <w:rFonts w:hint="default"/>
            <w:lang w:val="en-US" w:eastAsia="zh-CN"/>
            <w:rPrChange w:id="1222" w:author="◉‿◉" w:date="2020-04-06T14:18:00Z">
              <w:rPr>
                <w:rFonts w:hint="eastAsia"/>
                <w:lang w:val="en-US" w:eastAsia="zh-CN"/>
              </w:rPr>
            </w:rPrChange>
          </w:rPr>
          <w:t>、</w:t>
        </w:r>
      </w:ins>
      <w:ins w:id="1223" w:author="◉‿◉" w:date="2020-04-06T10:48:00Z">
        <w:r>
          <w:rPr>
            <w:rFonts w:hint="default"/>
            <w:lang w:val="en-US" w:eastAsia="zh-CN"/>
            <w:rPrChange w:id="1224" w:author="◉‿◉" w:date="2020-04-06T14:18:00Z">
              <w:rPr>
                <w:rFonts w:hint="eastAsia"/>
                <w:lang w:val="en-US" w:eastAsia="zh-CN"/>
              </w:rPr>
            </w:rPrChange>
          </w:rPr>
          <w:t>湿度</w:t>
        </w:r>
      </w:ins>
      <w:ins w:id="1225" w:author="◉‿◉" w:date="2020-04-06T10:48:00Z">
        <w:r>
          <w:rPr>
            <w:rFonts w:hint="default"/>
            <w:lang w:val="en-US" w:eastAsia="zh-CN"/>
            <w:rPrChange w:id="1226" w:author="◉‿◉" w:date="2020-04-06T14:18:00Z">
              <w:rPr>
                <w:rFonts w:hint="eastAsia"/>
                <w:lang w:val="en-US" w:eastAsia="zh-CN"/>
              </w:rPr>
            </w:rPrChange>
          </w:rPr>
          <w:t>；</w:t>
        </w:r>
      </w:ins>
      <w:ins w:id="1227" w:author="◉‿◉" w:date="2020-04-06T09:26:00Z">
        <w:r>
          <w:rPr>
            <w:rFonts w:hint="default"/>
            <w:lang w:val="en-US" w:eastAsia="zh-CN"/>
            <w:rPrChange w:id="1228" w:author="◉‿◉" w:date="2020-04-06T14:18:00Z">
              <w:rPr>
                <w:rFonts w:hint="eastAsia"/>
                <w:lang w:val="en-US" w:eastAsia="zh-CN"/>
              </w:rPr>
            </w:rPrChange>
          </w:rPr>
          <w:t>光敏</w:t>
        </w:r>
      </w:ins>
      <w:ins w:id="1229" w:author="◉‿◉" w:date="2020-04-06T09:26:00Z">
        <w:r>
          <w:rPr>
            <w:rFonts w:hint="default"/>
            <w:lang w:val="en-US" w:eastAsia="zh-CN"/>
            <w:rPrChange w:id="1230" w:author="◉‿◉" w:date="2020-04-06T14:18:00Z">
              <w:rPr>
                <w:rFonts w:hint="eastAsia"/>
                <w:lang w:val="en-US" w:eastAsia="zh-CN"/>
              </w:rPr>
            </w:rPrChange>
          </w:rPr>
          <w:t>传感器</w:t>
        </w:r>
      </w:ins>
      <w:ins w:id="1231" w:author="◉‿◉" w:date="2020-04-06T10:52:00Z">
        <w:r>
          <w:rPr>
            <w:rFonts w:hint="default"/>
            <w:lang w:val="en-US" w:eastAsia="zh-CN"/>
            <w:rPrChange w:id="1232" w:author="◉‿◉" w:date="2020-04-06T14:18:00Z">
              <w:rPr>
                <w:rFonts w:hint="eastAsia"/>
                <w:lang w:val="en-US" w:eastAsia="zh-CN"/>
              </w:rPr>
            </w:rPrChange>
          </w:rPr>
          <w:t>通过</w:t>
        </w:r>
      </w:ins>
      <w:ins w:id="1233" w:author="◉‿◉" w:date="2020-04-06T10:52:00Z">
        <w:r>
          <w:rPr>
            <w:rFonts w:hint="default"/>
            <w:lang w:val="en-US" w:eastAsia="zh-CN"/>
            <w:rPrChange w:id="1234" w:author="◉‿◉" w:date="2020-04-06T14:18:00Z">
              <w:rPr>
                <w:rFonts w:hint="eastAsia"/>
                <w:lang w:val="en-US" w:eastAsia="zh-CN"/>
              </w:rPr>
            </w:rPrChange>
          </w:rPr>
          <w:t>ADC</w:t>
        </w:r>
      </w:ins>
      <w:ins w:id="1235" w:author="◉‿◉" w:date="2020-04-06T10:52:00Z">
        <w:r>
          <w:rPr>
            <w:rFonts w:hint="default"/>
            <w:lang w:val="en-US" w:eastAsia="zh-CN"/>
            <w:rPrChange w:id="1236" w:author="◉‿◉" w:date="2020-04-06T14:18:00Z">
              <w:rPr>
                <w:rFonts w:hint="eastAsia"/>
                <w:lang w:val="en-US" w:eastAsia="zh-CN"/>
              </w:rPr>
            </w:rPrChange>
          </w:rPr>
          <w:t>采集</w:t>
        </w:r>
      </w:ins>
      <w:ins w:id="1237" w:author="◉‿◉" w:date="2020-04-06T10:52:00Z">
        <w:r>
          <w:rPr>
            <w:rFonts w:hint="default"/>
            <w:lang w:val="en-US" w:eastAsia="zh-CN"/>
            <w:rPrChange w:id="1238" w:author="◉‿◉" w:date="2020-04-06T14:18:00Z">
              <w:rPr>
                <w:rFonts w:hint="eastAsia"/>
                <w:lang w:val="en-US" w:eastAsia="zh-CN"/>
              </w:rPr>
            </w:rPrChange>
          </w:rPr>
          <w:t>电压</w:t>
        </w:r>
      </w:ins>
      <w:ins w:id="1239" w:author="◉‿◉" w:date="2020-04-06T10:52:00Z">
        <w:r>
          <w:rPr>
            <w:rFonts w:hint="default"/>
            <w:lang w:val="en-US" w:eastAsia="zh-CN"/>
            <w:rPrChange w:id="1240" w:author="◉‿◉" w:date="2020-04-06T14:18:00Z">
              <w:rPr>
                <w:rFonts w:hint="eastAsia"/>
                <w:lang w:val="en-US" w:eastAsia="zh-CN"/>
              </w:rPr>
            </w:rPrChange>
          </w:rPr>
          <w:t>，</w:t>
        </w:r>
      </w:ins>
      <w:ins w:id="1241" w:author="◉‿◉" w:date="2020-04-06T10:52:00Z">
        <w:r>
          <w:rPr>
            <w:rFonts w:hint="default"/>
            <w:lang w:val="en-US" w:eastAsia="zh-CN"/>
            <w:rPrChange w:id="1242" w:author="◉‿◉" w:date="2020-04-06T14:18:00Z">
              <w:rPr>
                <w:rFonts w:hint="eastAsia"/>
                <w:lang w:val="en-US" w:eastAsia="zh-CN"/>
              </w:rPr>
            </w:rPrChange>
          </w:rPr>
          <w:t>获取</w:t>
        </w:r>
      </w:ins>
      <w:ins w:id="1243" w:author="◉‿◉" w:date="2020-04-06T10:52:00Z">
        <w:r>
          <w:rPr>
            <w:rFonts w:hint="default"/>
            <w:lang w:val="en-US" w:eastAsia="zh-CN"/>
            <w:rPrChange w:id="1244" w:author="◉‿◉" w:date="2020-04-06T14:18:00Z">
              <w:rPr>
                <w:rFonts w:hint="eastAsia"/>
                <w:lang w:val="en-US" w:eastAsia="zh-CN"/>
              </w:rPr>
            </w:rPrChange>
          </w:rPr>
          <w:t>光敏</w:t>
        </w:r>
      </w:ins>
      <w:ins w:id="1245" w:author="◉‿◉" w:date="2020-04-06T10:52:00Z">
        <w:r>
          <w:rPr>
            <w:rFonts w:hint="default"/>
            <w:lang w:val="en-US" w:eastAsia="zh-CN"/>
            <w:rPrChange w:id="1246" w:author="◉‿◉" w:date="2020-04-06T14:18:00Z">
              <w:rPr>
                <w:rFonts w:hint="eastAsia"/>
                <w:lang w:val="en-US" w:eastAsia="zh-CN"/>
              </w:rPr>
            </w:rPrChange>
          </w:rPr>
          <w:t>电阻</w:t>
        </w:r>
      </w:ins>
      <w:ins w:id="1247" w:author="◉‿◉" w:date="2020-04-06T10:52:00Z">
        <w:r>
          <w:rPr>
            <w:rFonts w:hint="default"/>
            <w:lang w:val="en-US" w:eastAsia="zh-CN"/>
            <w:rPrChange w:id="1248" w:author="◉‿◉" w:date="2020-04-06T14:18:00Z">
              <w:rPr>
                <w:rFonts w:hint="eastAsia"/>
                <w:lang w:val="en-US" w:eastAsia="zh-CN"/>
              </w:rPr>
            </w:rPrChange>
          </w:rPr>
          <w:t>的</w:t>
        </w:r>
      </w:ins>
      <w:ins w:id="1249" w:author="◉‿◉" w:date="2020-04-06T10:52:00Z">
        <w:r>
          <w:rPr>
            <w:rFonts w:hint="default"/>
            <w:lang w:val="en-US" w:eastAsia="zh-CN"/>
            <w:rPrChange w:id="1250" w:author="◉‿◉" w:date="2020-04-06T14:18:00Z">
              <w:rPr>
                <w:rFonts w:hint="eastAsia"/>
                <w:lang w:val="en-US" w:eastAsia="zh-CN"/>
              </w:rPr>
            </w:rPrChange>
          </w:rPr>
          <w:t>变化</w:t>
        </w:r>
      </w:ins>
      <w:ins w:id="1251" w:author="◉‿◉" w:date="2020-04-06T10:53:00Z">
        <w:r>
          <w:rPr>
            <w:rFonts w:hint="default"/>
            <w:lang w:val="en-US" w:eastAsia="zh-CN"/>
            <w:rPrChange w:id="1252" w:author="◉‿◉" w:date="2020-04-06T14:18:00Z">
              <w:rPr>
                <w:rFonts w:hint="eastAsia"/>
                <w:lang w:val="en-US" w:eastAsia="zh-CN"/>
              </w:rPr>
            </w:rPrChange>
          </w:rPr>
          <w:t>，</w:t>
        </w:r>
      </w:ins>
      <w:ins w:id="1253" w:author="◉‿◉" w:date="2020-04-06T10:52:00Z">
        <w:r>
          <w:rPr>
            <w:rFonts w:hint="default"/>
            <w:lang w:val="en-US" w:eastAsia="zh-CN"/>
            <w:rPrChange w:id="1254" w:author="◉‿◉" w:date="2020-04-06T14:18:00Z">
              <w:rPr>
                <w:rFonts w:hint="eastAsia"/>
                <w:lang w:val="en-US" w:eastAsia="zh-CN"/>
              </w:rPr>
            </w:rPrChange>
          </w:rPr>
          <w:t>从而得出环境光线的变</w:t>
        </w:r>
      </w:ins>
      <w:ins w:id="1255" w:author="◉‿◉" w:date="2020-04-06T10:53:00Z">
        <w:r>
          <w:rPr>
            <w:rFonts w:hint="default"/>
            <w:lang w:val="en-US" w:eastAsia="zh-CN"/>
            <w:rPrChange w:id="1256" w:author="◉‿◉" w:date="2020-04-06T14:18:00Z">
              <w:rPr>
                <w:rFonts w:hint="eastAsia"/>
                <w:lang w:val="en-US" w:eastAsia="zh-CN"/>
              </w:rPr>
            </w:rPrChange>
          </w:rPr>
          <w:t>化</w:t>
        </w:r>
      </w:ins>
      <w:ins w:id="1257" w:author="◉‿◉" w:date="2020-04-06T10:53:00Z">
        <w:r>
          <w:rPr>
            <w:rFonts w:hint="default"/>
            <w:lang w:val="en-US" w:eastAsia="zh-CN"/>
            <w:rPrChange w:id="1258" w:author="◉‿◉" w:date="2020-04-06T14:18:00Z">
              <w:rPr>
                <w:rFonts w:hint="eastAsia"/>
                <w:lang w:val="en-US" w:eastAsia="zh-CN"/>
              </w:rPr>
            </w:rPrChange>
          </w:rPr>
          <w:t>；</w:t>
        </w:r>
      </w:ins>
      <w:ins w:id="1259" w:author="◉‿◉" w:date="2020-04-06T14:15:00Z">
        <w:r>
          <w:rPr>
            <w:rFonts w:hint="default"/>
            <w:lang w:val="en-US" w:eastAsia="zh-CN"/>
            <w:rPrChange w:id="1260" w:author="◉‿◉" w:date="2020-04-06T14:18:00Z">
              <w:rPr>
                <w:rFonts w:hint="eastAsia"/>
                <w:lang w:val="en-US" w:eastAsia="zh-CN"/>
              </w:rPr>
            </w:rPrChange>
          </w:rPr>
          <w:t>TFT</w:t>
        </w:r>
      </w:ins>
      <w:ins w:id="1261" w:author="◉‿◉" w:date="2020-04-06T14:15:00Z">
        <w:r>
          <w:rPr>
            <w:rFonts w:hint="default"/>
            <w:lang w:val="en-US" w:eastAsia="zh-CN"/>
            <w:rPrChange w:id="1262" w:author="◉‿◉" w:date="2020-04-06T14:18:00Z">
              <w:rPr>
                <w:rFonts w:hint="eastAsia"/>
                <w:lang w:val="en-US" w:eastAsia="zh-CN"/>
              </w:rPr>
            </w:rPrChange>
          </w:rPr>
          <w:t>LCD</w:t>
        </w:r>
      </w:ins>
      <w:ins w:id="1263" w:author="◉‿◉" w:date="2020-04-06T14:15:00Z">
        <w:r>
          <w:rPr>
            <w:rFonts w:hint="default"/>
            <w:lang w:val="en-US" w:eastAsia="zh-CN"/>
            <w:rPrChange w:id="1264" w:author="◉‿◉" w:date="2020-04-06T14:18:00Z">
              <w:rPr>
                <w:rFonts w:hint="eastAsia"/>
                <w:lang w:val="en-US" w:eastAsia="zh-CN"/>
              </w:rPr>
            </w:rPrChange>
          </w:rPr>
          <w:t>模块</w:t>
        </w:r>
      </w:ins>
      <w:ins w:id="1265" w:author="◉‿◉" w:date="2020-04-06T14:15:00Z">
        <w:r>
          <w:rPr>
            <w:rFonts w:hint="default"/>
            <w:lang w:val="en-US" w:eastAsia="zh-CN"/>
            <w:rPrChange w:id="1266" w:author="◉‿◉" w:date="2020-04-06T14:18:00Z">
              <w:rPr>
                <w:rFonts w:hint="eastAsia"/>
                <w:lang w:val="en-US" w:eastAsia="zh-CN"/>
              </w:rPr>
            </w:rPrChange>
          </w:rPr>
          <w:t>会</w:t>
        </w:r>
      </w:ins>
      <w:ins w:id="1267" w:author="◉‿◉" w:date="2020-04-06T14:15:00Z">
        <w:r>
          <w:rPr>
            <w:rFonts w:hint="default"/>
            <w:lang w:val="en-US" w:eastAsia="zh-CN"/>
            <w:rPrChange w:id="1268" w:author="◉‿◉" w:date="2020-04-06T14:18:00Z">
              <w:rPr>
                <w:rFonts w:hint="eastAsia"/>
                <w:lang w:val="en-US" w:eastAsia="zh-CN"/>
              </w:rPr>
            </w:rPrChange>
          </w:rPr>
          <w:t>显示</w:t>
        </w:r>
      </w:ins>
      <w:ins w:id="1269" w:author="◉‿◉" w:date="2020-04-06T14:15:00Z">
        <w:r>
          <w:rPr>
            <w:rFonts w:hint="default"/>
            <w:lang w:val="en-US" w:eastAsia="zh-CN"/>
            <w:rPrChange w:id="1270" w:author="◉‿◉" w:date="2020-04-06T14:18:00Z">
              <w:rPr>
                <w:rFonts w:hint="eastAsia"/>
                <w:lang w:val="en-US" w:eastAsia="zh-CN"/>
              </w:rPr>
            </w:rPrChange>
          </w:rPr>
          <w:t>室内</w:t>
        </w:r>
      </w:ins>
      <w:ins w:id="1271" w:author="◉‿◉" w:date="2020-04-06T14:15:00Z">
        <w:r>
          <w:rPr>
            <w:rFonts w:hint="default"/>
            <w:lang w:val="en-US" w:eastAsia="zh-CN"/>
            <w:rPrChange w:id="1272" w:author="◉‿◉" w:date="2020-04-06T14:18:00Z">
              <w:rPr>
                <w:rFonts w:hint="eastAsia"/>
                <w:lang w:val="en-US" w:eastAsia="zh-CN"/>
              </w:rPr>
            </w:rPrChange>
          </w:rPr>
          <w:t>的</w:t>
        </w:r>
      </w:ins>
      <w:ins w:id="1273" w:author="◉‿◉" w:date="2020-04-06T14:15:00Z">
        <w:r>
          <w:rPr>
            <w:rFonts w:hint="default"/>
            <w:lang w:val="en-US" w:eastAsia="zh-CN"/>
            <w:rPrChange w:id="1274" w:author="◉‿◉" w:date="2020-04-06T14:18:00Z">
              <w:rPr>
                <w:rFonts w:hint="eastAsia"/>
                <w:lang w:val="en-US" w:eastAsia="zh-CN"/>
              </w:rPr>
            </w:rPrChange>
          </w:rPr>
          <w:t>信息</w:t>
        </w:r>
      </w:ins>
      <w:ins w:id="1275" w:author="◉‿◉" w:date="2020-04-06T14:15:00Z">
        <w:r>
          <w:rPr>
            <w:rFonts w:hint="default"/>
            <w:lang w:val="en-US" w:eastAsia="zh-CN"/>
            <w:rPrChange w:id="1276" w:author="◉‿◉" w:date="2020-04-06T14:18:00Z">
              <w:rPr>
                <w:rFonts w:hint="eastAsia"/>
                <w:lang w:val="en-US" w:eastAsia="zh-CN"/>
              </w:rPr>
            </w:rPrChange>
          </w:rPr>
          <w:t>可视化</w:t>
        </w:r>
      </w:ins>
      <w:ins w:id="1277" w:author="◉‿◉" w:date="2020-04-06T14:15:00Z">
        <w:r>
          <w:rPr>
            <w:rFonts w:hint="default"/>
            <w:lang w:val="en-US" w:eastAsia="zh-CN"/>
            <w:rPrChange w:id="1278" w:author="◉‿◉" w:date="2020-04-06T14:18:00Z">
              <w:rPr>
                <w:rFonts w:hint="eastAsia"/>
                <w:lang w:val="en-US" w:eastAsia="zh-CN"/>
              </w:rPr>
            </w:rPrChange>
          </w:rPr>
          <w:t>，</w:t>
        </w:r>
      </w:ins>
      <w:ins w:id="1279" w:author="◉‿◉" w:date="2020-04-06T14:15:00Z">
        <w:r>
          <w:rPr>
            <w:rFonts w:hint="default"/>
            <w:lang w:val="en-US" w:eastAsia="zh-CN"/>
            <w:rPrChange w:id="1280" w:author="◉‿◉" w:date="2020-04-06T14:18:00Z">
              <w:rPr>
                <w:rFonts w:hint="eastAsia"/>
                <w:lang w:val="en-US" w:eastAsia="zh-CN"/>
              </w:rPr>
            </w:rPrChange>
          </w:rPr>
          <w:t>同时</w:t>
        </w:r>
      </w:ins>
      <w:ins w:id="1281" w:author="◉‿◉" w:date="2020-04-06T14:15:00Z">
        <w:r>
          <w:rPr>
            <w:rFonts w:hint="default"/>
            <w:lang w:val="en-US" w:eastAsia="zh-CN"/>
            <w:rPrChange w:id="1282" w:author="◉‿◉" w:date="2020-04-06T14:18:00Z">
              <w:rPr>
                <w:rFonts w:hint="eastAsia"/>
                <w:lang w:val="en-US" w:eastAsia="zh-CN"/>
              </w:rPr>
            </w:rPrChange>
          </w:rPr>
          <w:t>提供</w:t>
        </w:r>
      </w:ins>
      <w:ins w:id="1283" w:author="◉‿◉" w:date="2020-04-06T14:16:00Z">
        <w:r>
          <w:rPr>
            <w:rFonts w:hint="default"/>
            <w:lang w:val="en-US" w:eastAsia="zh-CN"/>
            <w:rPrChange w:id="1284" w:author="◉‿◉" w:date="2020-04-06T14:18:00Z">
              <w:rPr>
                <w:rFonts w:hint="eastAsia"/>
                <w:lang w:val="en-US" w:eastAsia="zh-CN"/>
              </w:rPr>
            </w:rPrChange>
          </w:rPr>
          <w:t>友善的</w:t>
        </w:r>
      </w:ins>
      <w:ins w:id="1285" w:author="◉‿◉ [2]" w:date="2020-04-20T20:26:49Z">
        <w:r>
          <w:rPr>
            <w:rFonts w:hint="default"/>
            <w:lang w:val="en-US" w:eastAsia="zh-CN"/>
          </w:rPr>
          <w:t>功能</w:t>
        </w:r>
      </w:ins>
      <w:ins w:id="1286" w:author="◉‿◉" w:date="2020-04-06T14:16:00Z">
        <w:r>
          <w:rPr>
            <w:rFonts w:hint="default"/>
            <w:lang w:val="en-US" w:eastAsia="zh-CN"/>
            <w:rPrChange w:id="1287" w:author="◉‿◉" w:date="2020-04-06T14:18:00Z">
              <w:rPr>
                <w:rFonts w:hint="eastAsia"/>
                <w:lang w:val="en-US" w:eastAsia="zh-CN"/>
              </w:rPr>
            </w:rPrChange>
          </w:rPr>
          <w:t>操作</w:t>
        </w:r>
      </w:ins>
      <w:ins w:id="1288" w:author="◉‿◉" w:date="2020-04-06T14:16:00Z">
        <w:r>
          <w:rPr>
            <w:rFonts w:hint="default"/>
            <w:lang w:val="en-US" w:eastAsia="zh-CN"/>
            <w:rPrChange w:id="1289" w:author="◉‿◉" w:date="2020-04-06T14:18:00Z">
              <w:rPr>
                <w:rFonts w:hint="eastAsia"/>
                <w:lang w:val="en-US" w:eastAsia="zh-CN"/>
              </w:rPr>
            </w:rPrChange>
          </w:rPr>
          <w:t>界</w:t>
        </w:r>
      </w:ins>
      <w:ins w:id="1290" w:author="◉‿◉ [2]" w:date="2020-04-20T20:27:02Z">
        <w:r>
          <w:rPr>
            <w:rFonts w:hint="eastAsia"/>
            <w:lang w:val="en-US" w:eastAsia="zh-CN"/>
          </w:rPr>
          <w:t>。</w:t>
        </w:r>
      </w:ins>
    </w:p>
    <w:p>
      <w:pPr>
        <w:pStyle w:val="6"/>
        <w:spacing w:after="240" w:afterAutospacing="0"/>
        <w:rPr>
          <w:ins w:id="1291" w:author="◉‿◉" w:date="2020-04-06T14:18:00Z"/>
          <w:rFonts w:hint="default"/>
          <w:lang w:val="en-US" w:eastAsia="zh-CN"/>
          <w:rPrChange w:id="1292" w:author="◉‿◉" w:date="2020-04-06T14:18:00Z">
            <w:rPr>
              <w:ins w:id="1293" w:author="◉‿◉" w:date="2020-04-06T14:18:00Z"/>
              <w:rFonts w:hint="eastAsia"/>
              <w:lang w:val="en-US" w:eastAsia="zh-CN"/>
            </w:rPr>
          </w:rPrChange>
        </w:rPr>
      </w:pPr>
      <w:ins w:id="1294" w:author="◉‿◉" w:date="2020-04-06T11:42:00Z">
        <w:r>
          <w:rPr>
            <w:rFonts w:hint="default"/>
            <w:lang w:val="en-US" w:eastAsia="zh-CN"/>
            <w:rPrChange w:id="1295" w:author="◉‿◉" w:date="2020-04-06T14:18:00Z">
              <w:rPr>
                <w:rFonts w:hint="eastAsia"/>
                <w:lang w:val="en-US" w:eastAsia="zh-CN"/>
              </w:rPr>
            </w:rPrChange>
          </w:rPr>
          <w:t>安防</w:t>
        </w:r>
      </w:ins>
      <w:ins w:id="1296" w:author="◉‿◉" w:date="2020-04-06T11:43:00Z">
        <w:r>
          <w:rPr>
            <w:rFonts w:hint="default"/>
            <w:lang w:val="en-US" w:eastAsia="zh-CN"/>
            <w:rPrChange w:id="1297" w:author="◉‿◉" w:date="2020-04-06T14:18:00Z">
              <w:rPr>
                <w:rFonts w:hint="eastAsia"/>
                <w:lang w:val="en-US" w:eastAsia="zh-CN"/>
              </w:rPr>
            </w:rPrChange>
          </w:rPr>
          <w:t>模块</w:t>
        </w:r>
      </w:ins>
      <w:ins w:id="1298" w:author="◉‿◉" w:date="2020-04-06T11:46:00Z">
        <w:r>
          <w:rPr>
            <w:rFonts w:hint="default"/>
            <w:lang w:val="en-US" w:eastAsia="zh-CN"/>
            <w:rPrChange w:id="1299" w:author="◉‿◉" w:date="2020-04-06T14:18:00Z">
              <w:rPr>
                <w:rFonts w:hint="eastAsia"/>
                <w:lang w:val="en-US" w:eastAsia="zh-CN"/>
              </w:rPr>
            </w:rPrChange>
          </w:rPr>
          <w:t>使用</w:t>
        </w:r>
      </w:ins>
      <w:ins w:id="1300" w:author="◉‿◉" w:date="2020-04-06T11:47:00Z">
        <w:r>
          <w:rPr>
            <w:rFonts w:hint="default"/>
            <w:lang w:val="en-US" w:eastAsia="zh-CN"/>
            <w:rPrChange w:id="1301" w:author="◉‿◉" w:date="2020-04-06T14:18:00Z">
              <w:rPr>
                <w:rFonts w:hint="eastAsia"/>
                <w:lang w:val="en-US" w:eastAsia="zh-CN"/>
              </w:rPr>
            </w:rPrChange>
          </w:rPr>
          <w:t>HC-SR501</w:t>
        </w:r>
      </w:ins>
      <w:ins w:id="1302" w:author="◉‿◉" w:date="2020-04-06T11:47:00Z">
        <w:r>
          <w:rPr>
            <w:rFonts w:hint="default"/>
            <w:lang w:val="en-US" w:eastAsia="zh-CN"/>
            <w:rPrChange w:id="1303" w:author="◉‿◉" w:date="2020-04-06T14:18:00Z">
              <w:rPr>
                <w:rFonts w:hint="eastAsia"/>
                <w:lang w:val="en-US" w:eastAsia="zh-CN"/>
              </w:rPr>
            </w:rPrChange>
          </w:rPr>
          <w:t>（</w:t>
        </w:r>
      </w:ins>
      <w:ins w:id="1304" w:author="◉‿◉" w:date="2020-04-06T11:46:00Z">
        <w:r>
          <w:rPr>
            <w:rFonts w:hint="default"/>
            <w:lang w:val="en-US" w:eastAsia="zh-CN"/>
            <w:rPrChange w:id="1305" w:author="◉‿◉" w:date="2020-04-06T14:18:00Z">
              <w:rPr>
                <w:rFonts w:hint="eastAsia"/>
                <w:lang w:val="en-US" w:eastAsia="zh-CN"/>
              </w:rPr>
            </w:rPrChange>
          </w:rPr>
          <w:t>人体红外传感器</w:t>
        </w:r>
      </w:ins>
      <w:ins w:id="1306" w:author="◉‿◉" w:date="2020-04-06T11:47:00Z">
        <w:r>
          <w:rPr>
            <w:rFonts w:hint="default"/>
            <w:lang w:val="en-US" w:eastAsia="zh-CN"/>
            <w:rPrChange w:id="1307" w:author="◉‿◉" w:date="2020-04-06T14:18:00Z">
              <w:rPr>
                <w:rFonts w:hint="eastAsia"/>
                <w:lang w:val="en-US" w:eastAsia="zh-CN"/>
              </w:rPr>
            </w:rPrChange>
          </w:rPr>
          <w:t>）</w:t>
        </w:r>
      </w:ins>
      <w:ins w:id="1308" w:author="◉‿◉" w:date="2020-04-06T11:46:00Z">
        <w:r>
          <w:rPr>
            <w:rFonts w:hint="default"/>
            <w:lang w:val="en-US" w:eastAsia="zh-CN"/>
            <w:rPrChange w:id="1309" w:author="◉‿◉" w:date="2020-04-06T14:18:00Z">
              <w:rPr>
                <w:rFonts w:hint="eastAsia"/>
                <w:lang w:val="en-US" w:eastAsia="zh-CN"/>
              </w:rPr>
            </w:rPrChange>
          </w:rPr>
          <w:t>感应周围有没有运动的物体</w:t>
        </w:r>
      </w:ins>
      <w:ins w:id="1310" w:author="◉‿◉" w:date="2020-04-06T11:47:00Z">
        <w:r>
          <w:rPr>
            <w:rFonts w:hint="default"/>
            <w:lang w:val="en-US" w:eastAsia="zh-CN"/>
            <w:rPrChange w:id="1311" w:author="◉‿◉" w:date="2020-04-06T14:18:00Z">
              <w:rPr>
                <w:rFonts w:hint="eastAsia"/>
                <w:lang w:val="en-US" w:eastAsia="zh-CN"/>
              </w:rPr>
            </w:rPrChange>
          </w:rPr>
          <w:t>，</w:t>
        </w:r>
      </w:ins>
      <w:ins w:id="1312" w:author="◉‿◉" w:date="2020-04-06T11:48:00Z">
        <w:r>
          <w:rPr>
            <w:rFonts w:hint="default"/>
            <w:lang w:val="en-US" w:eastAsia="zh-CN"/>
            <w:rPrChange w:id="1313" w:author="◉‿◉" w:date="2020-04-06T14:18:00Z">
              <w:rPr>
                <w:rFonts w:hint="eastAsia"/>
                <w:lang w:val="en-US" w:eastAsia="zh-CN"/>
              </w:rPr>
            </w:rPrChange>
          </w:rPr>
          <w:t>采用</w:t>
        </w:r>
      </w:ins>
      <w:ins w:id="1314" w:author="◉‿◉" w:date="2020-04-06T11:48:00Z">
        <w:r>
          <w:rPr>
            <w:rFonts w:hint="default"/>
            <w:lang w:val="en-US" w:eastAsia="zh-CN"/>
            <w:rPrChange w:id="1315" w:author="◉‿◉" w:date="2020-04-06T14:18:00Z">
              <w:rPr>
                <w:rFonts w:hint="eastAsia"/>
                <w:lang w:val="en-US" w:eastAsia="zh-CN"/>
              </w:rPr>
            </w:rPrChange>
          </w:rPr>
          <w:t>可重复触发方式</w:t>
        </w:r>
      </w:ins>
      <w:ins w:id="1316" w:author="◉‿◉" w:date="2020-04-06T11:48:00Z">
        <w:r>
          <w:rPr>
            <w:rFonts w:hint="default"/>
            <w:lang w:val="en-US" w:eastAsia="zh-CN"/>
            <w:rPrChange w:id="1317" w:author="◉‿◉" w:date="2020-04-06T14:18:00Z">
              <w:rPr>
                <w:rFonts w:hint="eastAsia"/>
                <w:lang w:val="en-US" w:eastAsia="zh-CN"/>
              </w:rPr>
            </w:rPrChange>
          </w:rPr>
          <w:t>，</w:t>
        </w:r>
      </w:ins>
      <w:ins w:id="1318" w:author="◉‿◉" w:date="2020-04-06T11:48:00Z">
        <w:r>
          <w:rPr>
            <w:rFonts w:hint="default"/>
            <w:lang w:val="en-US" w:eastAsia="zh-CN"/>
            <w:rPrChange w:id="1319" w:author="◉‿◉" w:date="2020-04-06T14:18:00Z">
              <w:rPr>
                <w:rFonts w:hint="eastAsia"/>
                <w:lang w:val="en-US" w:eastAsia="zh-CN"/>
              </w:rPr>
            </w:rPrChange>
          </w:rPr>
          <w:t>当</w:t>
        </w:r>
      </w:ins>
      <w:ins w:id="1320" w:author="◉‿◉" w:date="2020-04-06T11:48:00Z">
        <w:r>
          <w:rPr>
            <w:rFonts w:hint="default"/>
            <w:lang w:val="en-US" w:eastAsia="zh-CN"/>
            <w:rPrChange w:id="1321" w:author="◉‿◉" w:date="2020-04-06T14:18:00Z">
              <w:rPr>
                <w:rFonts w:hint="eastAsia"/>
                <w:lang w:val="en-US" w:eastAsia="zh-CN"/>
              </w:rPr>
            </w:rPrChange>
          </w:rPr>
          <w:t>夜晚</w:t>
        </w:r>
      </w:ins>
      <w:ins w:id="1322" w:author="◉‿◉" w:date="2020-04-06T11:48:00Z">
        <w:r>
          <w:rPr>
            <w:rFonts w:hint="default"/>
            <w:lang w:val="en-US" w:eastAsia="zh-CN"/>
            <w:rPrChange w:id="1323" w:author="◉‿◉" w:date="2020-04-06T14:18:00Z">
              <w:rPr>
                <w:rFonts w:hint="eastAsia"/>
                <w:lang w:val="en-US" w:eastAsia="zh-CN"/>
              </w:rPr>
            </w:rPrChange>
          </w:rPr>
          <w:t>检测</w:t>
        </w:r>
      </w:ins>
      <w:ins w:id="1324" w:author="◉‿◉" w:date="2020-04-06T11:48:00Z">
        <w:r>
          <w:rPr>
            <w:rFonts w:hint="default"/>
            <w:lang w:val="en-US" w:eastAsia="zh-CN"/>
            <w:rPrChange w:id="1325" w:author="◉‿◉" w:date="2020-04-06T14:18:00Z">
              <w:rPr>
                <w:rFonts w:hint="eastAsia"/>
                <w:lang w:val="en-US" w:eastAsia="zh-CN"/>
              </w:rPr>
            </w:rPrChange>
          </w:rPr>
          <w:t>到</w:t>
        </w:r>
      </w:ins>
      <w:ins w:id="1326" w:author="◉‿◉" w:date="2020-04-06T11:48:00Z">
        <w:r>
          <w:rPr>
            <w:rFonts w:hint="default"/>
            <w:lang w:val="en-US" w:eastAsia="zh-CN"/>
            <w:rPrChange w:id="1327" w:author="◉‿◉" w:date="2020-04-06T14:18:00Z">
              <w:rPr>
                <w:rFonts w:hint="eastAsia"/>
                <w:lang w:val="en-US" w:eastAsia="zh-CN"/>
              </w:rPr>
            </w:rPrChange>
          </w:rPr>
          <w:t>有</w:t>
        </w:r>
      </w:ins>
      <w:ins w:id="1328" w:author="◉‿◉" w:date="2020-04-06T11:48:00Z">
        <w:r>
          <w:rPr>
            <w:rFonts w:hint="default"/>
            <w:lang w:val="en-US" w:eastAsia="zh-CN"/>
            <w:rPrChange w:id="1329" w:author="◉‿◉" w:date="2020-04-06T14:18:00Z">
              <w:rPr>
                <w:rFonts w:hint="eastAsia"/>
                <w:lang w:val="en-US" w:eastAsia="zh-CN"/>
              </w:rPr>
            </w:rPrChange>
          </w:rPr>
          <w:t>异常时</w:t>
        </w:r>
      </w:ins>
      <w:ins w:id="1330" w:author="◉‿◉" w:date="2020-04-06T11:48:00Z">
        <w:r>
          <w:rPr>
            <w:rFonts w:hint="default"/>
            <w:lang w:val="en-US" w:eastAsia="zh-CN"/>
            <w:rPrChange w:id="1331" w:author="◉‿◉" w:date="2020-04-06T14:18:00Z">
              <w:rPr>
                <w:rFonts w:hint="eastAsia"/>
                <w:lang w:val="en-US" w:eastAsia="zh-CN"/>
              </w:rPr>
            </w:rPrChange>
          </w:rPr>
          <w:t>，</w:t>
        </w:r>
      </w:ins>
      <w:ins w:id="1332" w:author="◉‿◉" w:date="2020-04-06T11:48:00Z">
        <w:r>
          <w:rPr>
            <w:rFonts w:hint="default"/>
            <w:lang w:val="en-US" w:eastAsia="zh-CN"/>
            <w:rPrChange w:id="1333" w:author="◉‿◉" w:date="2020-04-06T14:18:00Z">
              <w:rPr>
                <w:rFonts w:hint="eastAsia"/>
                <w:lang w:val="en-US" w:eastAsia="zh-CN"/>
              </w:rPr>
            </w:rPrChange>
          </w:rPr>
          <w:t>会</w:t>
        </w:r>
      </w:ins>
      <w:ins w:id="1334" w:author="◉‿◉" w:date="2020-04-06T11:48:00Z">
        <w:r>
          <w:rPr>
            <w:rFonts w:hint="default"/>
            <w:lang w:val="en-US" w:eastAsia="zh-CN"/>
            <w:rPrChange w:id="1335" w:author="◉‿◉" w:date="2020-04-06T14:18:00Z">
              <w:rPr>
                <w:rFonts w:hint="eastAsia"/>
                <w:lang w:val="en-US" w:eastAsia="zh-CN"/>
              </w:rPr>
            </w:rPrChange>
          </w:rPr>
          <w:t>触发</w:t>
        </w:r>
      </w:ins>
      <w:ins w:id="1336" w:author="◉‿◉" w:date="2020-04-06T11:48:00Z">
        <w:r>
          <w:rPr>
            <w:rFonts w:hint="default"/>
            <w:lang w:val="en-US" w:eastAsia="zh-CN"/>
            <w:rPrChange w:id="1337" w:author="◉‿◉" w:date="2020-04-06T14:18:00Z">
              <w:rPr>
                <w:rFonts w:hint="eastAsia"/>
                <w:lang w:val="en-US" w:eastAsia="zh-CN"/>
              </w:rPr>
            </w:rPrChange>
          </w:rPr>
          <w:t>蜂鸣器</w:t>
        </w:r>
      </w:ins>
      <w:ins w:id="1338" w:author="◉‿◉" w:date="2020-04-06T11:49:00Z">
        <w:r>
          <w:rPr>
            <w:rFonts w:hint="default"/>
            <w:lang w:val="en-US" w:eastAsia="zh-CN"/>
            <w:rPrChange w:id="1339" w:author="◉‿◉" w:date="2020-04-06T14:18:00Z">
              <w:rPr>
                <w:rFonts w:hint="eastAsia"/>
                <w:lang w:val="en-US" w:eastAsia="zh-CN"/>
              </w:rPr>
            </w:rPrChange>
          </w:rPr>
          <w:t>响起</w:t>
        </w:r>
      </w:ins>
      <w:ins w:id="1340" w:author="◉‿◉ [2]" w:date="2020-04-20T20:27:05Z">
        <w:r>
          <w:rPr>
            <w:rFonts w:hint="eastAsia"/>
            <w:lang w:val="en-US" w:eastAsia="zh-CN"/>
          </w:rPr>
          <w:t>。</w:t>
        </w:r>
      </w:ins>
    </w:p>
    <w:p>
      <w:pPr>
        <w:pStyle w:val="6"/>
        <w:spacing w:after="240" w:afterAutospacing="0"/>
        <w:rPr>
          <w:ins w:id="1341" w:author="◉‿◉" w:date="2020-04-06T14:18:00Z"/>
          <w:rFonts w:hint="default"/>
          <w:lang w:val="en-US" w:eastAsia="zh-CN"/>
          <w:rPrChange w:id="1342" w:author="◉‿◉" w:date="2020-04-06T14:18:00Z">
            <w:rPr>
              <w:ins w:id="1343" w:author="◉‿◉" w:date="2020-04-06T14:18:00Z"/>
              <w:rFonts w:hint="eastAsia"/>
              <w:lang w:val="en-US" w:eastAsia="zh-CN"/>
            </w:rPr>
          </w:rPrChange>
        </w:rPr>
      </w:pPr>
      <w:ins w:id="1344" w:author="◉‿◉" w:date="2020-04-06T13:00:00Z">
        <w:r>
          <w:rPr>
            <w:rFonts w:hint="default"/>
            <w:lang w:val="en-US" w:eastAsia="zh-CN"/>
            <w:rPrChange w:id="1345" w:author="◉‿◉" w:date="2020-04-06T14:18:00Z">
              <w:rPr>
                <w:rFonts w:hint="eastAsia"/>
                <w:lang w:val="en-US" w:eastAsia="zh-CN"/>
              </w:rPr>
            </w:rPrChange>
          </w:rPr>
          <w:t>WIFI</w:t>
        </w:r>
      </w:ins>
      <w:ins w:id="1346" w:author="◉‿◉" w:date="2020-04-06T13:00:00Z">
        <w:r>
          <w:rPr>
            <w:rFonts w:hint="default"/>
            <w:lang w:val="en-US" w:eastAsia="zh-CN"/>
            <w:rPrChange w:id="1347" w:author="◉‿◉" w:date="2020-04-06T14:18:00Z">
              <w:rPr>
                <w:rFonts w:hint="eastAsia"/>
                <w:lang w:val="en-US" w:eastAsia="zh-CN"/>
              </w:rPr>
            </w:rPrChange>
          </w:rPr>
          <w:t>模块</w:t>
        </w:r>
      </w:ins>
      <w:ins w:id="1348" w:author="◉‿◉" w:date="2020-04-06T13:03:00Z">
        <w:r>
          <w:rPr>
            <w:rFonts w:hint="default"/>
            <w:lang w:val="en-US" w:eastAsia="zh-CN"/>
            <w:rPrChange w:id="1349" w:author="◉‿◉" w:date="2020-04-06T14:18:00Z">
              <w:rPr>
                <w:rFonts w:hint="eastAsia"/>
                <w:lang w:val="en-US" w:eastAsia="zh-CN"/>
              </w:rPr>
            </w:rPrChange>
          </w:rPr>
          <w:t>最</w:t>
        </w:r>
      </w:ins>
      <w:ins w:id="1350" w:author="◉‿◉" w:date="2020-04-06T13:03:00Z">
        <w:r>
          <w:rPr>
            <w:rFonts w:hint="default"/>
            <w:lang w:val="en-US" w:eastAsia="zh-CN"/>
            <w:rPrChange w:id="1351" w:author="◉‿◉" w:date="2020-04-06T14:18:00Z">
              <w:rPr>
                <w:rFonts w:hint="eastAsia"/>
                <w:lang w:val="en-US" w:eastAsia="zh-CN"/>
              </w:rPr>
            </w:rPrChange>
          </w:rPr>
          <w:t>主要的</w:t>
        </w:r>
      </w:ins>
      <w:ins w:id="1352" w:author="◉‿◉" w:date="2020-04-06T13:03:00Z">
        <w:r>
          <w:rPr>
            <w:rFonts w:hint="default"/>
            <w:lang w:val="en-US" w:eastAsia="zh-CN"/>
            <w:rPrChange w:id="1353" w:author="◉‿◉" w:date="2020-04-06T14:18:00Z">
              <w:rPr>
                <w:rFonts w:hint="eastAsia"/>
                <w:lang w:val="en-US" w:eastAsia="zh-CN"/>
              </w:rPr>
            </w:rPrChange>
          </w:rPr>
          <w:t>作用</w:t>
        </w:r>
      </w:ins>
      <w:ins w:id="1354" w:author="◉‿◉" w:date="2020-04-06T13:04:00Z">
        <w:r>
          <w:rPr>
            <w:rFonts w:hint="default"/>
            <w:lang w:val="en-US" w:eastAsia="zh-CN"/>
            <w:rPrChange w:id="1355" w:author="◉‿◉" w:date="2020-04-06T14:18:00Z">
              <w:rPr>
                <w:rFonts w:hint="eastAsia"/>
                <w:lang w:val="en-US" w:eastAsia="zh-CN"/>
              </w:rPr>
            </w:rPrChange>
          </w:rPr>
          <w:t>就是</w:t>
        </w:r>
      </w:ins>
      <w:ins w:id="1356" w:author="◉‿◉" w:date="2020-04-06T13:04:00Z">
        <w:r>
          <w:rPr>
            <w:rFonts w:hint="default"/>
            <w:lang w:val="en-US" w:eastAsia="zh-CN"/>
            <w:rPrChange w:id="1357" w:author="◉‿◉" w:date="2020-04-06T14:18:00Z">
              <w:rPr>
                <w:rFonts w:hint="eastAsia"/>
                <w:lang w:val="en-US" w:eastAsia="zh-CN"/>
              </w:rPr>
            </w:rPrChange>
          </w:rPr>
          <w:t>将</w:t>
        </w:r>
      </w:ins>
      <w:ins w:id="1358" w:author="◉‿◉" w:date="2020-04-06T13:04:00Z">
        <w:r>
          <w:rPr>
            <w:rFonts w:hint="default"/>
            <w:lang w:val="en-US" w:eastAsia="zh-CN"/>
            <w:rPrChange w:id="1359" w:author="◉‿◉" w:date="2020-04-06T14:18:00Z">
              <w:rPr>
                <w:rFonts w:hint="eastAsia"/>
                <w:lang w:val="en-US" w:eastAsia="zh-CN"/>
              </w:rPr>
            </w:rPrChange>
          </w:rPr>
          <w:t>STM</w:t>
        </w:r>
      </w:ins>
      <w:ins w:id="1360" w:author="◉‿◉" w:date="2020-04-06T13:04:00Z">
        <w:r>
          <w:rPr>
            <w:rFonts w:hint="default"/>
            <w:lang w:val="en-US" w:eastAsia="zh-CN"/>
            <w:rPrChange w:id="1361" w:author="◉‿◉" w:date="2020-04-06T14:18:00Z">
              <w:rPr>
                <w:rFonts w:hint="eastAsia"/>
                <w:lang w:val="en-US" w:eastAsia="zh-CN"/>
              </w:rPr>
            </w:rPrChange>
          </w:rPr>
          <w:t>32</w:t>
        </w:r>
      </w:ins>
      <w:ins w:id="1362" w:author="◉‿◉" w:date="2020-04-06T13:04:00Z">
        <w:r>
          <w:rPr>
            <w:rFonts w:hint="default"/>
            <w:lang w:val="en-US" w:eastAsia="zh-CN"/>
            <w:rPrChange w:id="1363" w:author="◉‿◉" w:date="2020-04-06T14:18:00Z">
              <w:rPr>
                <w:rFonts w:hint="eastAsia"/>
                <w:lang w:val="en-US" w:eastAsia="zh-CN"/>
              </w:rPr>
            </w:rPrChange>
          </w:rPr>
          <w:t>和</w:t>
        </w:r>
      </w:ins>
      <w:ins w:id="1364" w:author="◉‿◉" w:date="2020-04-06T13:04:00Z">
        <w:r>
          <w:rPr>
            <w:rFonts w:hint="default"/>
            <w:lang w:val="en-US" w:eastAsia="zh-CN"/>
            <w:rPrChange w:id="1365" w:author="◉‿◉" w:date="2020-04-06T14:18:00Z">
              <w:rPr>
                <w:rFonts w:hint="eastAsia"/>
                <w:lang w:val="en-US" w:eastAsia="zh-CN"/>
              </w:rPr>
            </w:rPrChange>
          </w:rPr>
          <w:t>服务器</w:t>
        </w:r>
      </w:ins>
      <w:ins w:id="1366" w:author="◉‿◉" w:date="2020-04-06T13:04:00Z">
        <w:r>
          <w:rPr>
            <w:rFonts w:hint="default"/>
            <w:lang w:val="en-US" w:eastAsia="zh-CN"/>
            <w:rPrChange w:id="1367" w:author="◉‿◉" w:date="2020-04-06T14:18:00Z">
              <w:rPr>
                <w:rFonts w:hint="eastAsia"/>
                <w:lang w:val="en-US" w:eastAsia="zh-CN"/>
              </w:rPr>
            </w:rPrChange>
          </w:rPr>
          <w:t>实现</w:t>
        </w:r>
      </w:ins>
      <w:ins w:id="1368" w:author="◉‿◉" w:date="2020-04-06T13:04:00Z">
        <w:r>
          <w:rPr>
            <w:rFonts w:hint="default"/>
            <w:lang w:val="en-US" w:eastAsia="zh-CN"/>
            <w:rPrChange w:id="1369" w:author="◉‿◉" w:date="2020-04-06T14:18:00Z">
              <w:rPr>
                <w:rFonts w:hint="eastAsia"/>
                <w:lang w:val="en-US" w:eastAsia="zh-CN"/>
              </w:rPr>
            </w:rPrChange>
          </w:rPr>
          <w:t>通信</w:t>
        </w:r>
      </w:ins>
      <w:ins w:id="1370" w:author="◉‿◉" w:date="2020-04-06T13:04:00Z">
        <w:r>
          <w:rPr>
            <w:rFonts w:hint="default"/>
            <w:lang w:val="en-US" w:eastAsia="zh-CN"/>
            <w:rPrChange w:id="1371" w:author="◉‿◉" w:date="2020-04-06T14:18:00Z">
              <w:rPr>
                <w:rFonts w:hint="eastAsia"/>
                <w:lang w:val="en-US" w:eastAsia="zh-CN"/>
              </w:rPr>
            </w:rPrChange>
          </w:rPr>
          <w:t>，</w:t>
        </w:r>
      </w:ins>
      <w:ins w:id="1372" w:author="◉‿◉" w:date="2020-04-06T13:06:00Z">
        <w:r>
          <w:rPr>
            <w:rFonts w:hint="default"/>
            <w:lang w:val="en-US" w:eastAsia="zh-CN"/>
            <w:rPrChange w:id="1373" w:author="◉‿◉" w:date="2020-04-06T14:18:00Z">
              <w:rPr>
                <w:rFonts w:hint="eastAsia"/>
                <w:lang w:val="en-US" w:eastAsia="zh-CN"/>
              </w:rPr>
            </w:rPrChange>
          </w:rPr>
          <w:t>在</w:t>
        </w:r>
      </w:ins>
      <w:ins w:id="1374" w:author="◉‿◉" w:date="2020-04-06T13:06:00Z">
        <w:r>
          <w:rPr>
            <w:rFonts w:hint="default"/>
            <w:lang w:val="en-US" w:eastAsia="zh-CN"/>
            <w:rPrChange w:id="1375" w:author="◉‿◉" w:date="2020-04-06T14:18:00Z">
              <w:rPr>
                <w:rFonts w:hint="eastAsia"/>
                <w:lang w:val="en-US" w:eastAsia="zh-CN"/>
              </w:rPr>
            </w:rPrChange>
          </w:rPr>
          <w:t>ESP82</w:t>
        </w:r>
      </w:ins>
      <w:ins w:id="1376" w:author="◉‿◉" w:date="2020-04-06T13:06:00Z">
        <w:r>
          <w:rPr>
            <w:rFonts w:hint="default"/>
            <w:lang w:val="en-US" w:eastAsia="zh-CN"/>
            <w:rPrChange w:id="1377" w:author="◉‿◉" w:date="2020-04-06T14:18:00Z">
              <w:rPr>
                <w:rFonts w:hint="eastAsia"/>
                <w:lang w:val="en-US" w:eastAsia="zh-CN"/>
              </w:rPr>
            </w:rPrChange>
          </w:rPr>
          <w:t>66</w:t>
        </w:r>
      </w:ins>
      <w:ins w:id="1378" w:author="◉‿◉" w:date="2020-04-06T13:06:00Z">
        <w:r>
          <w:rPr>
            <w:rFonts w:hint="default"/>
            <w:lang w:val="en-US" w:eastAsia="zh-CN"/>
            <w:rPrChange w:id="1379" w:author="◉‿◉" w:date="2020-04-06T14:18:00Z">
              <w:rPr>
                <w:rFonts w:hint="eastAsia"/>
                <w:lang w:val="en-US" w:eastAsia="zh-CN"/>
              </w:rPr>
            </w:rPrChange>
          </w:rPr>
          <w:t>串口</w:t>
        </w:r>
      </w:ins>
      <w:ins w:id="1380" w:author="◉‿◉" w:date="2020-04-06T13:06:00Z">
        <w:r>
          <w:rPr>
            <w:rFonts w:hint="default"/>
            <w:lang w:val="en-US" w:eastAsia="zh-CN"/>
            <w:rPrChange w:id="1381" w:author="◉‿◉" w:date="2020-04-06T14:18:00Z">
              <w:rPr>
                <w:rFonts w:hint="eastAsia"/>
                <w:lang w:val="en-US" w:eastAsia="zh-CN"/>
              </w:rPr>
            </w:rPrChange>
          </w:rPr>
          <w:t>透传</w:t>
        </w:r>
      </w:ins>
      <w:ins w:id="1382" w:author="◉‿◉" w:date="2020-04-06T13:06:00Z">
        <w:r>
          <w:rPr>
            <w:rFonts w:hint="default"/>
            <w:lang w:val="en-US" w:eastAsia="zh-CN"/>
            <w:rPrChange w:id="1383" w:author="◉‿◉" w:date="2020-04-06T14:18:00Z">
              <w:rPr>
                <w:rFonts w:hint="eastAsia"/>
                <w:lang w:val="en-US" w:eastAsia="zh-CN"/>
              </w:rPr>
            </w:rPrChange>
          </w:rPr>
          <w:t>模式</w:t>
        </w:r>
      </w:ins>
      <w:ins w:id="1384" w:author="◉‿◉" w:date="2020-04-06T13:06:00Z">
        <w:r>
          <w:rPr>
            <w:rFonts w:hint="default"/>
            <w:lang w:val="en-US" w:eastAsia="zh-CN"/>
            <w:rPrChange w:id="1385" w:author="◉‿◉" w:date="2020-04-06T14:18:00Z">
              <w:rPr>
                <w:rFonts w:hint="eastAsia"/>
                <w:lang w:val="en-US" w:eastAsia="zh-CN"/>
              </w:rPr>
            </w:rPrChange>
          </w:rPr>
          <w:t>下，</w:t>
        </w:r>
      </w:ins>
      <w:ins w:id="1386" w:author="◉‿◉" w:date="2020-04-06T13:04:00Z">
        <w:r>
          <w:rPr>
            <w:rFonts w:hint="default"/>
            <w:lang w:val="en-US" w:eastAsia="zh-CN"/>
            <w:rPrChange w:id="1387" w:author="◉‿◉" w:date="2020-04-06T14:18:00Z">
              <w:rPr>
                <w:rFonts w:hint="eastAsia"/>
                <w:lang w:val="en-US" w:eastAsia="zh-CN"/>
              </w:rPr>
            </w:rPrChange>
          </w:rPr>
          <w:t>将</w:t>
        </w:r>
      </w:ins>
      <w:ins w:id="1388" w:author="◉‿◉" w:date="2020-04-06T13:05:00Z">
        <w:r>
          <w:rPr>
            <w:rFonts w:hint="default"/>
            <w:lang w:val="en-US" w:eastAsia="zh-CN"/>
            <w:rPrChange w:id="1389" w:author="◉‿◉" w:date="2020-04-06T14:18:00Z">
              <w:rPr>
                <w:rFonts w:hint="eastAsia"/>
                <w:lang w:val="en-US" w:eastAsia="zh-CN"/>
              </w:rPr>
            </w:rPrChange>
          </w:rPr>
          <w:t>终端的</w:t>
        </w:r>
      </w:ins>
      <w:ins w:id="1390" w:author="◉‿◉" w:date="2020-04-06T13:05:00Z">
        <w:r>
          <w:rPr>
            <w:rFonts w:hint="default"/>
            <w:lang w:val="en-US" w:eastAsia="zh-CN"/>
            <w:rPrChange w:id="1391" w:author="◉‿◉" w:date="2020-04-06T14:18:00Z">
              <w:rPr>
                <w:rFonts w:hint="eastAsia"/>
                <w:lang w:val="en-US" w:eastAsia="zh-CN"/>
              </w:rPr>
            </w:rPrChange>
          </w:rPr>
          <w:t>信息</w:t>
        </w:r>
      </w:ins>
      <w:ins w:id="1392" w:author="◉‿◉" w:date="2020-04-06T13:05:00Z">
        <w:r>
          <w:rPr>
            <w:rFonts w:hint="default"/>
            <w:lang w:val="en-US" w:eastAsia="zh-CN"/>
            <w:rPrChange w:id="1393" w:author="◉‿◉" w:date="2020-04-06T14:18:00Z">
              <w:rPr>
                <w:rFonts w:hint="eastAsia"/>
                <w:lang w:val="en-US" w:eastAsia="zh-CN"/>
              </w:rPr>
            </w:rPrChange>
          </w:rPr>
          <w:t>传输</w:t>
        </w:r>
      </w:ins>
      <w:ins w:id="1394" w:author="◉‿◉" w:date="2020-04-06T13:05:00Z">
        <w:r>
          <w:rPr>
            <w:rFonts w:hint="default"/>
            <w:lang w:val="en-US" w:eastAsia="zh-CN"/>
            <w:rPrChange w:id="1395" w:author="◉‿◉" w:date="2020-04-06T14:18:00Z">
              <w:rPr>
                <w:rFonts w:hint="eastAsia"/>
                <w:lang w:val="en-US" w:eastAsia="zh-CN"/>
              </w:rPr>
            </w:rPrChange>
          </w:rPr>
          <w:t>到</w:t>
        </w:r>
      </w:ins>
      <w:ins w:id="1396" w:author="◉‿◉" w:date="2020-04-06T13:05:00Z">
        <w:r>
          <w:rPr>
            <w:rFonts w:hint="default"/>
            <w:lang w:val="en-US" w:eastAsia="zh-CN"/>
            <w:rPrChange w:id="1397" w:author="◉‿◉" w:date="2020-04-06T14:18:00Z">
              <w:rPr>
                <w:rFonts w:hint="eastAsia"/>
                <w:lang w:val="en-US" w:eastAsia="zh-CN"/>
              </w:rPr>
            </w:rPrChange>
          </w:rPr>
          <w:t>云</w:t>
        </w:r>
      </w:ins>
      <w:ins w:id="1398" w:author="◉‿◉" w:date="2020-04-06T13:05:00Z">
        <w:r>
          <w:rPr>
            <w:rFonts w:hint="default"/>
            <w:lang w:val="en-US" w:eastAsia="zh-CN"/>
            <w:rPrChange w:id="1399" w:author="◉‿◉" w:date="2020-04-06T14:18:00Z">
              <w:rPr>
                <w:rFonts w:hint="eastAsia"/>
                <w:lang w:val="en-US" w:eastAsia="zh-CN"/>
              </w:rPr>
            </w:rPrChange>
          </w:rPr>
          <w:t>服务器</w:t>
        </w:r>
      </w:ins>
      <w:ins w:id="1400" w:author="◉‿◉ [2]" w:date="2020-04-20T20:27:06Z">
        <w:r>
          <w:rPr>
            <w:rFonts w:hint="eastAsia"/>
            <w:lang w:val="en-US" w:eastAsia="zh-CN"/>
          </w:rPr>
          <w:t>。</w:t>
        </w:r>
      </w:ins>
    </w:p>
    <w:p>
      <w:pPr>
        <w:pStyle w:val="6"/>
        <w:spacing w:after="240" w:afterAutospacing="0"/>
        <w:rPr>
          <w:rFonts w:hint="eastAsia"/>
          <w:lang w:val="en-US" w:eastAsia="zh-CN"/>
        </w:rPr>
      </w:pPr>
      <w:ins w:id="1401" w:author="◉‿◉" w:date="2020-04-06T13:16:00Z">
        <w:r>
          <w:rPr>
            <w:rFonts w:hint="default"/>
            <w:lang w:val="en-US" w:eastAsia="zh-CN"/>
            <w:rPrChange w:id="1402" w:author="◉‿◉" w:date="2020-04-06T14:18:00Z">
              <w:rPr>
                <w:rFonts w:hint="eastAsia"/>
                <w:lang w:val="en-US" w:eastAsia="zh-CN"/>
              </w:rPr>
            </w:rPrChange>
          </w:rPr>
          <w:t>窗帘</w:t>
        </w:r>
      </w:ins>
      <w:ins w:id="1403" w:author="◉‿◉" w:date="2020-04-06T13:16:00Z">
        <w:r>
          <w:rPr>
            <w:rFonts w:hint="default"/>
            <w:lang w:val="en-US" w:eastAsia="zh-CN"/>
            <w:rPrChange w:id="1404" w:author="◉‿◉" w:date="2020-04-06T14:18:00Z">
              <w:rPr>
                <w:rFonts w:hint="eastAsia"/>
                <w:lang w:val="en-US" w:eastAsia="zh-CN"/>
              </w:rPr>
            </w:rPrChange>
          </w:rPr>
          <w:t>控制</w:t>
        </w:r>
      </w:ins>
      <w:ins w:id="1405" w:author="◉‿◉" w:date="2020-04-06T13:16:00Z">
        <w:r>
          <w:rPr>
            <w:rFonts w:hint="default"/>
            <w:lang w:val="en-US" w:eastAsia="zh-CN"/>
            <w:rPrChange w:id="1406" w:author="◉‿◉" w:date="2020-04-06T14:18:00Z">
              <w:rPr>
                <w:rFonts w:hint="eastAsia"/>
                <w:lang w:val="en-US" w:eastAsia="zh-CN"/>
              </w:rPr>
            </w:rPrChange>
          </w:rPr>
          <w:t>模</w:t>
        </w:r>
      </w:ins>
      <w:ins w:id="1407" w:author="◉‿◉" w:date="2020-04-06T13:16:00Z">
        <w:r>
          <w:rPr>
            <w:rFonts w:hint="default"/>
            <w:lang w:val="en-US" w:eastAsia="zh-CN"/>
            <w:rPrChange w:id="1408" w:author="◉‿◉" w:date="2020-04-06T14:18:00Z">
              <w:rPr>
                <w:rFonts w:hint="eastAsia"/>
                <w:lang w:val="en-US" w:eastAsia="zh-CN"/>
              </w:rPr>
            </w:rPrChange>
          </w:rPr>
          <w:t>块</w:t>
        </w:r>
      </w:ins>
      <w:ins w:id="1409" w:author="◉‿◉" w:date="2020-04-06T13:17:00Z">
        <w:r>
          <w:rPr>
            <w:rFonts w:hint="default"/>
            <w:lang w:val="en-US" w:eastAsia="zh-CN"/>
            <w:rPrChange w:id="1410" w:author="◉‿◉" w:date="2020-04-06T14:18:00Z">
              <w:rPr>
                <w:rFonts w:hint="eastAsia"/>
                <w:lang w:val="en-US" w:eastAsia="zh-CN"/>
              </w:rPr>
            </w:rPrChange>
          </w:rPr>
          <w:t>分为</w:t>
        </w:r>
      </w:ins>
      <w:ins w:id="1411" w:author="◉‿◉" w:date="2020-04-06T13:17:00Z">
        <w:r>
          <w:rPr>
            <w:rFonts w:hint="default"/>
            <w:lang w:val="en-US" w:eastAsia="zh-CN"/>
            <w:rPrChange w:id="1412" w:author="◉‿◉" w:date="2020-04-06T14:18:00Z">
              <w:rPr>
                <w:rFonts w:hint="eastAsia"/>
                <w:lang w:val="en-US" w:eastAsia="zh-CN"/>
              </w:rPr>
            </w:rPrChange>
          </w:rPr>
          <w:t>了</w:t>
        </w:r>
      </w:ins>
      <w:ins w:id="1413" w:author="◉‿◉" w:date="2020-04-06T13:17:00Z">
        <w:r>
          <w:rPr>
            <w:rFonts w:hint="default"/>
            <w:lang w:val="en-US" w:eastAsia="zh-CN"/>
            <w:rPrChange w:id="1414" w:author="◉‿◉" w:date="2020-04-06T14:18:00Z">
              <w:rPr>
                <w:rFonts w:hint="eastAsia"/>
                <w:lang w:val="en-US" w:eastAsia="zh-CN"/>
              </w:rPr>
            </w:rPrChange>
          </w:rPr>
          <w:t>两种</w:t>
        </w:r>
      </w:ins>
      <w:ins w:id="1415" w:author="◉‿◉" w:date="2020-04-06T13:17:00Z">
        <w:r>
          <w:rPr>
            <w:rFonts w:hint="default"/>
            <w:lang w:val="en-US" w:eastAsia="zh-CN"/>
            <w:rPrChange w:id="1416" w:author="◉‿◉" w:date="2020-04-06T14:18:00Z">
              <w:rPr>
                <w:rFonts w:hint="eastAsia"/>
                <w:lang w:val="en-US" w:eastAsia="zh-CN"/>
              </w:rPr>
            </w:rPrChange>
          </w:rPr>
          <w:t>模式，</w:t>
        </w:r>
      </w:ins>
      <w:ins w:id="1417" w:author="◉‿◉" w:date="2020-04-06T13:17:00Z">
        <w:r>
          <w:rPr>
            <w:rFonts w:hint="default"/>
            <w:lang w:val="en-US" w:eastAsia="zh-CN"/>
            <w:rPrChange w:id="1418" w:author="◉‿◉" w:date="2020-04-06T14:18:00Z">
              <w:rPr>
                <w:rFonts w:hint="eastAsia"/>
                <w:lang w:val="en-US" w:eastAsia="zh-CN"/>
              </w:rPr>
            </w:rPrChange>
          </w:rPr>
          <w:t>分别是</w:t>
        </w:r>
      </w:ins>
      <w:ins w:id="1419" w:author="◉‿◉" w:date="2020-04-06T13:17:00Z">
        <w:r>
          <w:rPr>
            <w:rFonts w:hint="default"/>
            <w:lang w:val="en-US" w:eastAsia="zh-CN"/>
            <w:rPrChange w:id="1420" w:author="◉‿◉" w:date="2020-04-06T14:18:00Z">
              <w:rPr>
                <w:rFonts w:hint="eastAsia"/>
                <w:lang w:val="en-US" w:eastAsia="zh-CN"/>
              </w:rPr>
            </w:rPrChange>
          </w:rPr>
          <w:t>智能</w:t>
        </w:r>
      </w:ins>
      <w:ins w:id="1421" w:author="◉‿◉" w:date="2020-04-06T13:17:00Z">
        <w:r>
          <w:rPr>
            <w:rFonts w:hint="default"/>
            <w:lang w:val="en-US" w:eastAsia="zh-CN"/>
            <w:rPrChange w:id="1422" w:author="◉‿◉" w:date="2020-04-06T14:18:00Z">
              <w:rPr>
                <w:rFonts w:hint="eastAsia"/>
                <w:lang w:val="en-US" w:eastAsia="zh-CN"/>
              </w:rPr>
            </w:rPrChange>
          </w:rPr>
          <w:t>模式</w:t>
        </w:r>
      </w:ins>
      <w:ins w:id="1423" w:author="◉‿◉" w:date="2020-04-06T13:17:00Z">
        <w:r>
          <w:rPr>
            <w:rFonts w:hint="default"/>
            <w:lang w:val="en-US" w:eastAsia="zh-CN"/>
            <w:rPrChange w:id="1424" w:author="◉‿◉" w:date="2020-04-06T14:18:00Z">
              <w:rPr>
                <w:rFonts w:hint="eastAsia"/>
                <w:lang w:val="en-US" w:eastAsia="zh-CN"/>
              </w:rPr>
            </w:rPrChange>
          </w:rPr>
          <w:t>与</w:t>
        </w:r>
      </w:ins>
      <w:ins w:id="1425" w:author="◉‿◉" w:date="2020-04-06T13:17:00Z">
        <w:r>
          <w:rPr>
            <w:rFonts w:hint="default"/>
            <w:lang w:val="en-US" w:eastAsia="zh-CN"/>
            <w:rPrChange w:id="1426" w:author="◉‿◉" w:date="2020-04-06T14:18:00Z">
              <w:rPr>
                <w:rFonts w:hint="eastAsia"/>
                <w:lang w:val="en-US" w:eastAsia="zh-CN"/>
              </w:rPr>
            </w:rPrChange>
          </w:rPr>
          <w:t>手动</w:t>
        </w:r>
      </w:ins>
      <w:ins w:id="1427" w:author="◉‿◉" w:date="2020-04-06T13:17:00Z">
        <w:r>
          <w:rPr>
            <w:rFonts w:hint="default"/>
            <w:lang w:val="en-US" w:eastAsia="zh-CN"/>
            <w:rPrChange w:id="1428" w:author="◉‿◉" w:date="2020-04-06T14:18:00Z">
              <w:rPr>
                <w:rFonts w:hint="eastAsia"/>
                <w:lang w:val="en-US" w:eastAsia="zh-CN"/>
              </w:rPr>
            </w:rPrChange>
          </w:rPr>
          <w:t>模式</w:t>
        </w:r>
      </w:ins>
      <w:ins w:id="1429" w:author="◉‿◉" w:date="2020-04-06T13:17:00Z">
        <w:r>
          <w:rPr>
            <w:rFonts w:hint="default"/>
            <w:lang w:val="en-US" w:eastAsia="zh-CN"/>
            <w:rPrChange w:id="1430" w:author="◉‿◉" w:date="2020-04-06T14:18:00Z">
              <w:rPr>
                <w:rFonts w:hint="eastAsia"/>
                <w:lang w:val="en-US" w:eastAsia="zh-CN"/>
              </w:rPr>
            </w:rPrChange>
          </w:rPr>
          <w:t>。</w:t>
        </w:r>
      </w:ins>
      <w:ins w:id="1431" w:author="◉‿◉" w:date="2020-04-06T13:17:00Z">
        <w:r>
          <w:rPr>
            <w:rFonts w:hint="default"/>
            <w:lang w:val="en-US" w:eastAsia="zh-CN"/>
            <w:rPrChange w:id="1432" w:author="◉‿◉" w:date="2020-04-06T14:18:00Z">
              <w:rPr>
                <w:rFonts w:hint="eastAsia"/>
                <w:lang w:val="en-US" w:eastAsia="zh-CN"/>
              </w:rPr>
            </w:rPrChange>
          </w:rPr>
          <w:t>在</w:t>
        </w:r>
      </w:ins>
      <w:ins w:id="1433" w:author="◉‿◉" w:date="2020-04-06T13:17:00Z">
        <w:r>
          <w:rPr>
            <w:rFonts w:hint="default"/>
            <w:lang w:val="en-US" w:eastAsia="zh-CN"/>
            <w:rPrChange w:id="1434" w:author="◉‿◉" w:date="2020-04-06T14:18:00Z">
              <w:rPr>
                <w:rFonts w:hint="eastAsia"/>
                <w:lang w:val="en-US" w:eastAsia="zh-CN"/>
              </w:rPr>
            </w:rPrChange>
          </w:rPr>
          <w:t>智能</w:t>
        </w:r>
      </w:ins>
      <w:ins w:id="1435" w:author="◉‿◉" w:date="2020-04-06T13:17:00Z">
        <w:r>
          <w:rPr>
            <w:rFonts w:hint="default"/>
            <w:lang w:val="en-US" w:eastAsia="zh-CN"/>
            <w:rPrChange w:id="1436" w:author="◉‿◉" w:date="2020-04-06T14:18:00Z">
              <w:rPr>
                <w:rFonts w:hint="eastAsia"/>
                <w:lang w:val="en-US" w:eastAsia="zh-CN"/>
              </w:rPr>
            </w:rPrChange>
          </w:rPr>
          <w:t>模式</w:t>
        </w:r>
      </w:ins>
      <w:ins w:id="1437" w:author="◉‿◉" w:date="2020-04-06T13:17:00Z">
        <w:r>
          <w:rPr>
            <w:rFonts w:hint="default"/>
            <w:lang w:val="en-US" w:eastAsia="zh-CN"/>
            <w:rPrChange w:id="1438" w:author="◉‿◉" w:date="2020-04-06T14:18:00Z">
              <w:rPr>
                <w:rFonts w:hint="eastAsia"/>
                <w:lang w:val="en-US" w:eastAsia="zh-CN"/>
              </w:rPr>
            </w:rPrChange>
          </w:rPr>
          <w:t>下</w:t>
        </w:r>
      </w:ins>
      <w:ins w:id="1439" w:author="◉‿◉" w:date="2020-04-06T13:17:00Z">
        <w:r>
          <w:rPr>
            <w:rFonts w:hint="default"/>
            <w:lang w:val="en-US" w:eastAsia="zh-CN"/>
            <w:rPrChange w:id="1440" w:author="◉‿◉" w:date="2020-04-06T14:18:00Z">
              <w:rPr>
                <w:rFonts w:hint="eastAsia"/>
                <w:lang w:val="en-US" w:eastAsia="zh-CN"/>
              </w:rPr>
            </w:rPrChange>
          </w:rPr>
          <w:t>，</w:t>
        </w:r>
      </w:ins>
      <w:ins w:id="1441" w:author="◉‿◉" w:date="2020-04-06T13:17:00Z">
        <w:r>
          <w:rPr>
            <w:rFonts w:hint="default"/>
            <w:lang w:val="en-US" w:eastAsia="zh-CN"/>
            <w:rPrChange w:id="1442" w:author="◉‿◉" w:date="2020-04-06T14:18:00Z">
              <w:rPr>
                <w:rFonts w:hint="eastAsia"/>
                <w:lang w:val="en-US" w:eastAsia="zh-CN"/>
              </w:rPr>
            </w:rPrChange>
          </w:rPr>
          <w:t>系统</w:t>
        </w:r>
      </w:ins>
      <w:ins w:id="1443" w:author="◉‿◉" w:date="2020-04-06T13:29:00Z">
        <w:r>
          <w:rPr>
            <w:rFonts w:hint="default"/>
            <w:lang w:val="en-US" w:eastAsia="zh-CN"/>
            <w:rPrChange w:id="1444" w:author="◉‿◉" w:date="2020-04-06T14:18:00Z">
              <w:rPr>
                <w:rFonts w:hint="eastAsia"/>
                <w:lang w:val="en-US" w:eastAsia="zh-CN"/>
              </w:rPr>
            </w:rPrChange>
          </w:rPr>
          <w:t>根据</w:t>
        </w:r>
      </w:ins>
      <w:ins w:id="1445" w:author="◉‿◉" w:date="2020-04-06T13:29:00Z">
        <w:r>
          <w:rPr>
            <w:rFonts w:hint="default"/>
            <w:lang w:val="en-US" w:eastAsia="zh-CN"/>
            <w:rPrChange w:id="1446" w:author="◉‿◉" w:date="2020-04-06T14:18:00Z">
              <w:rPr>
                <w:rFonts w:hint="eastAsia"/>
                <w:lang w:val="en-US" w:eastAsia="zh-CN"/>
              </w:rPr>
            </w:rPrChange>
          </w:rPr>
          <w:t>光敏</w:t>
        </w:r>
      </w:ins>
      <w:ins w:id="1447" w:author="◉‿◉" w:date="2020-04-06T13:30:00Z">
        <w:r>
          <w:rPr>
            <w:rFonts w:hint="default"/>
            <w:lang w:val="en-US" w:eastAsia="zh-CN"/>
            <w:rPrChange w:id="1448" w:author="◉‿◉" w:date="2020-04-06T14:18:00Z">
              <w:rPr>
                <w:rFonts w:hint="eastAsia"/>
                <w:lang w:val="en-US" w:eastAsia="zh-CN"/>
              </w:rPr>
            </w:rPrChange>
          </w:rPr>
          <w:t>传感器</w:t>
        </w:r>
      </w:ins>
      <w:ins w:id="1449" w:author="◉‿◉" w:date="2020-04-06T13:30:00Z">
        <w:r>
          <w:rPr>
            <w:rFonts w:hint="default"/>
            <w:lang w:val="en-US" w:eastAsia="zh-CN"/>
            <w:rPrChange w:id="1450" w:author="◉‿◉" w:date="2020-04-06T14:18:00Z">
              <w:rPr>
                <w:rFonts w:hint="eastAsia"/>
                <w:lang w:val="en-US" w:eastAsia="zh-CN"/>
              </w:rPr>
            </w:rPrChange>
          </w:rPr>
          <w:t>的</w:t>
        </w:r>
      </w:ins>
      <w:ins w:id="1451" w:author="◉‿◉" w:date="2020-04-06T13:30:00Z">
        <w:r>
          <w:rPr>
            <w:rFonts w:hint="default"/>
            <w:lang w:val="en-US" w:eastAsia="zh-CN"/>
            <w:rPrChange w:id="1452" w:author="◉‿◉" w:date="2020-04-06T14:18:00Z">
              <w:rPr>
                <w:rFonts w:hint="eastAsia"/>
                <w:lang w:val="en-US" w:eastAsia="zh-CN"/>
              </w:rPr>
            </w:rPrChange>
          </w:rPr>
          <w:t>采集</w:t>
        </w:r>
      </w:ins>
      <w:ins w:id="1453" w:author="◉‿◉" w:date="2020-04-06T13:30:00Z">
        <w:r>
          <w:rPr>
            <w:rFonts w:hint="default"/>
            <w:lang w:val="en-US" w:eastAsia="zh-CN"/>
            <w:rPrChange w:id="1454" w:author="◉‿◉" w:date="2020-04-06T14:18:00Z">
              <w:rPr>
                <w:rFonts w:hint="eastAsia"/>
                <w:lang w:val="en-US" w:eastAsia="zh-CN"/>
              </w:rPr>
            </w:rPrChange>
          </w:rPr>
          <w:t>的</w:t>
        </w:r>
      </w:ins>
      <w:ins w:id="1455" w:author="◉‿◉" w:date="2020-04-06T13:30:00Z">
        <w:r>
          <w:rPr>
            <w:rFonts w:hint="default"/>
            <w:lang w:val="en-US" w:eastAsia="zh-CN"/>
            <w:rPrChange w:id="1456" w:author="◉‿◉" w:date="2020-04-06T14:18:00Z">
              <w:rPr>
                <w:rFonts w:hint="eastAsia"/>
                <w:lang w:val="en-US" w:eastAsia="zh-CN"/>
              </w:rPr>
            </w:rPrChange>
          </w:rPr>
          <w:t>数据</w:t>
        </w:r>
      </w:ins>
      <w:ins w:id="1457" w:author="◉‿◉" w:date="2020-04-06T13:30:00Z">
        <w:r>
          <w:rPr>
            <w:rFonts w:hint="default"/>
            <w:lang w:val="en-US" w:eastAsia="zh-CN"/>
            <w:rPrChange w:id="1458" w:author="◉‿◉" w:date="2020-04-06T14:18:00Z">
              <w:rPr>
                <w:rFonts w:hint="eastAsia"/>
                <w:lang w:val="en-US" w:eastAsia="zh-CN"/>
              </w:rPr>
            </w:rPrChange>
          </w:rPr>
          <w:t>及</w:t>
        </w:r>
      </w:ins>
      <w:ins w:id="1459" w:author="◉‿◉" w:date="2020-04-06T13:30:00Z">
        <w:r>
          <w:rPr>
            <w:rFonts w:hint="default"/>
            <w:lang w:val="en-US" w:eastAsia="zh-CN"/>
            <w:rPrChange w:id="1460" w:author="◉‿◉" w:date="2020-04-06T14:18:00Z">
              <w:rPr>
                <w:rFonts w:hint="eastAsia"/>
                <w:lang w:val="en-US" w:eastAsia="zh-CN"/>
              </w:rPr>
            </w:rPrChange>
          </w:rPr>
          <w:t>用户</w:t>
        </w:r>
      </w:ins>
      <w:ins w:id="1461" w:author="◉‿◉" w:date="2020-04-06T13:30:00Z">
        <w:r>
          <w:rPr>
            <w:rFonts w:hint="default"/>
            <w:lang w:val="en-US" w:eastAsia="zh-CN"/>
            <w:rPrChange w:id="1462" w:author="◉‿◉" w:date="2020-04-06T14:18:00Z">
              <w:rPr>
                <w:rFonts w:hint="eastAsia"/>
                <w:lang w:val="en-US" w:eastAsia="zh-CN"/>
              </w:rPr>
            </w:rPrChange>
          </w:rPr>
          <w:t>设置</w:t>
        </w:r>
      </w:ins>
      <w:ins w:id="1463" w:author="◉‿◉" w:date="2020-04-06T13:30:00Z">
        <w:r>
          <w:rPr>
            <w:rFonts w:hint="default"/>
            <w:lang w:val="en-US" w:eastAsia="zh-CN"/>
            <w:rPrChange w:id="1464" w:author="◉‿◉" w:date="2020-04-06T14:18:00Z">
              <w:rPr>
                <w:rFonts w:hint="eastAsia"/>
                <w:lang w:val="en-US" w:eastAsia="zh-CN"/>
              </w:rPr>
            </w:rPrChange>
          </w:rPr>
          <w:t>的</w:t>
        </w:r>
      </w:ins>
      <w:ins w:id="1465" w:author="◉‿◉" w:date="2020-04-06T13:30:00Z">
        <w:r>
          <w:rPr>
            <w:rFonts w:hint="default"/>
            <w:lang w:val="en-US" w:eastAsia="zh-CN"/>
            <w:rPrChange w:id="1466" w:author="◉‿◉" w:date="2020-04-06T14:18:00Z">
              <w:rPr>
                <w:rFonts w:hint="eastAsia"/>
                <w:lang w:val="en-US" w:eastAsia="zh-CN"/>
              </w:rPr>
            </w:rPrChange>
          </w:rPr>
          <w:t>阈值</w:t>
        </w:r>
      </w:ins>
      <w:ins w:id="1467" w:author="◉‿◉" w:date="2020-04-06T13:30:00Z">
        <w:r>
          <w:rPr>
            <w:rFonts w:hint="default"/>
            <w:lang w:val="en-US" w:eastAsia="zh-CN"/>
            <w:rPrChange w:id="1468" w:author="◉‿◉" w:date="2020-04-06T14:18:00Z">
              <w:rPr>
                <w:rFonts w:hint="eastAsia"/>
                <w:lang w:val="en-US" w:eastAsia="zh-CN"/>
              </w:rPr>
            </w:rPrChange>
          </w:rPr>
          <w:t>，</w:t>
        </w:r>
      </w:ins>
      <w:ins w:id="1469" w:author="◉‿◉" w:date="2020-04-06T14:04:00Z">
        <w:r>
          <w:rPr>
            <w:rFonts w:hint="default"/>
            <w:lang w:val="en-US" w:eastAsia="zh-CN"/>
            <w:rPrChange w:id="1470" w:author="◉‿◉" w:date="2020-04-06T14:18:00Z">
              <w:rPr>
                <w:rFonts w:hint="eastAsia"/>
                <w:lang w:val="en-US" w:eastAsia="zh-CN"/>
              </w:rPr>
            </w:rPrChange>
          </w:rPr>
          <w:t>通过</w:t>
        </w:r>
      </w:ins>
      <w:ins w:id="1471" w:author="◉‿◉" w:date="2020-04-06T13:30:00Z">
        <w:r>
          <w:rPr>
            <w:rFonts w:hint="default"/>
            <w:lang w:val="en-US" w:eastAsia="zh-CN"/>
            <w:rPrChange w:id="1472" w:author="◉‿◉" w:date="2020-04-06T14:18:00Z">
              <w:rPr>
                <w:rFonts w:hint="eastAsia"/>
                <w:lang w:val="en-US" w:eastAsia="zh-CN"/>
              </w:rPr>
            </w:rPrChange>
          </w:rPr>
          <w:t>L</w:t>
        </w:r>
      </w:ins>
      <w:ins w:id="1473" w:author="◉‿◉" w:date="2020-04-06T13:30:00Z">
        <w:r>
          <w:rPr>
            <w:rFonts w:hint="default"/>
            <w:lang w:val="en-US" w:eastAsia="zh-CN"/>
            <w:rPrChange w:id="1474" w:author="◉‿◉" w:date="2020-04-06T14:18:00Z">
              <w:rPr>
                <w:rFonts w:hint="eastAsia"/>
                <w:lang w:val="en-US" w:eastAsia="zh-CN"/>
              </w:rPr>
            </w:rPrChange>
          </w:rPr>
          <w:t>298</w:t>
        </w:r>
      </w:ins>
      <w:ins w:id="1475" w:author="◉‿◉" w:date="2020-04-06T13:30:00Z">
        <w:r>
          <w:rPr>
            <w:rFonts w:hint="default"/>
            <w:lang w:val="en-US" w:eastAsia="zh-CN"/>
            <w:rPrChange w:id="1476" w:author="◉‿◉" w:date="2020-04-06T14:18:00Z">
              <w:rPr>
                <w:rFonts w:hint="eastAsia"/>
                <w:lang w:val="en-US" w:eastAsia="zh-CN"/>
              </w:rPr>
            </w:rPrChange>
          </w:rPr>
          <w:t>N</w:t>
        </w:r>
      </w:ins>
      <w:ins w:id="1477" w:author="◉‿◉" w:date="2020-04-06T13:32:00Z">
        <w:r>
          <w:rPr>
            <w:rFonts w:hint="default"/>
            <w:lang w:val="en-US" w:eastAsia="zh-CN"/>
            <w:rPrChange w:id="1478" w:author="◉‿◉" w:date="2020-04-06T14:18:00Z">
              <w:rPr>
                <w:rFonts w:hint="eastAsia"/>
                <w:lang w:val="en-US" w:eastAsia="zh-CN"/>
              </w:rPr>
            </w:rPrChange>
          </w:rPr>
          <w:t>模块</w:t>
        </w:r>
      </w:ins>
      <w:ins w:id="1479" w:author="◉‿◉" w:date="2020-04-06T13:33:00Z">
        <w:r>
          <w:rPr>
            <w:rFonts w:hint="default"/>
            <w:lang w:val="en-US" w:eastAsia="zh-CN"/>
            <w:rPrChange w:id="1480" w:author="◉‿◉" w:date="2020-04-06T14:18:00Z">
              <w:rPr>
                <w:rFonts w:hint="eastAsia"/>
                <w:lang w:val="en-US" w:eastAsia="zh-CN"/>
              </w:rPr>
            </w:rPrChange>
          </w:rPr>
          <w:t>带动</w:t>
        </w:r>
      </w:ins>
      <w:ins w:id="1481" w:author="◉‿◉" w:date="2020-04-06T13:33:00Z">
        <w:r>
          <w:rPr>
            <w:rFonts w:hint="default"/>
            <w:lang w:val="en-US" w:eastAsia="zh-CN"/>
            <w:rPrChange w:id="1482" w:author="◉‿◉" w:date="2020-04-06T14:18:00Z">
              <w:rPr>
                <w:rFonts w:hint="eastAsia"/>
                <w:lang w:val="en-US" w:eastAsia="zh-CN"/>
              </w:rPr>
            </w:rPrChange>
          </w:rPr>
          <w:t>电机</w:t>
        </w:r>
      </w:ins>
      <w:ins w:id="1483" w:author="◉‿◉" w:date="2020-04-06T13:33:00Z">
        <w:r>
          <w:rPr>
            <w:rFonts w:hint="default"/>
            <w:lang w:val="en-US" w:eastAsia="zh-CN"/>
            <w:rPrChange w:id="1484" w:author="◉‿◉" w:date="2020-04-06T14:18:00Z">
              <w:rPr>
                <w:rFonts w:hint="eastAsia"/>
                <w:lang w:val="en-US" w:eastAsia="zh-CN"/>
              </w:rPr>
            </w:rPrChange>
          </w:rPr>
          <w:t>正反转</w:t>
        </w:r>
      </w:ins>
      <w:ins w:id="1485" w:author="◉‿◉" w:date="2020-04-06T14:05:00Z">
        <w:r>
          <w:rPr>
            <w:rFonts w:hint="default"/>
            <w:lang w:val="en-US" w:eastAsia="zh-CN"/>
            <w:rPrChange w:id="1486" w:author="◉‿◉" w:date="2020-04-06T14:18:00Z">
              <w:rPr>
                <w:rFonts w:hint="eastAsia"/>
                <w:lang w:val="en-US" w:eastAsia="zh-CN"/>
              </w:rPr>
            </w:rPrChange>
          </w:rPr>
          <w:t>，</w:t>
        </w:r>
      </w:ins>
      <w:ins w:id="1487" w:author="◉‿◉" w:date="2020-04-06T14:05:00Z">
        <w:r>
          <w:rPr>
            <w:rFonts w:hint="default"/>
            <w:lang w:val="en-US" w:eastAsia="zh-CN"/>
            <w:rPrChange w:id="1488" w:author="◉‿◉" w:date="2020-04-06T14:18:00Z">
              <w:rPr>
                <w:rFonts w:hint="eastAsia"/>
                <w:lang w:val="en-US" w:eastAsia="zh-CN"/>
              </w:rPr>
            </w:rPrChange>
          </w:rPr>
          <w:t>从而</w:t>
        </w:r>
      </w:ins>
      <w:ins w:id="1489" w:author="◉‿◉" w:date="2020-04-06T14:05:00Z">
        <w:r>
          <w:rPr>
            <w:rFonts w:hint="default"/>
            <w:lang w:val="en-US" w:eastAsia="zh-CN"/>
            <w:rPrChange w:id="1490" w:author="◉‿◉" w:date="2020-04-06T14:18:00Z">
              <w:rPr>
                <w:rFonts w:hint="eastAsia"/>
                <w:lang w:val="en-US" w:eastAsia="zh-CN"/>
              </w:rPr>
            </w:rPrChange>
          </w:rPr>
          <w:t>控制</w:t>
        </w:r>
      </w:ins>
      <w:ins w:id="1491" w:author="◉‿◉" w:date="2020-04-06T14:05:00Z">
        <w:r>
          <w:rPr>
            <w:rFonts w:hint="default"/>
            <w:lang w:val="en-US" w:eastAsia="zh-CN"/>
            <w:rPrChange w:id="1492" w:author="◉‿◉" w:date="2020-04-06T14:18:00Z">
              <w:rPr>
                <w:rFonts w:hint="eastAsia"/>
                <w:lang w:val="en-US" w:eastAsia="zh-CN"/>
              </w:rPr>
            </w:rPrChange>
          </w:rPr>
          <w:t>窗帘</w:t>
        </w:r>
      </w:ins>
      <w:ins w:id="1493" w:author="◉‿◉" w:date="2020-04-06T14:05:00Z">
        <w:r>
          <w:rPr>
            <w:rFonts w:hint="default"/>
            <w:lang w:val="en-US" w:eastAsia="zh-CN"/>
            <w:rPrChange w:id="1494" w:author="◉‿◉" w:date="2020-04-06T14:18:00Z">
              <w:rPr>
                <w:rFonts w:hint="eastAsia"/>
                <w:lang w:val="en-US" w:eastAsia="zh-CN"/>
              </w:rPr>
            </w:rPrChange>
          </w:rPr>
          <w:t>开</w:t>
        </w:r>
      </w:ins>
      <w:ins w:id="1495" w:author="◉‿◉" w:date="2020-04-06T14:05:00Z">
        <w:r>
          <w:rPr>
            <w:rFonts w:hint="default"/>
            <w:lang w:val="en-US" w:eastAsia="zh-CN"/>
            <w:rPrChange w:id="1496" w:author="◉‿◉" w:date="2020-04-06T14:18:00Z">
              <w:rPr>
                <w:rFonts w:hint="eastAsia"/>
                <w:lang w:val="en-US" w:eastAsia="zh-CN"/>
              </w:rPr>
            </w:rPrChange>
          </w:rPr>
          <w:t>/</w:t>
        </w:r>
      </w:ins>
      <w:ins w:id="1497" w:author="◉‿◉" w:date="2020-04-06T14:05:00Z">
        <w:r>
          <w:rPr>
            <w:rFonts w:hint="default"/>
            <w:lang w:val="en-US" w:eastAsia="zh-CN"/>
            <w:rPrChange w:id="1498" w:author="◉‿◉" w:date="2020-04-06T14:18:00Z">
              <w:rPr>
                <w:rFonts w:hint="eastAsia"/>
                <w:lang w:val="en-US" w:eastAsia="zh-CN"/>
              </w:rPr>
            </w:rPrChange>
          </w:rPr>
          <w:t>关</w:t>
        </w:r>
      </w:ins>
      <w:ins w:id="1499" w:author="◉‿◉" w:date="2020-04-06T14:05:00Z">
        <w:r>
          <w:rPr>
            <w:rFonts w:hint="default"/>
            <w:lang w:val="en-US" w:eastAsia="zh-CN"/>
            <w:rPrChange w:id="1500" w:author="◉‿◉" w:date="2020-04-06T14:18:00Z">
              <w:rPr>
                <w:rFonts w:hint="eastAsia"/>
                <w:lang w:val="en-US" w:eastAsia="zh-CN"/>
              </w:rPr>
            </w:rPrChange>
          </w:rPr>
          <w:t>。</w:t>
        </w:r>
      </w:ins>
      <w:ins w:id="1501" w:author="◉‿◉" w:date="2020-04-06T14:07:00Z">
        <w:r>
          <w:rPr>
            <w:rFonts w:hint="default"/>
            <w:lang w:val="en-US" w:eastAsia="zh-CN"/>
            <w:rPrChange w:id="1502" w:author="◉‿◉" w:date="2020-04-06T14:18:00Z">
              <w:rPr>
                <w:rFonts w:hint="eastAsia"/>
                <w:lang w:val="en-US" w:eastAsia="zh-CN"/>
              </w:rPr>
            </w:rPrChange>
          </w:rPr>
          <w:t>在</w:t>
        </w:r>
      </w:ins>
      <w:ins w:id="1503" w:author="◉‿◉" w:date="2020-04-06T14:07:00Z">
        <w:r>
          <w:rPr>
            <w:rFonts w:hint="default"/>
            <w:lang w:val="en-US" w:eastAsia="zh-CN"/>
            <w:rPrChange w:id="1504" w:author="◉‿◉" w:date="2020-04-06T14:18:00Z">
              <w:rPr>
                <w:rFonts w:hint="eastAsia"/>
                <w:lang w:val="en-US" w:eastAsia="zh-CN"/>
              </w:rPr>
            </w:rPrChange>
          </w:rPr>
          <w:t>手动</w:t>
        </w:r>
      </w:ins>
      <w:ins w:id="1505" w:author="◉‿◉" w:date="2020-04-06T14:07:00Z">
        <w:r>
          <w:rPr>
            <w:rFonts w:hint="default"/>
            <w:lang w:val="en-US" w:eastAsia="zh-CN"/>
            <w:rPrChange w:id="1506" w:author="◉‿◉" w:date="2020-04-06T14:18:00Z">
              <w:rPr>
                <w:rFonts w:hint="eastAsia"/>
                <w:lang w:val="en-US" w:eastAsia="zh-CN"/>
              </w:rPr>
            </w:rPrChange>
          </w:rPr>
          <w:t>模式</w:t>
        </w:r>
      </w:ins>
      <w:ins w:id="1507" w:author="◉‿◉" w:date="2020-04-06T14:07:00Z">
        <w:r>
          <w:rPr>
            <w:rFonts w:hint="default"/>
            <w:lang w:val="en-US" w:eastAsia="zh-CN"/>
            <w:rPrChange w:id="1508" w:author="◉‿◉" w:date="2020-04-06T14:18:00Z">
              <w:rPr>
                <w:rFonts w:hint="eastAsia"/>
                <w:lang w:val="en-US" w:eastAsia="zh-CN"/>
              </w:rPr>
            </w:rPrChange>
          </w:rPr>
          <w:t>下</w:t>
        </w:r>
      </w:ins>
      <w:ins w:id="1509" w:author="◉‿◉" w:date="2020-04-06T14:07:00Z">
        <w:r>
          <w:rPr>
            <w:rFonts w:hint="default"/>
            <w:lang w:val="en-US" w:eastAsia="zh-CN"/>
            <w:rPrChange w:id="1510" w:author="◉‿◉" w:date="2020-04-06T14:18:00Z">
              <w:rPr>
                <w:rFonts w:hint="eastAsia"/>
                <w:lang w:val="en-US" w:eastAsia="zh-CN"/>
              </w:rPr>
            </w:rPrChange>
          </w:rPr>
          <w:t>，</w:t>
        </w:r>
      </w:ins>
      <w:ins w:id="1511" w:author="◉‿◉" w:date="2020-04-06T14:20:00Z">
        <w:r>
          <w:rPr>
            <w:rFonts w:hint="eastAsia"/>
            <w:lang w:val="en-US" w:eastAsia="zh-CN"/>
          </w:rPr>
          <w:t>具有定时功能</w:t>
        </w:r>
      </w:ins>
      <w:ins w:id="1512" w:author="◉‿◉" w:date="2020-04-06T14:07:00Z">
        <w:r>
          <w:rPr>
            <w:rFonts w:hint="default"/>
            <w:lang w:val="en-US" w:eastAsia="zh-CN"/>
            <w:rPrChange w:id="1513" w:author="◉‿◉" w:date="2020-04-06T14:18:00Z">
              <w:rPr>
                <w:rFonts w:hint="eastAsia"/>
                <w:lang w:val="en-US" w:eastAsia="zh-CN"/>
              </w:rPr>
            </w:rPrChange>
          </w:rPr>
          <w:t>可以</w:t>
        </w:r>
      </w:ins>
      <w:ins w:id="1514" w:author="◉‿◉" w:date="2020-04-06T14:07:00Z">
        <w:r>
          <w:rPr>
            <w:rFonts w:hint="default"/>
            <w:lang w:val="en-US" w:eastAsia="zh-CN"/>
            <w:rPrChange w:id="1515" w:author="◉‿◉" w:date="2020-04-06T14:18:00Z">
              <w:rPr>
                <w:rFonts w:hint="eastAsia"/>
                <w:lang w:val="en-US" w:eastAsia="zh-CN"/>
              </w:rPr>
            </w:rPrChange>
          </w:rPr>
          <w:t>让</w:t>
        </w:r>
      </w:ins>
      <w:ins w:id="1516" w:author="◉‿◉" w:date="2020-04-06T14:07:00Z">
        <w:r>
          <w:rPr>
            <w:rFonts w:hint="default"/>
            <w:lang w:val="en-US" w:eastAsia="zh-CN"/>
            <w:rPrChange w:id="1517" w:author="◉‿◉" w:date="2020-04-06T14:18:00Z">
              <w:rPr>
                <w:rFonts w:hint="eastAsia"/>
                <w:lang w:val="en-US" w:eastAsia="zh-CN"/>
              </w:rPr>
            </w:rPrChange>
          </w:rPr>
          <w:t>窗帘</w:t>
        </w:r>
      </w:ins>
      <w:ins w:id="1518" w:author="◉‿◉" w:date="2020-04-06T14:07:00Z">
        <w:r>
          <w:rPr>
            <w:rFonts w:hint="default"/>
            <w:lang w:val="en-US" w:eastAsia="zh-CN"/>
            <w:rPrChange w:id="1519" w:author="◉‿◉" w:date="2020-04-06T14:18:00Z">
              <w:rPr>
                <w:rFonts w:hint="eastAsia"/>
                <w:lang w:val="en-US" w:eastAsia="zh-CN"/>
              </w:rPr>
            </w:rPrChange>
          </w:rPr>
          <w:t>在</w:t>
        </w:r>
      </w:ins>
      <w:ins w:id="1520" w:author="◉‿◉" w:date="2020-04-06T14:07:00Z">
        <w:r>
          <w:rPr>
            <w:rFonts w:hint="default"/>
            <w:lang w:val="en-US" w:eastAsia="zh-CN"/>
            <w:rPrChange w:id="1521" w:author="◉‿◉" w:date="2020-04-06T14:18:00Z">
              <w:rPr>
                <w:rFonts w:hint="eastAsia"/>
                <w:lang w:val="en-US" w:eastAsia="zh-CN"/>
              </w:rPr>
            </w:rPrChange>
          </w:rPr>
          <w:t>某个</w:t>
        </w:r>
      </w:ins>
      <w:ins w:id="1522" w:author="◉‿◉" w:date="2020-04-06T14:07:00Z">
        <w:r>
          <w:rPr>
            <w:rFonts w:hint="default"/>
            <w:lang w:val="en-US" w:eastAsia="zh-CN"/>
            <w:rPrChange w:id="1523" w:author="◉‿◉" w:date="2020-04-06T14:18:00Z">
              <w:rPr>
                <w:rFonts w:hint="eastAsia"/>
                <w:lang w:val="en-US" w:eastAsia="zh-CN"/>
              </w:rPr>
            </w:rPrChange>
          </w:rPr>
          <w:t>时间</w:t>
        </w:r>
      </w:ins>
      <w:ins w:id="1524" w:author="◉‿◉" w:date="2020-04-06T14:07:00Z">
        <w:r>
          <w:rPr>
            <w:rFonts w:hint="default"/>
            <w:lang w:val="en-US" w:eastAsia="zh-CN"/>
            <w:rPrChange w:id="1525" w:author="◉‿◉" w:date="2020-04-06T14:18:00Z">
              <w:rPr>
                <w:rFonts w:hint="eastAsia"/>
                <w:lang w:val="en-US" w:eastAsia="zh-CN"/>
              </w:rPr>
            </w:rPrChange>
          </w:rPr>
          <w:t>点</w:t>
        </w:r>
      </w:ins>
      <w:ins w:id="1526" w:author="◉‿◉" w:date="2020-04-06T14:07:00Z">
        <w:r>
          <w:rPr>
            <w:rFonts w:hint="default"/>
            <w:lang w:val="en-US" w:eastAsia="zh-CN"/>
            <w:rPrChange w:id="1527" w:author="◉‿◉" w:date="2020-04-06T14:18:00Z">
              <w:rPr>
                <w:rFonts w:hint="eastAsia"/>
                <w:lang w:val="en-US" w:eastAsia="zh-CN"/>
              </w:rPr>
            </w:rPrChange>
          </w:rPr>
          <w:t>开</w:t>
        </w:r>
      </w:ins>
      <w:ins w:id="1528" w:author="◉‿◉" w:date="2020-04-06T14:07:00Z">
        <w:r>
          <w:rPr>
            <w:rFonts w:hint="default"/>
            <w:lang w:val="en-US" w:eastAsia="zh-CN"/>
            <w:rPrChange w:id="1529" w:author="◉‿◉" w:date="2020-04-06T14:18:00Z">
              <w:rPr>
                <w:rFonts w:hint="eastAsia"/>
                <w:lang w:val="en-US" w:eastAsia="zh-CN"/>
              </w:rPr>
            </w:rPrChange>
          </w:rPr>
          <w:t>或者</w:t>
        </w:r>
      </w:ins>
      <w:ins w:id="1530" w:author="◉‿◉" w:date="2020-04-06T14:07:00Z">
        <w:r>
          <w:rPr>
            <w:rFonts w:hint="default"/>
            <w:lang w:val="en-US" w:eastAsia="zh-CN"/>
            <w:rPrChange w:id="1531" w:author="◉‿◉" w:date="2020-04-06T14:18:00Z">
              <w:rPr>
                <w:rFonts w:hint="eastAsia"/>
                <w:lang w:val="en-US" w:eastAsia="zh-CN"/>
              </w:rPr>
            </w:rPrChange>
          </w:rPr>
          <w:t>关</w:t>
        </w:r>
      </w:ins>
      <w:ins w:id="1532" w:author="◉‿◉" w:date="2020-04-06T14:08:00Z">
        <w:r>
          <w:rPr>
            <w:rFonts w:hint="default"/>
            <w:lang w:val="en-US" w:eastAsia="zh-CN"/>
            <w:rPrChange w:id="1533" w:author="◉‿◉" w:date="2020-04-06T14:18:00Z">
              <w:rPr>
                <w:rFonts w:hint="eastAsia"/>
                <w:lang w:val="en-US" w:eastAsia="zh-CN"/>
              </w:rPr>
            </w:rPrChange>
          </w:rPr>
          <w:t>，</w:t>
        </w:r>
      </w:ins>
      <w:ins w:id="1534" w:author="◉‿◉" w:date="2020-04-06T14:09:00Z">
        <w:r>
          <w:rPr>
            <w:rFonts w:hint="default"/>
            <w:lang w:val="en-US" w:eastAsia="zh-CN"/>
            <w:rPrChange w:id="1535" w:author="◉‿◉" w:date="2020-04-06T14:18:00Z">
              <w:rPr>
                <w:rFonts w:hint="eastAsia"/>
                <w:lang w:val="en-US" w:eastAsia="zh-CN"/>
              </w:rPr>
            </w:rPrChange>
          </w:rPr>
          <w:t>或者</w:t>
        </w:r>
      </w:ins>
      <w:ins w:id="1536" w:author="◉‿◉" w:date="2020-04-06T14:08:00Z">
        <w:r>
          <w:rPr>
            <w:rFonts w:hint="default"/>
            <w:lang w:val="en-US" w:eastAsia="zh-CN"/>
            <w:rPrChange w:id="1537" w:author="◉‿◉" w:date="2020-04-06T14:18:00Z">
              <w:rPr>
                <w:rFonts w:hint="eastAsia"/>
                <w:lang w:val="en-US" w:eastAsia="zh-CN"/>
              </w:rPr>
            </w:rPrChange>
          </w:rPr>
          <w:t>手动</w:t>
        </w:r>
      </w:ins>
      <w:ins w:id="1538" w:author="◉‿◉" w:date="2020-04-06T14:08:00Z">
        <w:r>
          <w:rPr>
            <w:rFonts w:hint="default"/>
            <w:lang w:val="en-US" w:eastAsia="zh-CN"/>
            <w:rPrChange w:id="1539" w:author="◉‿◉" w:date="2020-04-06T14:18:00Z">
              <w:rPr>
                <w:rFonts w:hint="eastAsia"/>
                <w:lang w:val="en-US" w:eastAsia="zh-CN"/>
              </w:rPr>
            </w:rPrChange>
          </w:rPr>
          <w:t>点击</w:t>
        </w:r>
      </w:ins>
      <w:ins w:id="1540" w:author="◉‿◉" w:date="2020-04-06T14:08:00Z">
        <w:r>
          <w:rPr>
            <w:rFonts w:hint="default"/>
            <w:lang w:val="en-US" w:eastAsia="zh-CN"/>
            <w:rPrChange w:id="1541" w:author="◉‿◉" w:date="2020-04-06T14:18:00Z">
              <w:rPr>
                <w:rFonts w:hint="eastAsia"/>
                <w:lang w:val="en-US" w:eastAsia="zh-CN"/>
              </w:rPr>
            </w:rPrChange>
          </w:rPr>
          <w:t>屏幕</w:t>
        </w:r>
      </w:ins>
      <w:ins w:id="1542" w:author="◉‿◉" w:date="2020-04-06T14:08:00Z">
        <w:r>
          <w:rPr>
            <w:rFonts w:hint="default"/>
            <w:lang w:val="en-US" w:eastAsia="zh-CN"/>
            <w:rPrChange w:id="1543" w:author="◉‿◉" w:date="2020-04-06T14:18:00Z">
              <w:rPr>
                <w:rFonts w:hint="eastAsia"/>
                <w:lang w:val="en-US" w:eastAsia="zh-CN"/>
              </w:rPr>
            </w:rPrChange>
          </w:rPr>
          <w:t>上</w:t>
        </w:r>
      </w:ins>
      <w:ins w:id="1544" w:author="◉‿◉" w:date="2020-04-06T14:08:00Z">
        <w:r>
          <w:rPr>
            <w:rFonts w:hint="default"/>
            <w:lang w:val="en-US" w:eastAsia="zh-CN"/>
            <w:rPrChange w:id="1545" w:author="◉‿◉" w:date="2020-04-06T14:18:00Z">
              <w:rPr>
                <w:rFonts w:hint="eastAsia"/>
                <w:lang w:val="en-US" w:eastAsia="zh-CN"/>
              </w:rPr>
            </w:rPrChange>
          </w:rPr>
          <w:t>的</w:t>
        </w:r>
      </w:ins>
      <w:ins w:id="1546" w:author="◉‿◉" w:date="2020-04-06T14:08:00Z">
        <w:r>
          <w:rPr>
            <w:rFonts w:hint="default"/>
            <w:lang w:val="en-US" w:eastAsia="zh-CN"/>
            <w:rPrChange w:id="1547" w:author="◉‿◉" w:date="2020-04-06T14:18:00Z">
              <w:rPr>
                <w:rFonts w:hint="eastAsia"/>
                <w:lang w:val="en-US" w:eastAsia="zh-CN"/>
              </w:rPr>
            </w:rPrChange>
          </w:rPr>
          <w:t>窗帘</w:t>
        </w:r>
      </w:ins>
      <w:ins w:id="1548" w:author="◉‿◉" w:date="2020-04-06T14:08:00Z">
        <w:r>
          <w:rPr>
            <w:rFonts w:hint="default"/>
            <w:lang w:val="en-US" w:eastAsia="zh-CN"/>
            <w:rPrChange w:id="1549" w:author="◉‿◉" w:date="2020-04-06T14:18:00Z">
              <w:rPr>
                <w:rFonts w:hint="eastAsia"/>
                <w:lang w:val="en-US" w:eastAsia="zh-CN"/>
              </w:rPr>
            </w:rPrChange>
          </w:rPr>
          <w:t>开关</w:t>
        </w:r>
      </w:ins>
      <w:ins w:id="1550" w:author="◉‿◉" w:date="2020-04-06T14:19:00Z">
        <w:r>
          <w:rPr>
            <w:rFonts w:hint="eastAsia"/>
            <w:highlight w:val="yellow"/>
            <w:lang w:val="en-US" w:eastAsia="zh-CN"/>
          </w:rPr>
          <w:t>（格式存在问题，修改）</w:t>
        </w:r>
      </w:ins>
    </w:p>
    <w:p>
      <w:pPr>
        <w:pStyle w:val="39"/>
        <w:rPr>
          <w:rFonts w:hint="default" w:eastAsia="黑体"/>
          <w:lang w:val="en-US" w:eastAsia="zh-CN"/>
        </w:rPr>
      </w:pPr>
      <w:bookmarkStart w:id="84" w:name="_Toc510620181"/>
      <w:bookmarkStart w:id="85" w:name="_Toc510621512"/>
      <w:r>
        <w:rPr>
          <w:rFonts w:hint="eastAsia"/>
        </w:rPr>
        <w:t>4</w:t>
      </w:r>
      <w:r>
        <w:t>.</w:t>
      </w:r>
      <w:r>
        <w:rPr>
          <w:rFonts w:hint="eastAsia"/>
        </w:rPr>
        <w:t>1</w:t>
      </w:r>
      <w:r>
        <w:t>.1</w:t>
      </w:r>
      <w:r>
        <w:rPr>
          <w:rFonts w:hint="eastAsia"/>
        </w:rPr>
        <w:t xml:space="preserve"> </w:t>
      </w:r>
      <w:bookmarkEnd w:id="84"/>
      <w:bookmarkEnd w:id="85"/>
      <w:ins w:id="1551" w:author="◉‿◉" w:date="2020-04-05T16:14:00Z">
        <w:r>
          <w:rPr>
            <w:rFonts w:hint="eastAsia"/>
            <w:lang w:val="en-US" w:eastAsia="zh-CN"/>
          </w:rPr>
          <w:t>软件开发环境简介</w:t>
        </w:r>
      </w:ins>
    </w:p>
    <w:p>
      <w:pPr>
        <w:pStyle w:val="6"/>
        <w:spacing w:after="240" w:afterAutospacing="0"/>
        <w:rPr>
          <w:ins w:id="1552" w:author="◉‿◉" w:date="2020-04-05T17:33:00Z"/>
          <w:rFonts w:hint="eastAsia" w:eastAsia="宋体"/>
          <w:lang w:val="en-US" w:eastAsia="zh-CN"/>
        </w:rPr>
      </w:pPr>
      <w:ins w:id="1553" w:author="◉‿◉" w:date="2020-04-05T17:24:00Z">
        <w:r>
          <w:rPr>
            <w:rFonts w:hint="eastAsia"/>
            <w:lang w:val="en-US" w:eastAsia="zh-CN"/>
          </w:rPr>
          <w:t>S</w:t>
        </w:r>
      </w:ins>
      <w:ins w:id="1554" w:author="◉‿◉" w:date="2020-04-05T17:25:00Z">
        <w:r>
          <w:rPr>
            <w:rFonts w:hint="eastAsia"/>
            <w:lang w:val="en-US" w:eastAsia="zh-CN"/>
          </w:rPr>
          <w:t>TM32的软件开发环境使用</w:t>
        </w:r>
      </w:ins>
      <w:ins w:id="1555" w:author="◉‿◉" w:date="2020-04-05T17:29:00Z">
        <w:r>
          <w:rPr>
            <w:rFonts w:hint="eastAsia"/>
            <w:lang w:val="en-US" w:eastAsia="zh-CN"/>
          </w:rPr>
          <w:t>MDK5，其</w:t>
        </w:r>
      </w:ins>
      <w:ins w:id="1556" w:author="◉‿◉" w:date="2020-04-05T17:30:00Z">
        <w:r>
          <w:rPr>
            <w:rFonts w:hint="eastAsia"/>
            <w:lang w:val="en-US" w:eastAsia="zh-CN"/>
          </w:rPr>
          <w:t>使用 uVision5 IDE 集成开发环境，</w:t>
        </w:r>
      </w:ins>
      <w:ins w:id="1557" w:author="◉‿◉" w:date="2020-04-05T17:31:00Z">
        <w:r>
          <w:rPr>
            <w:rFonts w:hint="eastAsia"/>
            <w:lang w:val="en-US" w:eastAsia="zh-CN"/>
          </w:rPr>
          <w:t>完美支持Cortex-M、Cortex-R4、ARM7和ARM9系列器件</w:t>
        </w:r>
      </w:ins>
      <w:ins w:id="1558" w:author="◉‿◉" w:date="2020-04-05T17:34:00Z">
        <w:r>
          <w:rPr>
            <w:rFonts w:hint="eastAsia"/>
            <w:lang w:val="en-US" w:eastAsia="zh-CN"/>
          </w:rPr>
          <w:t>。</w:t>
        </w:r>
      </w:ins>
      <w:ins w:id="1559" w:author="◉‿◉" w:date="2020-04-05T18:24:00Z">
        <w:r>
          <w:rPr>
            <w:rFonts w:hint="eastAsia"/>
            <w:lang w:val="en-US" w:eastAsia="zh-CN"/>
          </w:rPr>
          <w:t>ST(意法半导体)为了方便用户开发程序，</w:t>
        </w:r>
      </w:ins>
      <w:ins w:id="1560" w:author="◉‿◉" w:date="2020-04-05T18:25:00Z">
        <w:r>
          <w:rPr>
            <w:rFonts w:hint="eastAsia"/>
            <w:lang w:val="en-US" w:eastAsia="zh-CN"/>
          </w:rPr>
          <w:t>提供了一套丰富的 STM32F4 固件库</w:t>
        </w:r>
      </w:ins>
      <w:ins w:id="1561" w:author="◉‿◉" w:date="2020-04-05T18:27:00Z">
        <w:r>
          <w:rPr>
            <w:rFonts w:hint="eastAsia"/>
            <w:lang w:val="en-US" w:eastAsia="zh-CN"/>
          </w:rPr>
          <w:t>。</w:t>
        </w:r>
      </w:ins>
      <w:ins w:id="1562" w:author="◉‿◉" w:date="2020-04-05T18:26:00Z">
        <w:r>
          <w:rPr>
            <w:rFonts w:hint="default" w:ascii="Times New Roman" w:hAnsi="Times New Roman" w:eastAsia="宋体" w:cs="宋体"/>
            <w:i w:val="0"/>
            <w:color w:val="000000"/>
            <w:sz w:val="24"/>
            <w:szCs w:val="20"/>
          </w:rPr>
          <w:t>固件库就是函数的集合，固件库函数的作用是向下负责与寄存器直接打交道，向上提供用户函数调用的接口（API）。</w:t>
        </w:r>
      </w:ins>
      <w:ins w:id="1563" w:author="◉‿◉" w:date="2020-04-05T18:16:00Z">
        <w:r>
          <w:rPr>
            <w:rFonts w:hint="eastAsia"/>
            <w:lang w:val="en-US" w:eastAsia="zh-CN"/>
          </w:rPr>
          <w:t>在</w:t>
        </w:r>
      </w:ins>
      <w:ins w:id="1564" w:author="◉‿◉" w:date="2020-04-05T18:25:00Z">
        <w:r>
          <w:rPr>
            <w:rFonts w:hint="eastAsia"/>
            <w:lang w:val="en-US" w:eastAsia="zh-CN"/>
          </w:rPr>
          <w:t>其</w:t>
        </w:r>
      </w:ins>
      <w:ins w:id="1565" w:author="◉‿◉" w:date="2020-04-05T18:16:00Z">
        <w:r>
          <w:rPr>
            <w:rFonts w:hint="eastAsia"/>
            <w:lang w:val="en-US" w:eastAsia="zh-CN"/>
          </w:rPr>
          <w:t>STM32 官方标准固件库</w:t>
        </w:r>
      </w:ins>
      <w:ins w:id="1566" w:author="◉‿◉" w:date="2020-04-05T18:17:00Z">
        <w:r>
          <w:rPr>
            <w:rFonts w:hint="eastAsia"/>
            <w:lang w:val="en-US" w:eastAsia="zh-CN"/>
          </w:rPr>
          <w:t>下</w:t>
        </w:r>
      </w:ins>
      <w:ins w:id="1567" w:author="◉‿◉" w:date="2020-04-05T18:16:00Z">
        <w:r>
          <w:rPr>
            <w:rFonts w:hint="eastAsia"/>
            <w:lang w:val="en-US" w:eastAsia="zh-CN"/>
          </w:rPr>
          <w:t>，</w:t>
        </w:r>
      </w:ins>
      <w:ins w:id="1568" w:author="◉‿◉" w:date="2020-04-05T17:34:00Z">
        <w:r>
          <w:rPr>
            <w:rFonts w:hint="eastAsia"/>
            <w:lang w:val="en-US" w:eastAsia="zh-CN"/>
          </w:rPr>
          <w:t>采用C语言</w:t>
        </w:r>
      </w:ins>
      <w:ins w:id="1569" w:author="◉‿◉" w:date="2020-04-05T17:36:00Z">
        <w:r>
          <w:rPr>
            <w:rFonts w:hint="eastAsia"/>
            <w:lang w:val="en-US" w:eastAsia="zh-CN"/>
          </w:rPr>
          <w:t>进行</w:t>
        </w:r>
      </w:ins>
      <w:ins w:id="1570" w:author="◉‿◉" w:date="2020-04-05T18:17:00Z">
        <w:r>
          <w:rPr>
            <w:rFonts w:hint="eastAsia"/>
            <w:lang w:val="en-US" w:eastAsia="zh-CN"/>
          </w:rPr>
          <w:t>开发</w:t>
        </w:r>
      </w:ins>
      <w:ins w:id="1571" w:author="◉‿◉" w:date="2020-04-05T17:36:00Z">
        <w:r>
          <w:rPr>
            <w:rFonts w:hint="eastAsia"/>
            <w:lang w:val="en-US" w:eastAsia="zh-CN"/>
          </w:rPr>
          <w:t>。</w:t>
        </w:r>
      </w:ins>
      <w:ins w:id="1572" w:author="◉‿◉" w:date="2020-04-05T18:28:00Z">
        <w:r>
          <w:rPr>
            <w:rFonts w:hint="eastAsia" w:ascii="宋体" w:hAnsi="宋体"/>
          </w:rPr>
          <w:t>在结构性、可读性、可维护性上有明显的优势，易学易用</w:t>
        </w:r>
      </w:ins>
      <w:ins w:id="1573" w:author="◉‿◉" w:date="2020-04-05T18:29:00Z">
        <w:r>
          <w:rPr>
            <w:rFonts w:hint="eastAsia" w:ascii="宋体" w:hAnsi="宋体"/>
            <w:lang w:eastAsia="zh-CN"/>
          </w:rPr>
          <w:t>。</w:t>
        </w:r>
      </w:ins>
    </w:p>
    <w:p>
      <w:pPr>
        <w:pStyle w:val="6"/>
        <w:spacing w:after="240"/>
        <w:jc w:val="center"/>
        <w:rPr>
          <w:rFonts w:hint="eastAsia" w:ascii="宋体" w:hAnsi="宋体"/>
          <w:sz w:val="18"/>
          <w:szCs w:val="18"/>
        </w:rPr>
      </w:pPr>
      <w:ins w:id="1574" w:author="◉‿◉" w:date="2020-04-05T17:33:00Z">
        <w:r>
          <w:rPr/>
          <w:drawing>
            <wp:inline distT="0" distB="0" distL="114300" distR="114300">
              <wp:extent cx="1139825" cy="1104265"/>
              <wp:effectExtent l="0" t="0" r="3175" b="8255"/>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37"/>
                      <a:stretch>
                        <a:fillRect/>
                      </a:stretch>
                    </pic:blipFill>
                    <pic:spPr>
                      <a:xfrm>
                        <a:off x="0" y="0"/>
                        <a:ext cx="1139825" cy="1104265"/>
                      </a:xfrm>
                      <a:prstGeom prst="rect">
                        <a:avLst/>
                      </a:prstGeom>
                      <a:noFill/>
                      <a:ln>
                        <a:noFill/>
                      </a:ln>
                    </pic:spPr>
                  </pic:pic>
                </a:graphicData>
              </a:graphic>
            </wp:inline>
          </w:drawing>
        </w:r>
      </w:ins>
    </w:p>
    <w:p>
      <w:pPr>
        <w:pStyle w:val="43"/>
        <w:rPr>
          <w:rFonts w:hint="eastAsia"/>
        </w:rPr>
      </w:pPr>
      <w:bookmarkStart w:id="86" w:name="_Toc510621465"/>
      <w:bookmarkStart w:id="87" w:name="_Toc510443948"/>
      <w:bookmarkStart w:id="88" w:name="_Toc510444480"/>
      <w:r>
        <w:rPr>
          <w:rFonts w:hint="eastAsia"/>
        </w:rPr>
        <w:t>图4</w:t>
      </w:r>
      <w:r>
        <w:rPr>
          <w:rFonts w:hint="eastAsia"/>
          <w:lang w:eastAsia="zh-CN"/>
        </w:rPr>
        <w:t>-</w:t>
      </w:r>
      <w:r>
        <w:rPr>
          <w:rFonts w:hint="eastAsia"/>
        </w:rPr>
        <w:t xml:space="preserve">1 </w:t>
      </w:r>
      <w:bookmarkEnd w:id="86"/>
      <w:bookmarkEnd w:id="87"/>
      <w:bookmarkEnd w:id="88"/>
      <w:ins w:id="1576" w:author="◉‿◉ [2]" w:date="2020-04-20T20:28:41Z">
        <w:r>
          <w:rPr>
            <w:rFonts w:hint="eastAsia"/>
          </w:rPr>
          <w:t>Keil uVision5</w:t>
        </w:r>
      </w:ins>
    </w:p>
    <w:p>
      <w:pPr>
        <w:pStyle w:val="39"/>
        <w:rPr>
          <w:rFonts w:hint="default" w:eastAsia="黑体"/>
          <w:lang w:val="en-US" w:eastAsia="zh-CN"/>
        </w:rPr>
      </w:pPr>
      <w:bookmarkStart w:id="89" w:name="_Toc510620182"/>
      <w:bookmarkStart w:id="90" w:name="_Toc510621513"/>
      <w:r>
        <w:rPr>
          <w:rFonts w:hint="eastAsia"/>
        </w:rPr>
        <w:t>4</w:t>
      </w:r>
      <w:r>
        <w:t>.</w:t>
      </w:r>
      <w:r>
        <w:rPr>
          <w:rFonts w:hint="eastAsia"/>
        </w:rPr>
        <w:t>1</w:t>
      </w:r>
      <w:r>
        <w:t>.</w:t>
      </w:r>
      <w:r>
        <w:rPr>
          <w:rFonts w:hint="eastAsia"/>
        </w:rPr>
        <w:t xml:space="preserve">2 </w:t>
      </w:r>
      <w:bookmarkEnd w:id="89"/>
      <w:bookmarkEnd w:id="90"/>
      <w:ins w:id="1577" w:author="◉‿◉" w:date="2020-04-05T18:39:00Z">
        <w:r>
          <w:rPr>
            <w:rFonts w:hint="eastAsia"/>
            <w:lang w:val="en-US" w:eastAsia="zh-CN"/>
          </w:rPr>
          <w:t>TLIN</w:t>
        </w:r>
      </w:ins>
      <w:ins w:id="1578" w:author="◉‿◉" w:date="2020-04-05T20:25:00Z">
        <w:r>
          <w:rPr>
            <w:rFonts w:hint="eastAsia"/>
            <w:lang w:val="en-US" w:eastAsia="zh-CN"/>
          </w:rPr>
          <w:t>K物联网</w:t>
        </w:r>
      </w:ins>
      <w:ins w:id="1579" w:author="◉‿◉" w:date="2020-04-05T18:40:00Z">
        <w:r>
          <w:rPr>
            <w:rFonts w:hint="eastAsia"/>
            <w:lang w:val="en-US" w:eastAsia="zh-CN"/>
          </w:rPr>
          <w:t>云平台</w:t>
        </w:r>
      </w:ins>
    </w:p>
    <w:p>
      <w:pPr>
        <w:pStyle w:val="6"/>
        <w:rPr>
          <w:ins w:id="1580" w:author="◉‿◉" w:date="2020-04-06T18:28:00Z"/>
          <w:rFonts w:hint="eastAsia"/>
          <w:lang w:val="en-US" w:eastAsia="zh-CN"/>
        </w:rPr>
      </w:pPr>
      <w:ins w:id="1581" w:author="◉‿◉" w:date="2020-04-06T18:03:00Z">
        <w:r>
          <w:rPr>
            <w:rFonts w:hint="eastAsia"/>
            <w:lang w:val="en-US" w:eastAsia="zh-CN"/>
          </w:rPr>
          <w:t>TLINK物联网平台是</w:t>
        </w:r>
      </w:ins>
      <w:ins w:id="1582" w:author="◉‿◉" w:date="2020-04-06T18:04:00Z">
        <w:r>
          <w:rPr>
            <w:rFonts w:hint="eastAsia"/>
            <w:lang w:val="en-US" w:eastAsia="zh-CN"/>
          </w:rPr>
          <w:t>一个免费开放的设备连接平台</w:t>
        </w:r>
      </w:ins>
      <w:ins w:id="1583" w:author="◉‿◉" w:date="2020-04-06T18:11:00Z">
        <w:r>
          <w:rPr>
            <w:rFonts w:hint="eastAsia"/>
            <w:lang w:val="en-US" w:eastAsia="zh-CN"/>
          </w:rPr>
          <w:t>，</w:t>
        </w:r>
      </w:ins>
      <w:ins w:id="1584" w:author="◉‿◉" w:date="2020-04-06T18:12:00Z">
        <w:r>
          <w:rPr>
            <w:rFonts w:hint="eastAsia"/>
            <w:lang w:val="en-US" w:eastAsia="zh-CN"/>
          </w:rPr>
          <w:t>支持工业</w:t>
        </w:r>
      </w:ins>
      <w:ins w:id="1585" w:author="◉‿◉" w:date="2020-04-06T18:16:00Z">
        <w:r>
          <w:rPr>
            <w:rFonts w:hint="eastAsia"/>
            <w:lang w:val="en-US" w:eastAsia="zh-CN"/>
          </w:rPr>
          <w:t>设备的在线监控，微信/短信报警；依托云组态技术</w:t>
        </w:r>
      </w:ins>
      <w:ins w:id="1586" w:author="◉‿◉" w:date="2020-04-06T18:17:00Z">
        <w:r>
          <w:rPr>
            <w:rFonts w:hint="eastAsia"/>
            <w:lang w:val="en-US" w:eastAsia="zh-CN"/>
          </w:rPr>
          <w:t>搭建个性化的监控界面</w:t>
        </w:r>
      </w:ins>
      <w:ins w:id="1587" w:author="◉‿◉" w:date="2020-04-06T18:19:00Z">
        <w:r>
          <w:rPr>
            <w:rFonts w:hint="eastAsia"/>
            <w:lang w:val="en-US" w:eastAsia="zh-CN"/>
          </w:rPr>
          <w:t>，其平台应有云组态、小程序和公众号/APP；</w:t>
        </w:r>
      </w:ins>
      <w:ins w:id="1588" w:author="◉‿◉" w:date="2020-04-06T18:20:00Z">
        <w:r>
          <w:rPr>
            <w:rFonts w:hint="eastAsia"/>
            <w:lang w:val="en-US" w:eastAsia="zh-CN"/>
          </w:rPr>
          <w:t>平台功能有监控中心、设备管理、触发器、云组态、定时任务、数据下载、</w:t>
        </w:r>
      </w:ins>
      <w:ins w:id="1589" w:author="◉‿◉" w:date="2020-04-06T18:21:00Z">
        <w:r>
          <w:rPr>
            <w:rFonts w:hint="eastAsia"/>
            <w:lang w:val="en-US" w:eastAsia="zh-CN"/>
          </w:rPr>
          <w:t>用户中心等</w:t>
        </w:r>
      </w:ins>
      <w:ins w:id="1590" w:author="◉‿◉" w:date="2020-04-06T18:23:00Z">
        <w:r>
          <w:rPr>
            <w:rFonts w:hint="eastAsia"/>
            <w:lang w:val="en-US" w:eastAsia="zh-CN"/>
          </w:rPr>
          <w:t>，其应用领域涉及工业</w:t>
        </w:r>
      </w:ins>
      <w:ins w:id="1591" w:author="◉‿◉" w:date="2020-04-06T18:24:00Z">
        <w:r>
          <w:rPr>
            <w:rFonts w:hint="eastAsia"/>
            <w:lang w:val="en-US" w:eastAsia="zh-CN"/>
          </w:rPr>
          <w:t>制造、农业生产、环境监测、新能源等</w:t>
        </w:r>
      </w:ins>
      <w:ins w:id="1592" w:author="◉‿◉" w:date="2020-04-06T18:26:00Z">
        <w:r>
          <w:rPr>
            <w:rFonts w:hint="eastAsia"/>
            <w:lang w:val="en-US" w:eastAsia="zh-CN"/>
          </w:rPr>
          <w:t>，</w:t>
        </w:r>
      </w:ins>
      <w:ins w:id="1593" w:author="◉‿◉ [2]" w:date="2020-04-20T22:15:31Z">
        <w:r>
          <w:rPr>
            <w:rFonts w:hint="eastAsia"/>
            <w:lang w:val="en-US" w:eastAsia="zh-CN"/>
          </w:rPr>
          <w:t>物联场景自由绑定设备传感器，数据实时更新，做到在场景中监控，告别传统的数字图表密集型监控界面。基于丰富的素材快速搭建属于自己的物联场景</w:t>
        </w:r>
      </w:ins>
    </w:p>
    <w:p>
      <w:pPr>
        <w:pStyle w:val="6"/>
        <w:rPr>
          <w:rFonts w:hint="eastAsia" w:eastAsia="宋体"/>
          <w:lang w:val="en-US" w:eastAsia="zh-CN"/>
        </w:rPr>
      </w:pPr>
      <w:ins w:id="1594" w:author="◉‿◉" w:date="2020-04-06T18:31:00Z">
        <w:r>
          <w:rPr>
            <w:rFonts w:hint="eastAsia" w:ascii="宋体" w:hAnsi="宋体"/>
            <w:lang w:val="en-US" w:eastAsia="zh-CN"/>
          </w:rPr>
          <w:t>平台</w:t>
        </w:r>
      </w:ins>
      <w:ins w:id="1595" w:author="◉‿◉" w:date="2020-04-06T18:28:00Z">
        <w:r>
          <w:rPr>
            <w:rFonts w:hint="eastAsia" w:ascii="宋体" w:hAnsi="宋体"/>
          </w:rPr>
          <w:t>围绕设备的“链接”展开多种相关服务</w:t>
        </w:r>
      </w:ins>
      <w:ins w:id="1596" w:author="◉‿◉" w:date="2020-04-06T18:28:00Z">
        <w:r>
          <w:rPr>
            <w:rFonts w:hint="eastAsia" w:ascii="宋体" w:hAnsi="宋体"/>
            <w:lang w:eastAsia="zh-CN"/>
          </w:rPr>
          <w:t>，</w:t>
        </w:r>
      </w:ins>
      <w:ins w:id="1597" w:author="◉‿◉" w:date="2020-04-06T18:28:00Z">
        <w:r>
          <w:rPr>
            <w:rFonts w:hint="eastAsia" w:ascii="宋体" w:hAnsi="宋体"/>
          </w:rPr>
          <w:t>打通云平台、边缘计算网关、传感终端，使云、边、端可以灵活的搭建符合各种应用场景的数字化系统，</w:t>
        </w:r>
      </w:ins>
      <w:ins w:id="1598" w:author="◉‿◉" w:date="2020-04-06T18:32:00Z">
        <w:r>
          <w:rPr>
            <w:rFonts w:hint="eastAsia" w:ascii="宋体" w:hAnsi="宋体"/>
            <w:lang w:val="en-US" w:eastAsia="zh-CN"/>
          </w:rPr>
          <w:t>同时</w:t>
        </w:r>
      </w:ins>
      <w:ins w:id="1599" w:author="◉‿◉" w:date="2020-04-06T18:32:00Z">
        <w:r>
          <w:rPr>
            <w:rFonts w:hint="eastAsia" w:ascii="宋体" w:hAnsi="宋体"/>
          </w:rPr>
          <w:t>集成了TCP、HTTP、MB</w:t>
        </w:r>
      </w:ins>
      <w:ins w:id="1600" w:author="◉‿◉" w:date="2020-04-06T18:32:00Z">
        <w:r>
          <w:rPr>
            <w:rFonts w:ascii="宋体" w:hAnsi="宋体"/>
          </w:rPr>
          <w:t xml:space="preserve"> </w:t>
        </w:r>
      </w:ins>
      <w:ins w:id="1601" w:author="◉‿◉" w:date="2020-04-06T18:32:00Z">
        <w:r>
          <w:rPr>
            <w:rFonts w:hint="eastAsia" w:ascii="宋体" w:hAnsi="宋体"/>
          </w:rPr>
          <w:t>RTU、MB</w:t>
        </w:r>
      </w:ins>
      <w:ins w:id="1602" w:author="◉‿◉" w:date="2020-04-06T18:32:00Z">
        <w:r>
          <w:rPr>
            <w:rFonts w:ascii="宋体" w:hAnsi="宋体"/>
          </w:rPr>
          <w:t xml:space="preserve"> TCP</w:t>
        </w:r>
      </w:ins>
      <w:ins w:id="1603" w:author="◉‿◉" w:date="2020-04-06T18:32:00Z">
        <w:r>
          <w:rPr>
            <w:rFonts w:hint="eastAsia" w:ascii="宋体" w:hAnsi="宋体"/>
          </w:rPr>
          <w:t>、MQTT、UD</w:t>
        </w:r>
      </w:ins>
      <w:ins w:id="1604" w:author="◉‿◉" w:date="2020-04-06T18:32:00Z">
        <w:r>
          <w:rPr>
            <w:rFonts w:ascii="宋体" w:hAnsi="宋体"/>
          </w:rPr>
          <w:t>P</w:t>
        </w:r>
      </w:ins>
      <w:ins w:id="1605" w:author="◉‿◉" w:date="2020-04-06T18:32:00Z">
        <w:r>
          <w:rPr>
            <w:rFonts w:hint="eastAsia" w:ascii="宋体" w:hAnsi="宋体"/>
          </w:rPr>
          <w:t>、TP500。NB</w:t>
        </w:r>
      </w:ins>
      <w:ins w:id="1606" w:author="◉‿◉" w:date="2020-04-06T18:32:00Z">
        <w:r>
          <w:rPr>
            <w:rFonts w:ascii="宋体" w:hAnsi="宋体"/>
          </w:rPr>
          <w:t>-IoT</w:t>
        </w:r>
      </w:ins>
      <w:ins w:id="1607" w:author="◉‿◉" w:date="2020-04-06T18:32:00Z">
        <w:r>
          <w:rPr>
            <w:rFonts w:hint="eastAsia" w:ascii="宋体" w:hAnsi="宋体"/>
          </w:rPr>
          <w:t>、CoAP等物联网协议</w:t>
        </w:r>
      </w:ins>
      <w:ins w:id="1608" w:author="◉‿◉" w:date="2020-04-06T18:32:00Z">
        <w:r>
          <w:rPr>
            <w:rFonts w:hint="eastAsia" w:ascii="宋体" w:hAnsi="宋体"/>
            <w:lang w:eastAsia="zh-CN"/>
          </w:rPr>
          <w:t>，</w:t>
        </w:r>
      </w:ins>
      <w:ins w:id="1609" w:author="◉‿◉" w:date="2020-04-06T18:28:00Z">
        <w:r>
          <w:rPr>
            <w:rFonts w:hint="eastAsia" w:ascii="宋体" w:hAnsi="宋体"/>
          </w:rPr>
          <w:t>轻松实现工业数字化</w:t>
        </w:r>
      </w:ins>
      <w:ins w:id="1610" w:author="◉‿◉" w:date="2020-04-06T18:28:00Z">
        <w:r>
          <w:rPr>
            <w:rFonts w:hint="eastAsia" w:ascii="宋体" w:hAnsi="宋体"/>
            <w:lang w:eastAsia="zh-CN"/>
          </w:rPr>
          <w:t>，</w:t>
        </w:r>
      </w:ins>
      <w:ins w:id="1611" w:author="◉‿◉" w:date="2020-04-06T18:33:00Z">
        <w:r>
          <w:rPr>
            <w:rFonts w:hint="eastAsia" w:ascii="宋体" w:hAnsi="宋体"/>
            <w:lang w:val="en-US" w:eastAsia="zh-CN"/>
          </w:rPr>
          <w:t>其</w:t>
        </w:r>
      </w:ins>
      <w:ins w:id="1612" w:author="◉‿◉" w:date="2020-04-06T18:28:00Z">
        <w:r>
          <w:rPr>
            <w:rFonts w:hint="eastAsia" w:ascii="宋体" w:hAnsi="宋体"/>
          </w:rPr>
          <w:t>链接平台存在，具有高度的安全性和稳定性的物联网链接平台。让使用者在享受平台服务的</w:t>
        </w:r>
      </w:ins>
      <w:ins w:id="1613" w:author="◉‿◉" w:date="2020-04-06T18:29:00Z">
        <w:r>
          <w:rPr>
            <w:rFonts w:hint="eastAsia" w:ascii="宋体" w:hAnsi="宋体"/>
            <w:lang w:val="en-US" w:eastAsia="zh-CN"/>
          </w:rPr>
          <w:t>便捷</w:t>
        </w:r>
      </w:ins>
      <w:ins w:id="1614" w:author="◉‿◉ [2]" w:date="2020-04-20T22:15:05Z">
        <w:r>
          <w:rPr>
            <w:rFonts w:hint="eastAsia" w:ascii="宋体" w:hAnsi="宋体"/>
            <w:lang w:val="en-US" w:eastAsia="zh-CN"/>
          </w:rPr>
          <w:t>。</w:t>
        </w:r>
      </w:ins>
    </w:p>
    <w:p>
      <w:pPr>
        <w:pStyle w:val="50"/>
        <w:rPr>
          <w:ins w:id="1615" w:author="◉‿◉ [2]" w:date="2020-04-20T21:29:47Z"/>
        </w:rPr>
      </w:pPr>
      <w:ins w:id="1616" w:author="◉‿◉ [2]" w:date="2020-04-20T21:29:47Z">
        <w:bookmarkStart w:id="91" w:name="_Toc510620184"/>
        <w:bookmarkStart w:id="92" w:name="_Toc510621515"/>
        <w:r>
          <w:rPr>
            <w:rFonts w:hint="eastAsia"/>
          </w:rPr>
          <w:t>4.</w:t>
        </w:r>
      </w:ins>
      <w:ins w:id="1617" w:author="◉‿◉ [2]" w:date="2020-04-20T21:30:11Z">
        <w:r>
          <w:rPr>
            <w:rFonts w:hint="eastAsia"/>
            <w:lang w:val="en-US" w:eastAsia="zh-CN"/>
          </w:rPr>
          <w:t>2</w:t>
        </w:r>
      </w:ins>
      <w:ins w:id="1618" w:author="◉‿◉ [2]" w:date="2020-04-20T21:29:47Z">
        <w:r>
          <w:rPr>
            <w:rFonts w:hint="eastAsia"/>
          </w:rPr>
          <w:t xml:space="preserve"> 室内环境监测实现</w:t>
        </w:r>
      </w:ins>
    </w:p>
    <w:p>
      <w:pPr>
        <w:pStyle w:val="6"/>
        <w:rPr>
          <w:ins w:id="1619" w:author="◉‿◉ [2]" w:date="2020-04-20T21:29:47Z"/>
          <w:rFonts w:hint="eastAsia"/>
          <w:lang w:eastAsia="zh-CN"/>
        </w:rPr>
      </w:pPr>
      <w:ins w:id="1620" w:author="◉‿◉ [2]" w:date="2020-04-20T21:29:47Z">
        <w:r>
          <w:rPr>
            <w:rFonts w:hint="eastAsia"/>
          </w:rPr>
          <w:t>光敏传感器</w:t>
        </w:r>
      </w:ins>
      <w:ins w:id="1621" w:author="◉‿◉ [2]" w:date="2020-04-20T21:29:47Z">
        <w:r>
          <w:rPr>
            <w:rFonts w:hint="eastAsia"/>
            <w:lang w:val="en-US" w:eastAsia="zh-CN"/>
          </w:rPr>
          <w:t>实时</w:t>
        </w:r>
      </w:ins>
      <w:ins w:id="1622" w:author="◉‿◉ [2]" w:date="2020-04-20T21:29:47Z">
        <w:r>
          <w:rPr>
            <w:rFonts w:hint="eastAsia"/>
          </w:rPr>
          <w:t>检测环境的光照强度，利用光电开关检测窗帘的当前开合状态，并反馈给</w:t>
        </w:r>
      </w:ins>
      <w:ins w:id="1623" w:author="◉‿◉ [2]" w:date="2020-04-20T21:29:47Z">
        <w:r>
          <w:rPr>
            <w:rFonts w:hint="eastAsia"/>
            <w:lang w:val="en-US" w:eastAsia="zh-CN"/>
          </w:rPr>
          <w:t>STM</w:t>
        </w:r>
      </w:ins>
      <w:ins w:id="1624" w:author="◉‿◉ [2]" w:date="2020-04-20T21:29:47Z">
        <w:r>
          <w:rPr>
            <w:rFonts w:hint="eastAsia"/>
          </w:rPr>
          <w:t>32单片机，</w:t>
        </w:r>
      </w:ins>
      <w:ins w:id="1625" w:author="◉‿◉ [2]" w:date="2020-04-20T21:29:47Z">
        <w:r>
          <w:rPr>
            <w:rFonts w:hint="eastAsia"/>
            <w:lang w:val="en-US" w:eastAsia="zh-CN"/>
          </w:rPr>
          <w:t>STM</w:t>
        </w:r>
      </w:ins>
      <w:ins w:id="1626" w:author="◉‿◉ [2]" w:date="2020-04-20T21:29:47Z">
        <w:r>
          <w:rPr>
            <w:rFonts w:hint="eastAsia"/>
          </w:rPr>
          <w:t>32进而控制电机的转动与停止，并将窗帘状态实时传送至TLINK服务器上，实现数据的</w:t>
        </w:r>
      </w:ins>
      <w:ins w:id="1627" w:author="◉‿◉ [2]" w:date="2020-04-20T21:29:47Z">
        <w:r>
          <w:rPr>
            <w:rFonts w:hint="eastAsia"/>
            <w:lang w:val="en-US" w:eastAsia="zh-CN"/>
          </w:rPr>
          <w:t>动态</w:t>
        </w:r>
      </w:ins>
      <w:ins w:id="1628" w:author="◉‿◉ [2]" w:date="2020-04-20T21:29:47Z">
        <w:r>
          <w:rPr>
            <w:rFonts w:hint="eastAsia"/>
          </w:rPr>
          <w:t>更新；温湿度传感器检测当前环境的温度、湿度，用来探测环境的异常变化，例如温度过高，可能是</w:t>
        </w:r>
      </w:ins>
      <w:ins w:id="1629" w:author="◉‿◉ [2]" w:date="2020-04-20T21:29:47Z">
        <w:r>
          <w:rPr>
            <w:rFonts w:hint="eastAsia"/>
            <w:lang w:val="en-US" w:eastAsia="zh-CN"/>
          </w:rPr>
          <w:t>起火</w:t>
        </w:r>
      </w:ins>
      <w:ins w:id="1630" w:author="◉‿◉ [2]" w:date="2020-04-20T21:29:47Z">
        <w:r>
          <w:rPr>
            <w:rFonts w:hint="eastAsia"/>
          </w:rPr>
          <w:t>或其他异常情况，可及时通过微信通知到用户当前异常的信息</w:t>
        </w:r>
      </w:ins>
      <w:ins w:id="1631" w:author="◉‿◉ [2]" w:date="2020-04-20T21:29:47Z">
        <w:r>
          <w:rPr>
            <w:rFonts w:hint="eastAsia"/>
            <w:lang w:eastAsia="zh-CN"/>
          </w:rPr>
          <w:t>。</w:t>
        </w:r>
      </w:ins>
    </w:p>
    <w:p>
      <w:pPr>
        <w:pStyle w:val="6"/>
        <w:rPr>
          <w:ins w:id="1632" w:author="◉‿◉ [2]" w:date="2020-04-20T21:29:47Z"/>
          <w:rFonts w:hint="default"/>
          <w:lang w:val="en-US" w:eastAsia="zh-CN"/>
        </w:rPr>
      </w:pPr>
      <w:ins w:id="1633" w:author="◉‿◉ [2]" w:date="2020-04-20T21:29:47Z">
        <w:r>
          <w:rPr>
            <w:rFonts w:hint="eastAsia"/>
            <w:lang w:eastAsia="zh-CN"/>
          </w:rPr>
          <w:t>TFTLCD显示信息模块：采用2.8寸TFTLCD作为主控端的显示，显示分辨率为320x240，TFTLCD经过调用快速画点函数，</w:t>
        </w:r>
      </w:ins>
      <w:ins w:id="1634" w:author="◉‿◉ [2]" w:date="2020-04-20T21:29:47Z">
        <w:r>
          <w:rPr>
            <w:rFonts w:hint="eastAsia"/>
            <w:lang w:val="en-US" w:eastAsia="zh-CN"/>
          </w:rPr>
          <w:t>通过设计友好的人机交互界面</w:t>
        </w:r>
      </w:ins>
      <w:ins w:id="1635" w:author="◉‿◉ [2]" w:date="2020-04-20T21:29:47Z">
        <w:r>
          <w:rPr>
            <w:rFonts w:hint="eastAsia"/>
            <w:lang w:eastAsia="zh-CN"/>
          </w:rPr>
          <w:t>，可以显示汉字、数字、字母等，显示系统的实时信息，包括光强检测模块与光电开关的反馈信号、设定的光强阈值、温湿度、时间日期等等</w:t>
        </w:r>
      </w:ins>
      <w:ins w:id="1636" w:author="◉‿◉ [2]" w:date="2020-04-20T21:30:50Z">
        <w:r>
          <w:rPr>
            <w:rFonts w:hint="eastAsia"/>
            <w:lang w:eastAsia="zh-CN"/>
          </w:rPr>
          <w:t>。</w:t>
        </w:r>
      </w:ins>
    </w:p>
    <w:p>
      <w:pPr>
        <w:pStyle w:val="39"/>
        <w:rPr>
          <w:ins w:id="1637" w:author="◉‿◉ [2]" w:date="2020-04-20T21:29:47Z"/>
          <w:rFonts w:hint="default" w:eastAsia="黑体"/>
          <w:lang w:val="en-US" w:eastAsia="zh-CN"/>
        </w:rPr>
      </w:pPr>
      <w:ins w:id="1638" w:author="◉‿◉ [2]" w:date="2020-04-20T21:29:47Z">
        <w:r>
          <w:rPr>
            <w:rFonts w:hint="eastAsia"/>
          </w:rPr>
          <w:t>4.</w:t>
        </w:r>
      </w:ins>
      <w:ins w:id="1639" w:author="◉‿◉ [2]" w:date="2020-04-20T21:30:58Z">
        <w:r>
          <w:rPr>
            <w:rFonts w:hint="eastAsia"/>
            <w:lang w:val="en-US" w:eastAsia="zh-CN"/>
          </w:rPr>
          <w:t>2</w:t>
        </w:r>
      </w:ins>
      <w:ins w:id="1640" w:author="◉‿◉ [2]" w:date="2020-04-20T21:29:47Z">
        <w:r>
          <w:rPr>
            <w:rFonts w:hint="eastAsia"/>
          </w:rPr>
          <w:t>.</w:t>
        </w:r>
      </w:ins>
      <w:ins w:id="1641" w:author="◉‿◉ [2]" w:date="2020-04-20T21:29:47Z">
        <w:r>
          <w:rPr>
            <w:rFonts w:hint="eastAsia"/>
            <w:lang w:val="en-US" w:eastAsia="zh-CN"/>
          </w:rPr>
          <w:t>1</w:t>
        </w:r>
      </w:ins>
      <w:ins w:id="1642" w:author="◉‿◉ [2]" w:date="2020-04-20T21:29:47Z">
        <w:r>
          <w:rPr>
            <w:rFonts w:hint="eastAsia"/>
          </w:rPr>
          <w:t xml:space="preserve"> </w:t>
        </w:r>
      </w:ins>
      <w:ins w:id="1643" w:author="◉‿◉ [2]" w:date="2020-04-20T21:29:47Z">
        <w:r>
          <w:rPr>
            <w:rFonts w:hint="eastAsia"/>
            <w:lang w:val="en-US" w:eastAsia="zh-CN"/>
          </w:rPr>
          <w:t>温湿度传感器</w:t>
        </w:r>
      </w:ins>
    </w:p>
    <w:p>
      <w:pPr>
        <w:pStyle w:val="6"/>
        <w:rPr>
          <w:ins w:id="1644" w:author="◉‿◉ [2]" w:date="2020-04-20T21:29:47Z"/>
          <w:rFonts w:hint="default"/>
          <w:lang w:val="en-US" w:eastAsia="zh-CN"/>
        </w:rPr>
      </w:pPr>
      <w:ins w:id="1645" w:author="◉‿◉ [2]" w:date="2020-04-20T21:29:47Z">
        <w:r>
          <w:rPr>
            <w:rFonts w:hint="eastAsia"/>
            <w:lang w:val="en-US" w:eastAsia="zh-CN"/>
          </w:rPr>
          <w:t>首先先初始化DHT11的IO口PA15同时检测DHT11的存在，如果不存在则会一直进行检测，不执行后续程序，根据图xxDHT11数据发送流程中的单总线操作时许来读取DHT11的温湿度值， DHT11的温湿度值通过 DHT11_Read_Data 函数读取，如果返回0，则说明读取成功，返回1，则说明读取失败。每隔10s读取一次数据并</w:t>
        </w:r>
      </w:ins>
      <w:ins w:id="1646" w:author="◉‿◉ [2]" w:date="2020-04-20T21:32:04Z">
        <w:r>
          <w:rPr>
            <w:rFonts w:hint="eastAsia"/>
            <w:lang w:val="en-US" w:eastAsia="zh-CN"/>
          </w:rPr>
          <w:t>进行</w:t>
        </w:r>
      </w:ins>
      <w:ins w:id="1647" w:author="◉‿◉ [2]" w:date="2020-04-20T21:32:13Z">
        <w:r>
          <w:rPr>
            <w:rFonts w:hint="eastAsia"/>
            <w:lang w:val="en-US" w:eastAsia="zh-CN"/>
          </w:rPr>
          <w:t>转换</w:t>
        </w:r>
      </w:ins>
      <w:ins w:id="1648" w:author="◉‿◉ [2]" w:date="2020-04-20T21:32:14Z">
        <w:r>
          <w:rPr>
            <w:rFonts w:hint="eastAsia"/>
            <w:lang w:val="en-US" w:eastAsia="zh-CN"/>
          </w:rPr>
          <w:t>后</w:t>
        </w:r>
      </w:ins>
      <w:ins w:id="1649" w:author="◉‿◉ [2]" w:date="2020-04-20T21:29:47Z">
        <w:r>
          <w:rPr>
            <w:rFonts w:hint="eastAsia"/>
            <w:lang w:val="en-US" w:eastAsia="zh-CN"/>
          </w:rPr>
          <w:t>显示在</w:t>
        </w:r>
      </w:ins>
      <w:ins w:id="1650" w:author="◉‿◉ [2]" w:date="2020-04-20T21:31:48Z">
        <w:r>
          <w:rPr>
            <w:rFonts w:hint="eastAsia"/>
            <w:lang w:val="en-US" w:eastAsia="zh-CN"/>
          </w:rPr>
          <w:t>屏幕</w:t>
        </w:r>
      </w:ins>
      <w:ins w:id="1651" w:author="◉‿◉ [2]" w:date="2020-04-20T21:29:47Z">
        <w:r>
          <w:rPr>
            <w:rFonts w:hint="eastAsia"/>
            <w:lang w:val="en-US" w:eastAsia="zh-CN"/>
          </w:rPr>
          <w:t>上。</w:t>
        </w:r>
      </w:ins>
    </w:p>
    <w:p>
      <w:pPr>
        <w:pStyle w:val="6"/>
        <w:rPr>
          <w:ins w:id="1652" w:author="◉‿◉ [2]" w:date="2020-04-20T21:29:47Z"/>
          <w:rFonts w:hint="eastAsia"/>
          <w:lang w:val="en-US" w:eastAsia="zh-CN"/>
        </w:rPr>
      </w:pPr>
    </w:p>
    <w:p>
      <w:pPr>
        <w:pStyle w:val="6"/>
        <w:rPr>
          <w:ins w:id="1653" w:author="◉‿◉ [2]" w:date="2020-04-21T22:36:14Z"/>
        </w:rPr>
      </w:pPr>
      <w:ins w:id="1654" w:author="◉‿◉ [2]" w:date="2020-04-20T21:29:47Z">
        <w:r>
          <w:rPr/>
          <w:drawing>
            <wp:inline distT="0" distB="0" distL="114300" distR="114300">
              <wp:extent cx="4874260" cy="1272540"/>
              <wp:effectExtent l="0" t="0" r="2540" b="762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8"/>
                      <a:stretch>
                        <a:fillRect/>
                      </a:stretch>
                    </pic:blipFill>
                    <pic:spPr>
                      <a:xfrm>
                        <a:off x="0" y="0"/>
                        <a:ext cx="4874260" cy="1272540"/>
                      </a:xfrm>
                      <a:prstGeom prst="rect">
                        <a:avLst/>
                      </a:prstGeom>
                      <a:noFill/>
                      <a:ln>
                        <a:noFill/>
                      </a:ln>
                    </pic:spPr>
                  </pic:pic>
                </a:graphicData>
              </a:graphic>
            </wp:inline>
          </w:drawing>
        </w:r>
      </w:ins>
    </w:p>
    <w:p>
      <w:pPr>
        <w:pStyle w:val="6"/>
        <w:rPr>
          <w:ins w:id="1656" w:author="◉‿◉ [2]" w:date="2020-04-20T21:36:24Z"/>
          <w:rFonts w:hint="default" w:eastAsia="宋体"/>
          <w:lang w:val="en-US" w:eastAsia="zh-CN"/>
        </w:rPr>
      </w:pPr>
      <w:ins w:id="1657" w:author="◉‿◉ [2]" w:date="2020-04-21T22:36:39Z">
        <w:r>
          <w:rPr>
            <w:rFonts w:hint="eastAsia"/>
            <w:lang w:val="en-US" w:eastAsia="zh-CN"/>
          </w:rPr>
          <w:t>图</w:t>
        </w:r>
      </w:ins>
      <w:ins w:id="1658" w:author="◉‿◉ [2]" w:date="2020-04-21T22:36:43Z">
        <w:r>
          <w:rPr>
            <w:rFonts w:hint="eastAsia"/>
            <w:lang w:val="en-US" w:eastAsia="zh-CN"/>
          </w:rPr>
          <w:t xml:space="preserve">xx </w:t>
        </w:r>
      </w:ins>
      <w:ins w:id="1659" w:author="◉‿◉ [2]" w:date="2020-04-21T22:36:45Z">
        <w:r>
          <w:rPr>
            <w:rFonts w:hint="eastAsia"/>
            <w:lang w:val="en-US" w:eastAsia="zh-CN"/>
          </w:rPr>
          <w:t>D</w:t>
        </w:r>
      </w:ins>
      <w:ins w:id="1660" w:author="◉‿◉ [2]" w:date="2020-04-21T22:36:46Z">
        <w:r>
          <w:rPr>
            <w:rFonts w:hint="eastAsia"/>
            <w:lang w:val="en-US" w:eastAsia="zh-CN"/>
          </w:rPr>
          <w:t>HT</w:t>
        </w:r>
      </w:ins>
      <w:ins w:id="1661" w:author="◉‿◉ [2]" w:date="2020-04-21T22:36:47Z">
        <w:r>
          <w:rPr>
            <w:rFonts w:hint="eastAsia"/>
            <w:lang w:val="en-US" w:eastAsia="zh-CN"/>
          </w:rPr>
          <w:t>11</w:t>
        </w:r>
      </w:ins>
      <w:ins w:id="1662" w:author="◉‿◉ [2]" w:date="2020-04-21T22:36:52Z">
        <w:r>
          <w:rPr>
            <w:rFonts w:hint="eastAsia"/>
            <w:lang w:val="en-US" w:eastAsia="zh-CN"/>
          </w:rPr>
          <w:t>数据</w:t>
        </w:r>
      </w:ins>
      <w:ins w:id="1663" w:author="◉‿◉ [2]" w:date="2020-04-21T22:36:54Z">
        <w:r>
          <w:rPr>
            <w:rFonts w:hint="eastAsia"/>
            <w:lang w:val="en-US" w:eastAsia="zh-CN"/>
          </w:rPr>
          <w:t>发送</w:t>
        </w:r>
      </w:ins>
      <w:ins w:id="1664" w:author="◉‿◉ [2]" w:date="2020-04-21T22:37:08Z">
        <w:r>
          <w:rPr>
            <w:rFonts w:hint="eastAsia"/>
            <w:lang w:val="en-US" w:eastAsia="zh-CN"/>
          </w:rPr>
          <w:t>时序</w:t>
        </w:r>
      </w:ins>
    </w:p>
    <w:p>
      <w:pPr>
        <w:pStyle w:val="6"/>
        <w:rPr>
          <w:ins w:id="1665" w:author="◉‿◉ [2]" w:date="2020-04-21T22:40:09Z"/>
          <w:rFonts w:hint="eastAsia" w:eastAsia="宋体"/>
          <w:lang w:val="en-US" w:eastAsia="zh-CN"/>
        </w:rPr>
      </w:pPr>
      <w:ins w:id="1666" w:author="◉‿◉ [2]" w:date="2020-04-20T21:36:37Z">
        <w:r>
          <w:rPr>
            <w:rFonts w:hint="eastAsia" w:eastAsia="宋体"/>
            <w:lang w:val="en-US" w:eastAsia="zh-CN"/>
          </w:rPr>
          <w:drawing>
            <wp:inline distT="0" distB="0" distL="114300" distR="114300">
              <wp:extent cx="2774315" cy="3759835"/>
              <wp:effectExtent l="0" t="0" r="0" b="0"/>
              <wp:docPr id="29"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B019B1-382A-4266-B25C-5B523AA43C14-3" descr="qt_temp"/>
                      <pic:cNvPicPr>
                        <a:picLocks noChangeAspect="1"/>
                      </pic:cNvPicPr>
                    </pic:nvPicPr>
                    <pic:blipFill>
                      <a:blip r:embed="rId39"/>
                      <a:stretch>
                        <a:fillRect/>
                      </a:stretch>
                    </pic:blipFill>
                    <pic:spPr>
                      <a:xfrm>
                        <a:off x="0" y="0"/>
                        <a:ext cx="2774315" cy="3759835"/>
                      </a:xfrm>
                      <a:prstGeom prst="rect">
                        <a:avLst/>
                      </a:prstGeom>
                    </pic:spPr>
                  </pic:pic>
                </a:graphicData>
              </a:graphic>
            </wp:inline>
          </w:drawing>
        </w:r>
      </w:ins>
    </w:p>
    <w:p>
      <w:pPr>
        <w:pStyle w:val="6"/>
        <w:rPr>
          <w:ins w:id="1668" w:author="◉‿◉ [2]" w:date="2020-04-20T21:29:47Z"/>
          <w:rFonts w:hint="default" w:eastAsia="宋体"/>
          <w:lang w:val="en-US" w:eastAsia="zh-CN"/>
        </w:rPr>
      </w:pPr>
      <w:ins w:id="1669" w:author="◉‿◉ [2]" w:date="2020-04-21T22:40:11Z">
        <w:r>
          <w:rPr>
            <w:rFonts w:hint="eastAsia"/>
            <w:lang w:val="en-US" w:eastAsia="zh-CN"/>
          </w:rPr>
          <w:t>图</w:t>
        </w:r>
      </w:ins>
      <w:ins w:id="1670" w:author="◉‿◉ [2]" w:date="2020-04-21T22:40:12Z">
        <w:r>
          <w:rPr>
            <w:rFonts w:hint="eastAsia"/>
            <w:lang w:val="en-US" w:eastAsia="zh-CN"/>
          </w:rPr>
          <w:t xml:space="preserve">xx </w:t>
        </w:r>
      </w:ins>
      <w:ins w:id="1671" w:author="◉‿◉ [2]" w:date="2020-04-21T22:40:20Z">
        <w:r>
          <w:rPr>
            <w:rFonts w:hint="eastAsia"/>
            <w:lang w:val="en-US" w:eastAsia="zh-CN"/>
          </w:rPr>
          <w:t>传感器</w:t>
        </w:r>
      </w:ins>
      <w:ins w:id="1672" w:author="◉‿◉ [2]" w:date="2020-04-21T22:40:26Z">
        <w:r>
          <w:rPr>
            <w:rFonts w:hint="eastAsia"/>
            <w:lang w:val="en-US" w:eastAsia="zh-CN"/>
          </w:rPr>
          <w:t>采集</w:t>
        </w:r>
      </w:ins>
      <w:ins w:id="1673" w:author="◉‿◉ [2]" w:date="2020-04-21T22:40:22Z">
        <w:r>
          <w:rPr>
            <w:rFonts w:hint="eastAsia"/>
            <w:lang w:val="en-US" w:eastAsia="zh-CN"/>
          </w:rPr>
          <w:t>数据</w:t>
        </w:r>
      </w:ins>
      <w:ins w:id="1674" w:author="◉‿◉ [2]" w:date="2020-04-21T22:40:33Z">
        <w:r>
          <w:rPr>
            <w:rFonts w:hint="eastAsia"/>
            <w:lang w:val="en-US" w:eastAsia="zh-CN"/>
          </w:rPr>
          <w:t>流程</w:t>
        </w:r>
      </w:ins>
    </w:p>
    <w:p>
      <w:pPr>
        <w:pStyle w:val="39"/>
        <w:rPr>
          <w:ins w:id="1675" w:author="◉‿◉ [2]" w:date="2020-04-20T21:29:47Z"/>
          <w:rFonts w:hint="default" w:eastAsia="黑体"/>
          <w:lang w:val="en-US" w:eastAsia="zh-CN"/>
        </w:rPr>
      </w:pPr>
      <w:ins w:id="1676" w:author="◉‿◉ [2]" w:date="2020-04-20T21:29:47Z">
        <w:r>
          <w:rPr>
            <w:rFonts w:hint="eastAsia"/>
          </w:rPr>
          <w:t>4.</w:t>
        </w:r>
      </w:ins>
      <w:ins w:id="1677" w:author="◉‿◉ [2]" w:date="2020-04-20T21:32:21Z">
        <w:r>
          <w:rPr>
            <w:rFonts w:hint="eastAsia"/>
            <w:lang w:val="en-US" w:eastAsia="zh-CN"/>
          </w:rPr>
          <w:t>2</w:t>
        </w:r>
      </w:ins>
      <w:ins w:id="1678" w:author="◉‿◉ [2]" w:date="2020-04-20T21:29:47Z">
        <w:r>
          <w:rPr>
            <w:rFonts w:hint="eastAsia"/>
          </w:rPr>
          <w:t>.</w:t>
        </w:r>
      </w:ins>
      <w:ins w:id="1679" w:author="◉‿◉ [2]" w:date="2020-04-20T21:29:47Z">
        <w:r>
          <w:rPr>
            <w:rFonts w:hint="eastAsia"/>
            <w:lang w:val="en-US" w:eastAsia="zh-CN"/>
          </w:rPr>
          <w:t>2</w:t>
        </w:r>
      </w:ins>
      <w:ins w:id="1680" w:author="◉‿◉ [2]" w:date="2020-04-20T21:29:47Z">
        <w:r>
          <w:rPr>
            <w:rFonts w:hint="eastAsia"/>
          </w:rPr>
          <w:t xml:space="preserve"> </w:t>
        </w:r>
      </w:ins>
      <w:ins w:id="1681" w:author="◉‿◉ [2]" w:date="2020-04-20T21:29:47Z">
        <w:r>
          <w:rPr>
            <w:rFonts w:hint="eastAsia"/>
            <w:lang w:val="en-US" w:eastAsia="zh-CN"/>
          </w:rPr>
          <w:t>光照传感器</w:t>
        </w:r>
      </w:ins>
    </w:p>
    <w:p>
      <w:pPr>
        <w:pStyle w:val="6"/>
        <w:rPr>
          <w:ins w:id="1682" w:author="◉‿◉ [2]" w:date="2020-04-20T21:29:47Z"/>
          <w:rFonts w:hint="eastAsia"/>
          <w:lang w:val="en-US" w:eastAsia="zh-CN"/>
        </w:rPr>
      </w:pPr>
      <w:ins w:id="1683" w:author="◉‿◉ [2]" w:date="2020-04-20T21:29:47Z">
        <w:r>
          <w:rPr>
            <w:rFonts w:hint="eastAsia"/>
            <w:lang w:val="en-US" w:eastAsia="zh-CN"/>
          </w:rPr>
          <w:t>初始化PF3为模拟输入，然后通过Adc3_Init函数初始化ADC3的通道 ADC_Channel_9。Lsens_Get_Va</w:t>
        </w:r>
      </w:ins>
      <w:ins w:id="1684" w:author="◉‿◉ [2]" w:date="2020-04-20T21:34:26Z">
        <w:r>
          <w:rPr>
            <w:rFonts w:hint="eastAsia"/>
            <w:lang w:val="en-US" w:eastAsia="zh-CN"/>
          </w:rPr>
          <w:t>()</w:t>
        </w:r>
      </w:ins>
      <w:ins w:id="1685" w:author="◉‿◉ [2]" w:date="2020-04-20T21:29:47Z">
        <w:r>
          <w:rPr>
            <w:rFonts w:hint="eastAsia"/>
            <w:lang w:val="en-US" w:eastAsia="zh-CN"/>
          </w:rPr>
          <w:t>函数用于获取当前光照强度，该函数通过Get_Adc3</w:t>
        </w:r>
      </w:ins>
      <w:ins w:id="1686" w:author="◉‿◉ [2]" w:date="2020-04-20T21:34:29Z">
        <w:r>
          <w:rPr>
            <w:rFonts w:hint="eastAsia"/>
            <w:lang w:val="en-US" w:eastAsia="zh-CN"/>
          </w:rPr>
          <w:t>()</w:t>
        </w:r>
      </w:ins>
      <w:ins w:id="1687" w:author="◉‿◉ [2]" w:date="2020-04-20T21:29:47Z">
        <w:r>
          <w:rPr>
            <w:rFonts w:hint="eastAsia"/>
            <w:lang w:val="en-US" w:eastAsia="zh-CN"/>
          </w:rPr>
          <w:t>得到通道 ADC_Channel_9转换的电压值，经过简单量化后，</w:t>
        </w:r>
      </w:ins>
      <w:ins w:id="1688" w:author="◉‿◉ [2]" w:date="2020-04-20T21:34:56Z">
        <w:r>
          <w:rPr>
            <w:rFonts w:hint="eastAsia"/>
            <w:lang w:val="en-US" w:eastAsia="zh-CN"/>
          </w:rPr>
          <w:t>转换</w:t>
        </w:r>
      </w:ins>
      <w:ins w:id="1689" w:author="◉‿◉ [2]" w:date="2020-04-20T21:29:47Z">
        <w:r>
          <w:rPr>
            <w:rFonts w:hint="eastAsia"/>
            <w:lang w:val="en-US" w:eastAsia="zh-CN"/>
          </w:rPr>
          <w:t>成0~100的光强值。0对应最暗，100对应最亮。读取量化后的值，从而得到环境光线的变化，并将得到的光线强度，显示在 TFTLCD 上面。</w:t>
        </w:r>
      </w:ins>
    </w:p>
    <w:p>
      <w:pPr>
        <w:pStyle w:val="39"/>
        <w:rPr>
          <w:ins w:id="1690" w:author="◉‿◉ [2]" w:date="2020-04-20T21:29:47Z"/>
          <w:rFonts w:hint="default" w:eastAsia="黑体"/>
          <w:lang w:val="en-US" w:eastAsia="zh-CN"/>
        </w:rPr>
      </w:pPr>
      <w:ins w:id="1691" w:author="◉‿◉ [2]" w:date="2020-04-20T21:29:47Z">
        <w:r>
          <w:rPr>
            <w:rFonts w:hint="eastAsia"/>
          </w:rPr>
          <w:t>4.</w:t>
        </w:r>
      </w:ins>
      <w:ins w:id="1692" w:author="◉‿◉ [2]" w:date="2020-04-20T21:40:10Z">
        <w:r>
          <w:rPr>
            <w:rFonts w:hint="eastAsia"/>
            <w:lang w:val="en-US" w:eastAsia="zh-CN"/>
          </w:rPr>
          <w:t>2</w:t>
        </w:r>
      </w:ins>
      <w:ins w:id="1693" w:author="◉‿◉ [2]" w:date="2020-04-20T21:29:47Z">
        <w:r>
          <w:rPr>
            <w:rFonts w:hint="eastAsia"/>
          </w:rPr>
          <w:t>.</w:t>
        </w:r>
      </w:ins>
      <w:ins w:id="1694" w:author="◉‿◉ [2]" w:date="2020-04-20T21:29:47Z">
        <w:r>
          <w:rPr>
            <w:rFonts w:hint="eastAsia"/>
            <w:lang w:val="en-US" w:eastAsia="zh-CN"/>
          </w:rPr>
          <w:t>3 TFTLCD显示模块</w:t>
        </w:r>
      </w:ins>
    </w:p>
    <w:p>
      <w:pPr>
        <w:pStyle w:val="6"/>
        <w:rPr>
          <w:ins w:id="1695" w:author="◉‿◉ [2]" w:date="2020-04-20T21:29:47Z"/>
          <w:rFonts w:hint="eastAsia"/>
          <w:lang w:val="en-US" w:eastAsia="zh-CN"/>
        </w:rPr>
      </w:pPr>
      <w:ins w:id="1696" w:author="◉‿◉ [2]" w:date="2020-04-20T21:29:47Z">
        <w:r>
          <w:rPr>
            <w:rFonts w:hint="eastAsia"/>
            <w:lang w:val="en-US" w:eastAsia="zh-CN"/>
          </w:rPr>
          <w:t>采用2.8寸TFTLCD作为主控端的显示模块，显示分辨率为320x240，显示系统的一些实时信息，包括光强检测模块与光电开关的反馈信号、设定的光强阈值、温湿度、时间日期等等</w:t>
        </w:r>
      </w:ins>
    </w:p>
    <w:p>
      <w:pPr>
        <w:pStyle w:val="6"/>
        <w:rPr>
          <w:ins w:id="1697" w:author="◉‿◉ [2]" w:date="2020-04-20T21:37:20Z"/>
          <w:rFonts w:hint="eastAsia"/>
          <w:lang w:val="en-US" w:eastAsia="zh-CN"/>
        </w:rPr>
      </w:pPr>
      <w:ins w:id="1698" w:author="◉‿◉ [2]" w:date="2020-04-20T21:29:47Z">
        <w:r>
          <w:rPr>
            <w:rFonts w:hint="eastAsia"/>
            <w:lang w:val="en-US" w:eastAsia="zh-CN"/>
          </w:rPr>
          <w:t>。先将TFTLCD模块相连的IO口进行初始化，以便驱动LCD，初始化 TFTLCD 模块。即图 xx的初始化序列，显示字符/数字，就需要多次使用画点函数。要显示字符，先要有字符的点阵数ASCII 常用的字符集总共有 95 个，从空格符开始，分别为： !"#$%&amp;'()*+,-0123456789......tuvwxy。首先要得到这个字符集的点阵数据，通过一款字符提取软件：PCtoLCD2002 完美版。该软件可以提供各种字符，包括汉字（字体和大小都可以自己设置）阵提取，且取模方式可以设置好几种，常用的取模方式，该软件都支持。其根据所字符生成对应点阵数据。</w:t>
        </w:r>
      </w:ins>
    </w:p>
    <w:p>
      <w:pPr>
        <w:pStyle w:val="6"/>
        <w:rPr>
          <w:ins w:id="1699" w:author="◉‿◉ [2]" w:date="2020-04-21T22:40:59Z"/>
          <w:rFonts w:hint="default"/>
          <w:lang w:val="en-US" w:eastAsia="zh-CN"/>
        </w:rPr>
      </w:pPr>
      <w:ins w:id="1700" w:author="◉‿◉ [2]" w:date="2020-04-20T21:37:21Z">
        <w:r>
          <w:rPr>
            <w:rFonts w:hint="default"/>
            <w:lang w:val="en-US" w:eastAsia="zh-CN"/>
          </w:rPr>
          <w:drawing>
            <wp:inline distT="0" distB="0" distL="114300" distR="114300">
              <wp:extent cx="2804160" cy="2863850"/>
              <wp:effectExtent l="0" t="0" r="0" b="0"/>
              <wp:docPr id="28"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4" descr="qt_temp"/>
                      <pic:cNvPicPr>
                        <a:picLocks noChangeAspect="1"/>
                      </pic:cNvPicPr>
                    </pic:nvPicPr>
                    <pic:blipFill>
                      <a:blip r:embed="rId40"/>
                      <a:stretch>
                        <a:fillRect/>
                      </a:stretch>
                    </pic:blipFill>
                    <pic:spPr>
                      <a:xfrm>
                        <a:off x="0" y="0"/>
                        <a:ext cx="2804160" cy="2863850"/>
                      </a:xfrm>
                      <a:prstGeom prst="rect">
                        <a:avLst/>
                      </a:prstGeom>
                    </pic:spPr>
                  </pic:pic>
                </a:graphicData>
              </a:graphic>
            </wp:inline>
          </w:drawing>
        </w:r>
      </w:ins>
    </w:p>
    <w:p>
      <w:pPr>
        <w:pStyle w:val="6"/>
        <w:rPr>
          <w:ins w:id="1702" w:author="◉‿◉ [2]" w:date="2020-04-20T21:29:47Z"/>
          <w:rFonts w:hint="default"/>
          <w:lang w:val="en-US" w:eastAsia="zh-CN"/>
        </w:rPr>
      </w:pPr>
      <w:ins w:id="1703" w:author="◉‿◉ [2]" w:date="2020-04-21T22:41:02Z">
        <w:r>
          <w:rPr>
            <w:rFonts w:hint="eastAsia"/>
            <w:lang w:val="en-US" w:eastAsia="zh-CN"/>
          </w:rPr>
          <w:t>图</w:t>
        </w:r>
      </w:ins>
      <w:ins w:id="1704" w:author="◉‿◉ [2]" w:date="2020-04-21T22:41:17Z">
        <w:r>
          <w:rPr>
            <w:rFonts w:hint="eastAsia"/>
            <w:lang w:val="en-US" w:eastAsia="zh-CN"/>
          </w:rPr>
          <w:t>xxx</w:t>
        </w:r>
      </w:ins>
      <w:ins w:id="1705" w:author="◉‿◉ [2]" w:date="2020-04-21T22:41:03Z">
        <w:r>
          <w:rPr>
            <w:rFonts w:hint="eastAsia"/>
            <w:lang w:val="en-US" w:eastAsia="zh-CN"/>
          </w:rPr>
          <w:t xml:space="preserve"> </w:t>
        </w:r>
      </w:ins>
      <w:ins w:id="1706" w:author="◉‿◉ [2]" w:date="2020-04-21T22:41:05Z">
        <w:r>
          <w:rPr>
            <w:rFonts w:hint="eastAsia"/>
            <w:lang w:val="en-US" w:eastAsia="zh-CN"/>
          </w:rPr>
          <w:t>LCD</w:t>
        </w:r>
      </w:ins>
      <w:ins w:id="1707" w:author="◉‿◉ [2]" w:date="2020-04-21T22:41:09Z">
        <w:r>
          <w:rPr>
            <w:rFonts w:hint="eastAsia"/>
            <w:lang w:val="en-US" w:eastAsia="zh-CN"/>
          </w:rPr>
          <w:t>初始化</w:t>
        </w:r>
      </w:ins>
      <w:ins w:id="1708" w:author="◉‿◉ [2]" w:date="2020-04-21T22:41:11Z">
        <w:r>
          <w:rPr>
            <w:rFonts w:hint="eastAsia"/>
            <w:lang w:val="en-US" w:eastAsia="zh-CN"/>
          </w:rPr>
          <w:t>流程</w:t>
        </w:r>
      </w:ins>
    </w:p>
    <w:p>
      <w:pPr>
        <w:pStyle w:val="6"/>
        <w:jc w:val="center"/>
        <w:rPr>
          <w:ins w:id="1709" w:author="◉‿◉ [2]" w:date="2020-04-20T21:29:47Z"/>
          <w:rFonts w:hint="eastAsia"/>
          <w:lang w:val="en-US" w:eastAsia="zh-CN"/>
        </w:rPr>
      </w:pPr>
      <w:ins w:id="1710" w:author="◉‿◉ [2]" w:date="2020-04-20T21:29:47Z">
        <w:r>
          <w:rPr>
            <w:rFonts w:hint="eastAsia"/>
            <w:lang w:val="en-US" w:eastAsia="zh-CN"/>
          </w:rPr>
          <w:drawing>
            <wp:inline distT="0" distB="0" distL="114300" distR="114300">
              <wp:extent cx="3033395" cy="1800225"/>
              <wp:effectExtent l="0" t="0" r="14605" b="13335"/>
              <wp:docPr id="25"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1"/>
                      <pic:cNvPicPr>
                        <a:picLocks noChangeAspect="1"/>
                      </pic:cNvPicPr>
                    </pic:nvPicPr>
                    <pic:blipFill>
                      <a:blip r:embed="rId41"/>
                      <a:stretch>
                        <a:fillRect/>
                      </a:stretch>
                    </pic:blipFill>
                    <pic:spPr>
                      <a:xfrm>
                        <a:off x="0" y="0"/>
                        <a:ext cx="3033395" cy="1800225"/>
                      </a:xfrm>
                      <a:prstGeom prst="rect">
                        <a:avLst/>
                      </a:prstGeom>
                      <a:noFill/>
                      <a:ln>
                        <a:noFill/>
                      </a:ln>
                    </pic:spPr>
                  </pic:pic>
                </a:graphicData>
              </a:graphic>
            </wp:inline>
          </w:drawing>
        </w:r>
      </w:ins>
    </w:p>
    <w:p>
      <w:pPr>
        <w:pStyle w:val="6"/>
        <w:spacing w:after="240" w:afterAutospacing="0"/>
        <w:jc w:val="center"/>
        <w:rPr>
          <w:ins w:id="1712" w:author="◉‿◉ [2]" w:date="2020-04-20T21:29:47Z"/>
          <w:rFonts w:hint="eastAsia"/>
          <w:lang w:val="en-US" w:eastAsia="zh-CN"/>
        </w:rPr>
      </w:pPr>
      <w:ins w:id="1713" w:author="◉‿◉ [2]" w:date="2020-04-20T21:29:47Z">
        <w:r>
          <w:rPr>
            <w:rFonts w:ascii="宋体" w:hAnsi="宋体" w:eastAsia="宋体" w:cs="宋体"/>
            <w:i w:val="0"/>
            <w:color w:val="000000"/>
            <w:sz w:val="20"/>
            <w:szCs w:val="20"/>
          </w:rPr>
          <w:t>PCtoLCD2002 软件界面</w:t>
        </w:r>
      </w:ins>
    </w:p>
    <w:p>
      <w:pPr>
        <w:pStyle w:val="6"/>
        <w:jc w:val="center"/>
        <w:rPr>
          <w:ins w:id="1714" w:author="◉‿◉ [2]" w:date="2020-04-20T21:29:47Z"/>
          <w:rFonts w:hint="default"/>
          <w:lang w:val="en-US" w:eastAsia="zh-CN"/>
        </w:rPr>
      </w:pPr>
      <w:ins w:id="1715" w:author="◉‿◉ [2]" w:date="2020-04-20T21:29:47Z">
        <w:r>
          <w:rPr>
            <w:rFonts w:hint="default"/>
            <w:lang w:val="en-US" w:eastAsia="zh-CN"/>
          </w:rPr>
          <w:drawing>
            <wp:inline distT="0" distB="0" distL="114300" distR="114300">
              <wp:extent cx="2523490" cy="1475105"/>
              <wp:effectExtent l="0" t="0" r="6350" b="3175"/>
              <wp:docPr id="26" name="图片 21" descr="字库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字库制作"/>
                      <pic:cNvPicPr>
                        <a:picLocks noChangeAspect="1"/>
                      </pic:cNvPicPr>
                    </pic:nvPicPr>
                    <pic:blipFill>
                      <a:blip r:embed="rId42"/>
                      <a:stretch>
                        <a:fillRect/>
                      </a:stretch>
                    </pic:blipFill>
                    <pic:spPr>
                      <a:xfrm>
                        <a:off x="0" y="0"/>
                        <a:ext cx="2523490" cy="1475105"/>
                      </a:xfrm>
                      <a:prstGeom prst="rect">
                        <a:avLst/>
                      </a:prstGeom>
                      <a:noFill/>
                      <a:ln>
                        <a:noFill/>
                      </a:ln>
                    </pic:spPr>
                  </pic:pic>
                </a:graphicData>
              </a:graphic>
            </wp:inline>
          </w:drawing>
        </w:r>
      </w:ins>
    </w:p>
    <w:p>
      <w:pPr>
        <w:pStyle w:val="6"/>
        <w:jc w:val="center"/>
        <w:rPr>
          <w:ins w:id="1717" w:author="◉‿◉ [2]" w:date="2020-04-20T21:29:47Z"/>
          <w:rFonts w:hint="eastAsia"/>
          <w:lang w:val="en-US" w:eastAsia="zh-CN"/>
        </w:rPr>
      </w:pPr>
      <w:ins w:id="1718" w:author="◉‿◉ [2]" w:date="2020-04-20T21:29:47Z">
        <w:r>
          <w:rPr>
            <w:rFonts w:hint="eastAsia"/>
            <w:lang w:val="en-US" w:eastAsia="zh-CN"/>
          </w:rPr>
          <w:t>设置取模方式</w:t>
        </w:r>
      </w:ins>
    </w:p>
    <w:p>
      <w:pPr>
        <w:pStyle w:val="6"/>
        <w:jc w:val="center"/>
        <w:rPr>
          <w:ins w:id="1719" w:author="◉‿◉ [2]" w:date="2020-04-20T21:29:47Z"/>
          <w:rFonts w:hint="eastAsia"/>
          <w:lang w:val="en-US" w:eastAsia="zh-CN"/>
        </w:rPr>
      </w:pPr>
    </w:p>
    <w:p>
      <w:pPr>
        <w:pStyle w:val="6"/>
        <w:rPr>
          <w:ins w:id="1720" w:author="◉‿◉ [2]" w:date="2020-04-20T21:29:47Z"/>
          <w:rFonts w:hint="eastAsia"/>
          <w:lang w:val="en-US" w:eastAsia="zh-CN"/>
        </w:rPr>
      </w:pPr>
      <w:ins w:id="1721" w:author="◉‿◉ [2]" w:date="2020-04-20T21:29:47Z">
        <w:r>
          <w:rPr>
            <w:rFonts w:hint="eastAsia"/>
            <w:lang w:val="en-US" w:eastAsia="zh-CN"/>
          </w:rPr>
          <w:t>初始化在TFTLCD显示图片则是通过读取内部flash的图像数据，并显示在LCD上，从而大大加快图片显示的速度。图像数据由image2lcd V2.9生成（仅支持16位真彩色图片，且使用：从上到下，从左到右的扫描方式）。如图xx</w:t>
        </w:r>
      </w:ins>
    </w:p>
    <w:p>
      <w:pPr>
        <w:pStyle w:val="6"/>
        <w:jc w:val="center"/>
        <w:rPr>
          <w:ins w:id="1722" w:author="◉‿◉ [2]" w:date="2020-04-20T21:29:47Z"/>
          <w:rFonts w:hint="default"/>
          <w:lang w:val="en-US" w:eastAsia="zh-CN"/>
        </w:rPr>
      </w:pPr>
      <w:ins w:id="1723" w:author="◉‿◉ [2]" w:date="2020-04-20T21:29:47Z">
        <w:r>
          <w:rPr>
            <w:rFonts w:hint="default"/>
            <w:lang w:val="en-US" w:eastAsia="zh-CN"/>
          </w:rPr>
          <w:drawing>
            <wp:inline distT="0" distB="0" distL="114300" distR="114300">
              <wp:extent cx="3425825" cy="2489835"/>
              <wp:effectExtent l="0" t="0" r="3175" b="9525"/>
              <wp:docPr id="27" name="图片 24" descr="Image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age设置"/>
                      <pic:cNvPicPr>
                        <a:picLocks noChangeAspect="1"/>
                      </pic:cNvPicPr>
                    </pic:nvPicPr>
                    <pic:blipFill>
                      <a:blip r:embed="rId43"/>
                      <a:stretch>
                        <a:fillRect/>
                      </a:stretch>
                    </pic:blipFill>
                    <pic:spPr>
                      <a:xfrm>
                        <a:off x="0" y="0"/>
                        <a:ext cx="3425825" cy="2489835"/>
                      </a:xfrm>
                      <a:prstGeom prst="rect">
                        <a:avLst/>
                      </a:prstGeom>
                      <a:noFill/>
                      <a:ln>
                        <a:noFill/>
                      </a:ln>
                    </pic:spPr>
                  </pic:pic>
                </a:graphicData>
              </a:graphic>
            </wp:inline>
          </w:drawing>
        </w:r>
      </w:ins>
    </w:p>
    <w:p>
      <w:pPr>
        <w:pStyle w:val="6"/>
        <w:spacing w:after="240"/>
        <w:jc w:val="center"/>
        <w:rPr>
          <w:ins w:id="1725" w:author="◉‿◉ [2]" w:date="2020-04-20T21:38:31Z"/>
          <w:rFonts w:ascii="宋体" w:hAnsi="宋体" w:eastAsia="宋体" w:cs="宋体"/>
          <w:i w:val="0"/>
          <w:color w:val="000000"/>
          <w:sz w:val="20"/>
          <w:szCs w:val="20"/>
        </w:rPr>
      </w:pPr>
      <w:ins w:id="1726" w:author="◉‿◉ [2]" w:date="2020-04-20T21:29:47Z">
        <w:r>
          <w:rPr>
            <w:rFonts w:hint="eastAsia"/>
            <w:lang w:val="en-US" w:eastAsia="zh-CN"/>
          </w:rPr>
          <w:t>image2lcd</w:t>
        </w:r>
      </w:ins>
      <w:ins w:id="1727" w:author="◉‿◉ [2]" w:date="2020-04-20T21:29:47Z">
        <w:r>
          <w:rPr>
            <w:rFonts w:ascii="宋体" w:hAnsi="宋体" w:eastAsia="宋体" w:cs="宋体"/>
            <w:i w:val="0"/>
            <w:color w:val="000000"/>
            <w:sz w:val="20"/>
            <w:szCs w:val="20"/>
          </w:rPr>
          <w:t xml:space="preserve"> 软件</w:t>
        </w:r>
      </w:ins>
      <w:ins w:id="1728" w:author="◉‿◉ [2]" w:date="2020-04-20T21:29:47Z">
        <w:r>
          <w:rPr>
            <w:rFonts w:hint="eastAsia" w:ascii="宋体" w:hAnsi="宋体" w:eastAsia="宋体" w:cs="宋体"/>
            <w:i w:val="0"/>
            <w:color w:val="000000"/>
            <w:sz w:val="20"/>
            <w:szCs w:val="20"/>
            <w:lang w:val="en-US" w:eastAsia="zh-CN"/>
          </w:rPr>
          <w:t>设置</w:t>
        </w:r>
      </w:ins>
      <w:ins w:id="1729" w:author="◉‿◉ [2]" w:date="2020-04-20T21:29:47Z">
        <w:r>
          <w:rPr>
            <w:rFonts w:ascii="宋体" w:hAnsi="宋体" w:eastAsia="宋体" w:cs="宋体"/>
            <w:i w:val="0"/>
            <w:color w:val="000000"/>
            <w:sz w:val="20"/>
            <w:szCs w:val="20"/>
          </w:rPr>
          <w:t>界面</w:t>
        </w:r>
        <w:bookmarkEnd w:id="91"/>
        <w:bookmarkEnd w:id="92"/>
      </w:ins>
    </w:p>
    <w:p>
      <w:pPr>
        <w:pStyle w:val="50"/>
        <w:rPr>
          <w:ins w:id="1730" w:author="◉‿◉ [2]" w:date="2020-04-20T21:38:34Z"/>
          <w:rFonts w:hint="eastAsia"/>
        </w:rPr>
      </w:pPr>
      <w:ins w:id="1731" w:author="◉‿◉ [2]" w:date="2020-04-20T21:38:34Z">
        <w:r>
          <w:rPr>
            <w:rFonts w:hint="eastAsia"/>
          </w:rPr>
          <w:t>4.</w:t>
        </w:r>
      </w:ins>
      <w:ins w:id="1732" w:author="◉‿◉ [2]" w:date="2020-04-20T21:40:15Z">
        <w:r>
          <w:rPr>
            <w:rFonts w:hint="eastAsia"/>
            <w:lang w:val="en-US" w:eastAsia="zh-CN"/>
          </w:rPr>
          <w:t>3</w:t>
        </w:r>
      </w:ins>
      <w:ins w:id="1733" w:author="◉‿◉ [2]" w:date="2020-04-20T21:38:34Z">
        <w:r>
          <w:rPr>
            <w:rFonts w:hint="eastAsia"/>
          </w:rPr>
          <w:t xml:space="preserve"> 窗帘控制设计</w:t>
        </w:r>
      </w:ins>
    </w:p>
    <w:p>
      <w:pPr>
        <w:pStyle w:val="6"/>
        <w:rPr>
          <w:ins w:id="1734" w:author="◉‿◉ [2]" w:date="2020-04-20T21:38:34Z"/>
          <w:rFonts w:hint="eastAsia"/>
          <w:lang w:val="en-US" w:eastAsia="zh-CN"/>
        </w:rPr>
      </w:pPr>
      <w:ins w:id="1735" w:author="◉‿◉ [2]" w:date="2020-04-20T21:38:34Z">
        <w:r>
          <w:rPr>
            <w:rFonts w:hint="eastAsia"/>
            <w:lang w:val="en-US" w:eastAsia="zh-CN"/>
          </w:rPr>
          <w:t>窗帘的控制主要由L298N</w:t>
        </w:r>
      </w:ins>
      <w:ins w:id="1736" w:author="◉‿◉ [2]" w:date="2020-04-20T21:38:34Z">
        <w:r>
          <w:rPr>
            <w:rFonts w:hint="eastAsia"/>
          </w:rPr>
          <w:t>模</w:t>
        </w:r>
      </w:ins>
      <w:ins w:id="1737" w:author="◉‿◉ [2]" w:date="2020-04-20T21:38:34Z">
        <w:r>
          <w:rPr>
            <w:rFonts w:hint="eastAsia"/>
            <w:lang w:val="en-US" w:eastAsia="zh-CN"/>
          </w:rPr>
          <w:t>块、N20直流减速电机和同步带构成</w:t>
        </w:r>
      </w:ins>
      <w:ins w:id="1738" w:author="◉‿◉ [2]" w:date="2020-04-20T21:38:34Z">
        <w:r>
          <w:rPr>
            <w:rFonts w:hint="eastAsia"/>
            <w:lang w:eastAsia="zh-CN"/>
          </w:rPr>
          <w:t>。</w:t>
        </w:r>
      </w:ins>
      <w:ins w:id="1739" w:author="◉‿◉ [2]" w:date="2020-04-20T21:38:34Z">
        <w:r>
          <w:rPr>
            <w:rFonts w:hint="eastAsia"/>
            <w:lang w:val="en-US" w:eastAsia="zh-CN"/>
          </w:rPr>
          <w:t>电机转动带动同步带，同步带进而带动窗帘在滑轨上滑动，实现了运行稳定，噪声小的目的。系统各个模块初始化完毕之后，提供两种系统模式给用户选择，两种模式均有防窗帘过卷功能，起到保护窗帘作用。窗帘开与关的逻辑控制流程图如xxx</w:t>
        </w:r>
      </w:ins>
    </w:p>
    <w:p>
      <w:pPr>
        <w:pStyle w:val="6"/>
        <w:rPr>
          <w:ins w:id="1740" w:author="◉‿◉ [2]" w:date="2020-04-20T21:38:34Z"/>
          <w:rFonts w:hint="eastAsia"/>
          <w:lang w:val="en-US" w:eastAsia="zh-CN"/>
        </w:rPr>
      </w:pPr>
    </w:p>
    <w:p>
      <w:pPr>
        <w:pStyle w:val="6"/>
        <w:ind w:firstLine="0" w:firstLineChars="0"/>
        <w:jc w:val="center"/>
        <w:rPr>
          <w:ins w:id="1741" w:author="◉‿◉ [2]" w:date="2020-04-21T22:55:28Z"/>
          <w:rFonts w:hint="default"/>
          <w:lang w:val="en-US" w:eastAsia="zh-CN"/>
        </w:rPr>
      </w:pPr>
    </w:p>
    <w:p>
      <w:pPr>
        <w:pStyle w:val="6"/>
        <w:ind w:firstLine="0" w:firstLineChars="0"/>
        <w:jc w:val="center"/>
        <w:rPr>
          <w:ins w:id="1742" w:author="◉‿◉ [2]" w:date="2020-04-21T22:42:01Z"/>
          <w:rFonts w:hint="default"/>
          <w:lang w:val="en-US" w:eastAsia="zh-CN"/>
        </w:rPr>
      </w:pPr>
      <w:ins w:id="1743" w:author="◉‿◉ [2]" w:date="2020-04-21T22:44:36Z">
        <w:r>
          <w:rPr>
            <w:rFonts w:hint="default"/>
            <w:lang w:val="en-US" w:eastAsia="zh-CN"/>
          </w:rPr>
          <w:drawing>
            <wp:inline distT="0" distB="0" distL="114300" distR="114300">
              <wp:extent cx="4294505" cy="3753485"/>
              <wp:effectExtent l="0" t="0" r="0" b="0"/>
              <wp:docPr id="30" name="ECB019B1-382A-4266-B25C-5B523AA43C14-1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B019B1-382A-4266-B25C-5B523AA43C14-10" descr="qt_temp"/>
                      <pic:cNvPicPr>
                        <a:picLocks noChangeAspect="1"/>
                      </pic:cNvPicPr>
                    </pic:nvPicPr>
                    <pic:blipFill>
                      <a:blip r:embed="rId44"/>
                      <a:stretch>
                        <a:fillRect/>
                      </a:stretch>
                    </pic:blipFill>
                    <pic:spPr>
                      <a:xfrm>
                        <a:off x="0" y="0"/>
                        <a:ext cx="4294505" cy="3753485"/>
                      </a:xfrm>
                      <a:prstGeom prst="rect">
                        <a:avLst/>
                      </a:prstGeom>
                    </pic:spPr>
                  </pic:pic>
                </a:graphicData>
              </a:graphic>
            </wp:inline>
          </w:drawing>
        </w:r>
      </w:ins>
    </w:p>
    <w:p>
      <w:pPr>
        <w:pStyle w:val="6"/>
        <w:ind w:firstLine="0" w:firstLineChars="0"/>
        <w:jc w:val="center"/>
        <w:rPr>
          <w:ins w:id="1745" w:author="◉‿◉ [2]" w:date="2020-04-20T21:38:34Z"/>
          <w:rFonts w:hint="default"/>
          <w:lang w:val="en-US" w:eastAsia="zh-CN"/>
        </w:rPr>
      </w:pPr>
      <w:ins w:id="1746" w:author="◉‿◉ [2]" w:date="2020-04-21T22:42:04Z">
        <w:r>
          <w:rPr>
            <w:rFonts w:hint="eastAsia"/>
            <w:lang w:val="en-US" w:eastAsia="zh-CN"/>
          </w:rPr>
          <w:t>图</w:t>
        </w:r>
      </w:ins>
      <w:ins w:id="1747" w:author="◉‿◉ [2]" w:date="2020-04-21T22:42:05Z">
        <w:r>
          <w:rPr>
            <w:rFonts w:hint="eastAsia"/>
            <w:lang w:val="en-US" w:eastAsia="zh-CN"/>
          </w:rPr>
          <w:t xml:space="preserve"> xxx</w:t>
        </w:r>
      </w:ins>
      <w:ins w:id="1748" w:author="◉‿◉ [2]" w:date="2020-04-21T22:42:06Z">
        <w:r>
          <w:rPr>
            <w:rFonts w:hint="eastAsia"/>
            <w:lang w:val="en-US" w:eastAsia="zh-CN"/>
          </w:rPr>
          <w:t xml:space="preserve"> </w:t>
        </w:r>
      </w:ins>
      <w:ins w:id="1749" w:author="◉‿◉ [2]" w:date="2020-04-21T22:42:18Z">
        <w:r>
          <w:rPr>
            <w:rFonts w:hint="eastAsia"/>
            <w:lang w:val="en-US" w:eastAsia="zh-CN"/>
          </w:rPr>
          <w:t>智能</w:t>
        </w:r>
      </w:ins>
      <w:ins w:id="1750" w:author="◉‿◉ [2]" w:date="2020-04-21T22:42:11Z">
        <w:r>
          <w:rPr>
            <w:rFonts w:hint="eastAsia"/>
            <w:lang w:val="en-US" w:eastAsia="zh-CN"/>
          </w:rPr>
          <w:t>窗帘</w:t>
        </w:r>
      </w:ins>
      <w:ins w:id="1751" w:author="◉‿◉ [2]" w:date="2020-04-21T22:42:31Z">
        <w:r>
          <w:rPr>
            <w:rFonts w:hint="eastAsia"/>
            <w:lang w:val="en-US" w:eastAsia="zh-CN"/>
          </w:rPr>
          <w:t>控制</w:t>
        </w:r>
      </w:ins>
      <w:ins w:id="1752" w:author="◉‿◉ [2]" w:date="2020-04-21T22:42:33Z">
        <w:r>
          <w:rPr>
            <w:rFonts w:hint="eastAsia"/>
            <w:lang w:val="en-US" w:eastAsia="zh-CN"/>
          </w:rPr>
          <w:t>流程</w:t>
        </w:r>
      </w:ins>
    </w:p>
    <w:p>
      <w:pPr>
        <w:pStyle w:val="39"/>
        <w:rPr>
          <w:ins w:id="1753" w:author="◉‿◉ [2]" w:date="2020-04-20T21:38:34Z"/>
          <w:rFonts w:hint="default" w:eastAsia="黑体"/>
          <w:lang w:val="en-US" w:eastAsia="zh-CN"/>
        </w:rPr>
      </w:pPr>
      <w:ins w:id="1754" w:author="◉‿◉ [2]" w:date="2020-04-20T21:38:34Z">
        <w:r>
          <w:rPr>
            <w:rFonts w:hint="eastAsia"/>
          </w:rPr>
          <w:t>4.</w:t>
        </w:r>
      </w:ins>
      <w:ins w:id="1755" w:author="◉‿◉ [2]" w:date="2020-04-20T21:40:20Z">
        <w:r>
          <w:rPr>
            <w:rFonts w:hint="eastAsia"/>
            <w:lang w:val="en-US" w:eastAsia="zh-CN"/>
          </w:rPr>
          <w:t>3</w:t>
        </w:r>
      </w:ins>
      <w:ins w:id="1756" w:author="◉‿◉ [2]" w:date="2020-04-20T21:38:34Z">
        <w:r>
          <w:rPr>
            <w:rFonts w:hint="eastAsia"/>
          </w:rPr>
          <w:t>.</w:t>
        </w:r>
      </w:ins>
      <w:ins w:id="1757" w:author="◉‿◉ [2]" w:date="2020-04-20T21:38:34Z">
        <w:r>
          <w:rPr>
            <w:rFonts w:hint="eastAsia"/>
            <w:lang w:val="en-US" w:eastAsia="zh-CN"/>
          </w:rPr>
          <w:t>1 电机驱动设计</w:t>
        </w:r>
      </w:ins>
    </w:p>
    <w:p>
      <w:pPr>
        <w:pStyle w:val="6"/>
        <w:rPr>
          <w:ins w:id="1758" w:author="◉‿◉ [2]" w:date="2020-04-20T21:38:34Z"/>
          <w:rFonts w:hint="eastAsia" w:ascii="宋体" w:hAnsi="宋体"/>
        </w:rPr>
      </w:pPr>
      <w:ins w:id="1759" w:author="◉‿◉ [2]" w:date="2020-04-20T21:38:34Z">
        <w:r>
          <w:rPr>
            <w:rFonts w:hint="eastAsia" w:ascii="宋体" w:hAnsi="宋体"/>
            <w:lang w:val="en-US" w:eastAsia="zh-CN"/>
          </w:rPr>
          <w:t>系统采</w:t>
        </w:r>
      </w:ins>
      <w:ins w:id="1760" w:author="◉‿◉ [2]" w:date="2020-04-20T21:38:34Z">
        <w:r>
          <w:rPr>
            <w:rFonts w:hint="eastAsia" w:ascii="宋体" w:hAnsi="宋体"/>
          </w:rPr>
          <w:t>用的是L298N双H桥直流电机驱动</w:t>
        </w:r>
      </w:ins>
      <w:ins w:id="1761" w:author="◉‿◉ [2]" w:date="2020-04-20T21:38:34Z">
        <w:r>
          <w:rPr>
            <w:rFonts w:hint="eastAsia" w:ascii="宋体" w:hAnsi="宋体"/>
            <w:lang w:val="en-US" w:eastAsia="zh-CN"/>
          </w:rPr>
          <w:t>模块去控制电机转动</w:t>
        </w:r>
      </w:ins>
      <w:ins w:id="1762" w:author="◉‿◉ [2]" w:date="2020-04-20T21:38:34Z">
        <w:r>
          <w:rPr>
            <w:rFonts w:hint="eastAsia" w:ascii="宋体" w:hAnsi="宋体"/>
          </w:rPr>
          <w:t>。该驱动板可驱动两路直流电机，使能端ENA、ENB为高电平时有效，控制方式及直流电机状态如表4</w:t>
        </w:r>
      </w:ins>
      <w:ins w:id="1763" w:author="◉‿◉ [2]" w:date="2020-04-20T21:38:34Z">
        <w:r>
          <w:rPr>
            <w:rFonts w:ascii="宋体" w:hAnsi="宋体"/>
          </w:rPr>
          <w:t>-3-1</w:t>
        </w:r>
      </w:ins>
      <w:ins w:id="1764" w:author="◉‿◉ [2]" w:date="2020-04-20T21:38:34Z">
        <w:r>
          <w:rPr>
            <w:rFonts w:hint="eastAsia" w:ascii="宋体" w:hAnsi="宋体"/>
          </w:rPr>
          <w:t>所示：</w:t>
        </w:r>
      </w:ins>
    </w:p>
    <w:p>
      <w:pPr>
        <w:pStyle w:val="6"/>
        <w:rPr>
          <w:ins w:id="1765" w:author="◉‿◉ [2]" w:date="2020-04-20T21:38:34Z"/>
          <w:rFonts w:hint="eastAsia"/>
        </w:rPr>
      </w:pPr>
    </w:p>
    <w:p>
      <w:pPr>
        <w:pStyle w:val="46"/>
        <w:rPr>
          <w:ins w:id="1766" w:author="◉‿◉ [2]" w:date="2020-04-20T21:38:34Z"/>
          <w:rFonts w:hint="eastAsia" w:cs="Arial"/>
          <w:color w:val="000000"/>
          <w:szCs w:val="18"/>
        </w:rPr>
      </w:pPr>
      <w:ins w:id="1767" w:author="◉‿◉ [2]" w:date="2020-04-20T21:38:34Z">
        <w:r>
          <w:rPr>
            <w:rFonts w:hint="eastAsia"/>
            <w:szCs w:val="18"/>
          </w:rPr>
          <w:t>表</w:t>
        </w:r>
      </w:ins>
      <w:ins w:id="1768" w:author="◉‿◉ [2]" w:date="2020-04-20T21:38:34Z">
        <w:r>
          <w:rPr>
            <w:szCs w:val="18"/>
          </w:rPr>
          <w:t xml:space="preserve">4-3-1 </w:t>
        </w:r>
      </w:ins>
      <w:ins w:id="1769" w:author="◉‿◉ [2]" w:date="2020-04-20T21:38:34Z">
        <w:r>
          <w:rPr>
            <w:rFonts w:hint="eastAsia"/>
            <w:lang w:val="en-US" w:eastAsia="zh-CN"/>
          </w:rPr>
          <w:t>直流电机状态表</w:t>
        </w:r>
      </w:ins>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560"/>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770" w:author="◉‿◉ [2]" w:date="2020-04-20T21:38:34Z"/>
        </w:trPr>
        <w:tc>
          <w:tcPr>
            <w:tcW w:w="1701" w:type="dxa"/>
            <w:noWrap w:val="0"/>
            <w:vAlign w:val="top"/>
          </w:tcPr>
          <w:p>
            <w:pPr>
              <w:pStyle w:val="6"/>
              <w:ind w:firstLine="0" w:firstLineChars="0"/>
              <w:jc w:val="center"/>
              <w:rPr>
                <w:ins w:id="1771" w:author="◉‿◉ [2]" w:date="2020-04-20T21:38:34Z"/>
                <w:rFonts w:hint="eastAsia"/>
              </w:rPr>
            </w:pPr>
            <w:ins w:id="1772" w:author="◉‿◉ [2]" w:date="2020-04-20T21:38:34Z">
              <w:r>
                <w:rPr>
                  <w:rFonts w:hint="eastAsia"/>
                </w:rPr>
                <w:t>ENA</w:t>
              </w:r>
            </w:ins>
          </w:p>
        </w:tc>
        <w:tc>
          <w:tcPr>
            <w:tcW w:w="1560" w:type="dxa"/>
            <w:noWrap w:val="0"/>
            <w:vAlign w:val="top"/>
          </w:tcPr>
          <w:p>
            <w:pPr>
              <w:pStyle w:val="6"/>
              <w:ind w:firstLine="0" w:firstLineChars="0"/>
              <w:jc w:val="center"/>
              <w:rPr>
                <w:ins w:id="1773" w:author="◉‿◉ [2]" w:date="2020-04-20T21:38:34Z"/>
                <w:rFonts w:hint="eastAsia"/>
              </w:rPr>
            </w:pPr>
            <w:ins w:id="1774" w:author="◉‿◉ [2]" w:date="2020-04-20T21:38:34Z">
              <w:r>
                <w:rPr>
                  <w:rFonts w:hint="eastAsia"/>
                </w:rPr>
                <w:t>IN1</w:t>
              </w:r>
            </w:ins>
          </w:p>
        </w:tc>
        <w:tc>
          <w:tcPr>
            <w:tcW w:w="1701" w:type="dxa"/>
            <w:noWrap w:val="0"/>
            <w:vAlign w:val="top"/>
          </w:tcPr>
          <w:p>
            <w:pPr>
              <w:pStyle w:val="6"/>
              <w:ind w:firstLine="0" w:firstLineChars="0"/>
              <w:jc w:val="center"/>
              <w:rPr>
                <w:ins w:id="1775" w:author="◉‿◉ [2]" w:date="2020-04-20T21:38:34Z"/>
                <w:rFonts w:hint="eastAsia"/>
              </w:rPr>
            </w:pPr>
            <w:ins w:id="1776" w:author="◉‿◉ [2]" w:date="2020-04-20T21:38:34Z">
              <w:r>
                <w:rPr>
                  <w:rFonts w:hint="eastAsia"/>
                </w:rPr>
                <w:t>IN2</w:t>
              </w:r>
            </w:ins>
          </w:p>
        </w:tc>
        <w:tc>
          <w:tcPr>
            <w:tcW w:w="1701" w:type="dxa"/>
            <w:noWrap w:val="0"/>
            <w:vAlign w:val="top"/>
          </w:tcPr>
          <w:p>
            <w:pPr>
              <w:pStyle w:val="6"/>
              <w:ind w:firstLine="0" w:firstLineChars="0"/>
              <w:jc w:val="center"/>
              <w:rPr>
                <w:ins w:id="1777" w:author="◉‿◉ [2]" w:date="2020-04-20T21:38:34Z"/>
                <w:rFonts w:hint="eastAsia"/>
              </w:rPr>
            </w:pPr>
            <w:ins w:id="1778" w:author="◉‿◉ [2]" w:date="2020-04-20T21:38:34Z">
              <w:r>
                <w:rPr>
                  <w:rFonts w:hint="eastAsia"/>
                </w:rPr>
                <w:t>直流电机状态</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779" w:author="◉‿◉ [2]" w:date="2020-04-20T21:38:34Z"/>
        </w:trPr>
        <w:tc>
          <w:tcPr>
            <w:tcW w:w="1701" w:type="dxa"/>
            <w:noWrap w:val="0"/>
            <w:vAlign w:val="top"/>
          </w:tcPr>
          <w:p>
            <w:pPr>
              <w:pStyle w:val="6"/>
              <w:ind w:firstLine="0" w:firstLineChars="0"/>
              <w:jc w:val="center"/>
              <w:rPr>
                <w:ins w:id="1780" w:author="◉‿◉ [2]" w:date="2020-04-20T21:38:34Z"/>
                <w:rFonts w:hint="eastAsia"/>
              </w:rPr>
            </w:pPr>
            <w:ins w:id="1781" w:author="◉‿◉ [2]" w:date="2020-04-20T21:38:34Z">
              <w:r>
                <w:rPr>
                  <w:rFonts w:hint="eastAsia"/>
                </w:rPr>
                <w:t>0</w:t>
              </w:r>
            </w:ins>
          </w:p>
        </w:tc>
        <w:tc>
          <w:tcPr>
            <w:tcW w:w="1560" w:type="dxa"/>
            <w:noWrap w:val="0"/>
            <w:vAlign w:val="top"/>
          </w:tcPr>
          <w:p>
            <w:pPr>
              <w:pStyle w:val="6"/>
              <w:ind w:firstLine="0" w:firstLineChars="0"/>
              <w:jc w:val="center"/>
              <w:rPr>
                <w:ins w:id="1782" w:author="◉‿◉ [2]" w:date="2020-04-20T21:38:34Z"/>
                <w:rFonts w:hint="eastAsia"/>
              </w:rPr>
            </w:pPr>
            <w:ins w:id="1783" w:author="◉‿◉ [2]" w:date="2020-04-20T21:38:34Z">
              <w:r>
                <w:rPr>
                  <w:rFonts w:hint="eastAsia"/>
                </w:rPr>
                <w:t>X</w:t>
              </w:r>
            </w:ins>
          </w:p>
        </w:tc>
        <w:tc>
          <w:tcPr>
            <w:tcW w:w="1701" w:type="dxa"/>
            <w:noWrap w:val="0"/>
            <w:vAlign w:val="top"/>
          </w:tcPr>
          <w:p>
            <w:pPr>
              <w:pStyle w:val="6"/>
              <w:ind w:firstLine="0" w:firstLineChars="0"/>
              <w:jc w:val="center"/>
              <w:rPr>
                <w:ins w:id="1784" w:author="◉‿◉ [2]" w:date="2020-04-20T21:38:34Z"/>
                <w:rFonts w:hint="eastAsia"/>
              </w:rPr>
            </w:pPr>
            <w:ins w:id="1785" w:author="◉‿◉ [2]" w:date="2020-04-20T21:38:34Z">
              <w:r>
                <w:rPr>
                  <w:rFonts w:hint="eastAsia"/>
                </w:rPr>
                <w:t>X</w:t>
              </w:r>
            </w:ins>
          </w:p>
        </w:tc>
        <w:tc>
          <w:tcPr>
            <w:tcW w:w="1701" w:type="dxa"/>
            <w:noWrap w:val="0"/>
            <w:vAlign w:val="top"/>
          </w:tcPr>
          <w:p>
            <w:pPr>
              <w:pStyle w:val="6"/>
              <w:ind w:firstLine="0" w:firstLineChars="0"/>
              <w:jc w:val="center"/>
              <w:rPr>
                <w:ins w:id="1786" w:author="◉‿◉ [2]" w:date="2020-04-20T21:38:34Z"/>
                <w:rFonts w:hint="eastAsia"/>
              </w:rPr>
            </w:pPr>
            <w:ins w:id="1787" w:author="◉‿◉ [2]" w:date="2020-04-20T21:38:34Z">
              <w:r>
                <w:rPr>
                  <w:rFonts w:hint="eastAsia"/>
                </w:rPr>
                <w:t>停止</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788" w:author="◉‿◉ [2]" w:date="2020-04-20T21:38:34Z"/>
        </w:trPr>
        <w:tc>
          <w:tcPr>
            <w:tcW w:w="1701" w:type="dxa"/>
            <w:noWrap w:val="0"/>
            <w:vAlign w:val="top"/>
          </w:tcPr>
          <w:p>
            <w:pPr>
              <w:pStyle w:val="6"/>
              <w:ind w:firstLine="0" w:firstLineChars="0"/>
              <w:jc w:val="center"/>
              <w:rPr>
                <w:ins w:id="1789" w:author="◉‿◉ [2]" w:date="2020-04-20T21:38:34Z"/>
                <w:rFonts w:hint="eastAsia"/>
              </w:rPr>
            </w:pPr>
            <w:ins w:id="1790" w:author="◉‿◉ [2]" w:date="2020-04-20T21:38:34Z">
              <w:r>
                <w:rPr>
                  <w:rFonts w:hint="eastAsia"/>
                </w:rPr>
                <w:t>1</w:t>
              </w:r>
            </w:ins>
          </w:p>
        </w:tc>
        <w:tc>
          <w:tcPr>
            <w:tcW w:w="1560" w:type="dxa"/>
            <w:noWrap w:val="0"/>
            <w:vAlign w:val="top"/>
          </w:tcPr>
          <w:p>
            <w:pPr>
              <w:pStyle w:val="6"/>
              <w:ind w:firstLine="0" w:firstLineChars="0"/>
              <w:jc w:val="center"/>
              <w:rPr>
                <w:ins w:id="1791" w:author="◉‿◉ [2]" w:date="2020-04-20T21:38:34Z"/>
                <w:rFonts w:hint="eastAsia"/>
              </w:rPr>
            </w:pPr>
            <w:ins w:id="1792" w:author="◉‿◉ [2]" w:date="2020-04-20T21:38:34Z">
              <w:r>
                <w:rPr>
                  <w:rFonts w:hint="eastAsia"/>
                </w:rPr>
                <w:t>0</w:t>
              </w:r>
            </w:ins>
          </w:p>
        </w:tc>
        <w:tc>
          <w:tcPr>
            <w:tcW w:w="1701" w:type="dxa"/>
            <w:noWrap w:val="0"/>
            <w:vAlign w:val="top"/>
          </w:tcPr>
          <w:p>
            <w:pPr>
              <w:pStyle w:val="6"/>
              <w:ind w:firstLine="0" w:firstLineChars="0"/>
              <w:jc w:val="center"/>
              <w:rPr>
                <w:ins w:id="1793" w:author="◉‿◉ [2]" w:date="2020-04-20T21:38:34Z"/>
                <w:rFonts w:hint="eastAsia"/>
              </w:rPr>
            </w:pPr>
            <w:ins w:id="1794" w:author="◉‿◉ [2]" w:date="2020-04-20T21:38:34Z">
              <w:r>
                <w:rPr>
                  <w:rFonts w:hint="eastAsia"/>
                </w:rPr>
                <w:t>0</w:t>
              </w:r>
            </w:ins>
          </w:p>
        </w:tc>
        <w:tc>
          <w:tcPr>
            <w:tcW w:w="1701" w:type="dxa"/>
            <w:noWrap w:val="0"/>
            <w:vAlign w:val="top"/>
          </w:tcPr>
          <w:p>
            <w:pPr>
              <w:pStyle w:val="6"/>
              <w:ind w:firstLine="0" w:firstLineChars="0"/>
              <w:jc w:val="center"/>
              <w:rPr>
                <w:ins w:id="1795" w:author="◉‿◉ [2]" w:date="2020-04-20T21:38:34Z"/>
                <w:rFonts w:hint="eastAsia"/>
              </w:rPr>
            </w:pPr>
            <w:ins w:id="1796" w:author="◉‿◉ [2]" w:date="2020-04-20T21:38:34Z">
              <w:r>
                <w:rPr>
                  <w:rFonts w:hint="eastAsia"/>
                </w:rPr>
                <w:t>制动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797" w:author="◉‿◉ [2]" w:date="2020-04-20T21:38:34Z"/>
        </w:trPr>
        <w:tc>
          <w:tcPr>
            <w:tcW w:w="1701" w:type="dxa"/>
            <w:noWrap w:val="0"/>
            <w:vAlign w:val="top"/>
          </w:tcPr>
          <w:p>
            <w:pPr>
              <w:pStyle w:val="6"/>
              <w:ind w:firstLine="0" w:firstLineChars="0"/>
              <w:jc w:val="center"/>
              <w:rPr>
                <w:ins w:id="1798" w:author="◉‿◉ [2]" w:date="2020-04-20T21:38:34Z"/>
                <w:rFonts w:hint="eastAsia"/>
              </w:rPr>
            </w:pPr>
            <w:ins w:id="1799" w:author="◉‿◉ [2]" w:date="2020-04-20T21:38:34Z">
              <w:r>
                <w:rPr>
                  <w:rFonts w:hint="eastAsia"/>
                </w:rPr>
                <w:t>1</w:t>
              </w:r>
            </w:ins>
          </w:p>
        </w:tc>
        <w:tc>
          <w:tcPr>
            <w:tcW w:w="1560" w:type="dxa"/>
            <w:noWrap w:val="0"/>
            <w:vAlign w:val="top"/>
          </w:tcPr>
          <w:p>
            <w:pPr>
              <w:pStyle w:val="6"/>
              <w:ind w:firstLine="0" w:firstLineChars="0"/>
              <w:jc w:val="center"/>
              <w:rPr>
                <w:ins w:id="1800" w:author="◉‿◉ [2]" w:date="2020-04-20T21:38:34Z"/>
                <w:rFonts w:hint="eastAsia"/>
              </w:rPr>
            </w:pPr>
            <w:ins w:id="1801" w:author="◉‿◉ [2]" w:date="2020-04-20T21:38:34Z">
              <w:r>
                <w:rPr>
                  <w:rFonts w:hint="eastAsia"/>
                </w:rPr>
                <w:t>0</w:t>
              </w:r>
            </w:ins>
          </w:p>
        </w:tc>
        <w:tc>
          <w:tcPr>
            <w:tcW w:w="1701" w:type="dxa"/>
            <w:noWrap w:val="0"/>
            <w:vAlign w:val="top"/>
          </w:tcPr>
          <w:p>
            <w:pPr>
              <w:pStyle w:val="6"/>
              <w:ind w:firstLine="0" w:firstLineChars="0"/>
              <w:jc w:val="center"/>
              <w:rPr>
                <w:ins w:id="1802" w:author="◉‿◉ [2]" w:date="2020-04-20T21:38:34Z"/>
                <w:rFonts w:hint="eastAsia"/>
              </w:rPr>
            </w:pPr>
            <w:ins w:id="1803" w:author="◉‿◉ [2]" w:date="2020-04-20T21:38:34Z">
              <w:r>
                <w:rPr>
                  <w:rFonts w:hint="eastAsia"/>
                </w:rPr>
                <w:t>1</w:t>
              </w:r>
            </w:ins>
          </w:p>
        </w:tc>
        <w:tc>
          <w:tcPr>
            <w:tcW w:w="1701" w:type="dxa"/>
            <w:noWrap w:val="0"/>
            <w:vAlign w:val="top"/>
          </w:tcPr>
          <w:p>
            <w:pPr>
              <w:pStyle w:val="6"/>
              <w:ind w:firstLine="0" w:firstLineChars="0"/>
              <w:jc w:val="center"/>
              <w:rPr>
                <w:ins w:id="1804" w:author="◉‿◉ [2]" w:date="2020-04-20T21:38:34Z"/>
                <w:rFonts w:hint="eastAsia"/>
              </w:rPr>
            </w:pPr>
            <w:ins w:id="1805" w:author="◉‿◉ [2]" w:date="2020-04-20T21:38:34Z">
              <w:r>
                <w:rPr>
                  <w:rFonts w:hint="eastAsia"/>
                </w:rPr>
                <w:t>正转</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806" w:author="◉‿◉ [2]" w:date="2020-04-20T21:38:34Z"/>
        </w:trPr>
        <w:tc>
          <w:tcPr>
            <w:tcW w:w="1701" w:type="dxa"/>
            <w:noWrap w:val="0"/>
            <w:vAlign w:val="top"/>
          </w:tcPr>
          <w:p>
            <w:pPr>
              <w:pStyle w:val="6"/>
              <w:ind w:firstLine="0" w:firstLineChars="0"/>
              <w:jc w:val="center"/>
              <w:rPr>
                <w:ins w:id="1807" w:author="◉‿◉ [2]" w:date="2020-04-20T21:38:34Z"/>
                <w:rFonts w:hint="eastAsia"/>
              </w:rPr>
            </w:pPr>
            <w:ins w:id="1808" w:author="◉‿◉ [2]" w:date="2020-04-20T21:38:34Z">
              <w:r>
                <w:rPr>
                  <w:rFonts w:hint="eastAsia"/>
                </w:rPr>
                <w:t>1</w:t>
              </w:r>
            </w:ins>
          </w:p>
        </w:tc>
        <w:tc>
          <w:tcPr>
            <w:tcW w:w="1560" w:type="dxa"/>
            <w:noWrap w:val="0"/>
            <w:vAlign w:val="top"/>
          </w:tcPr>
          <w:p>
            <w:pPr>
              <w:pStyle w:val="6"/>
              <w:ind w:firstLine="0" w:firstLineChars="0"/>
              <w:jc w:val="center"/>
              <w:rPr>
                <w:ins w:id="1809" w:author="◉‿◉ [2]" w:date="2020-04-20T21:38:34Z"/>
                <w:rFonts w:hint="eastAsia"/>
              </w:rPr>
            </w:pPr>
            <w:ins w:id="1810" w:author="◉‿◉ [2]" w:date="2020-04-20T21:38:34Z">
              <w:r>
                <w:rPr>
                  <w:rFonts w:hint="eastAsia"/>
                </w:rPr>
                <w:t>1</w:t>
              </w:r>
            </w:ins>
          </w:p>
        </w:tc>
        <w:tc>
          <w:tcPr>
            <w:tcW w:w="1701" w:type="dxa"/>
            <w:noWrap w:val="0"/>
            <w:vAlign w:val="top"/>
          </w:tcPr>
          <w:p>
            <w:pPr>
              <w:pStyle w:val="6"/>
              <w:ind w:firstLine="0" w:firstLineChars="0"/>
              <w:jc w:val="center"/>
              <w:rPr>
                <w:ins w:id="1811" w:author="◉‿◉ [2]" w:date="2020-04-20T21:38:34Z"/>
                <w:rFonts w:hint="eastAsia"/>
              </w:rPr>
            </w:pPr>
            <w:ins w:id="1812" w:author="◉‿◉ [2]" w:date="2020-04-20T21:38:34Z">
              <w:r>
                <w:rPr>
                  <w:rFonts w:hint="eastAsia"/>
                </w:rPr>
                <w:t>0</w:t>
              </w:r>
            </w:ins>
          </w:p>
        </w:tc>
        <w:tc>
          <w:tcPr>
            <w:tcW w:w="1701" w:type="dxa"/>
            <w:noWrap w:val="0"/>
            <w:vAlign w:val="top"/>
          </w:tcPr>
          <w:p>
            <w:pPr>
              <w:pStyle w:val="6"/>
              <w:ind w:firstLine="0" w:firstLineChars="0"/>
              <w:jc w:val="center"/>
              <w:rPr>
                <w:ins w:id="1813" w:author="◉‿◉ [2]" w:date="2020-04-20T21:38:34Z"/>
                <w:rFonts w:hint="eastAsia"/>
              </w:rPr>
            </w:pPr>
            <w:ins w:id="1814" w:author="◉‿◉ [2]" w:date="2020-04-20T21:38:34Z">
              <w:r>
                <w:rPr>
                  <w:rFonts w:hint="eastAsia"/>
                </w:rPr>
                <w:t>反转</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ins w:id="1815" w:author="◉‿◉ [2]" w:date="2020-04-20T21:38:34Z"/>
        </w:trPr>
        <w:tc>
          <w:tcPr>
            <w:tcW w:w="1701" w:type="dxa"/>
            <w:noWrap w:val="0"/>
            <w:vAlign w:val="top"/>
          </w:tcPr>
          <w:p>
            <w:pPr>
              <w:pStyle w:val="6"/>
              <w:ind w:firstLine="0" w:firstLineChars="0"/>
              <w:jc w:val="center"/>
              <w:rPr>
                <w:ins w:id="1816" w:author="◉‿◉ [2]" w:date="2020-04-20T21:38:34Z"/>
                <w:rFonts w:hint="eastAsia"/>
              </w:rPr>
            </w:pPr>
            <w:ins w:id="1817" w:author="◉‿◉ [2]" w:date="2020-04-20T21:38:34Z">
              <w:r>
                <w:rPr>
                  <w:rFonts w:hint="eastAsia"/>
                </w:rPr>
                <w:t>1</w:t>
              </w:r>
            </w:ins>
          </w:p>
        </w:tc>
        <w:tc>
          <w:tcPr>
            <w:tcW w:w="1560" w:type="dxa"/>
            <w:noWrap w:val="0"/>
            <w:vAlign w:val="top"/>
          </w:tcPr>
          <w:p>
            <w:pPr>
              <w:pStyle w:val="6"/>
              <w:ind w:firstLine="0" w:firstLineChars="0"/>
              <w:jc w:val="center"/>
              <w:rPr>
                <w:ins w:id="1818" w:author="◉‿◉ [2]" w:date="2020-04-20T21:38:34Z"/>
                <w:rFonts w:hint="eastAsia"/>
              </w:rPr>
            </w:pPr>
            <w:ins w:id="1819" w:author="◉‿◉ [2]" w:date="2020-04-20T21:38:34Z">
              <w:r>
                <w:rPr>
                  <w:rFonts w:hint="eastAsia"/>
                </w:rPr>
                <w:t>1</w:t>
              </w:r>
            </w:ins>
          </w:p>
        </w:tc>
        <w:tc>
          <w:tcPr>
            <w:tcW w:w="1701" w:type="dxa"/>
            <w:noWrap w:val="0"/>
            <w:vAlign w:val="top"/>
          </w:tcPr>
          <w:p>
            <w:pPr>
              <w:pStyle w:val="6"/>
              <w:ind w:firstLine="0" w:firstLineChars="0"/>
              <w:jc w:val="center"/>
              <w:rPr>
                <w:ins w:id="1820" w:author="◉‿◉ [2]" w:date="2020-04-20T21:38:34Z"/>
                <w:rFonts w:hint="eastAsia"/>
              </w:rPr>
            </w:pPr>
            <w:ins w:id="1821" w:author="◉‿◉ [2]" w:date="2020-04-20T21:38:34Z">
              <w:r>
                <w:rPr>
                  <w:rFonts w:hint="eastAsia"/>
                </w:rPr>
                <w:t>1</w:t>
              </w:r>
            </w:ins>
          </w:p>
        </w:tc>
        <w:tc>
          <w:tcPr>
            <w:tcW w:w="1701" w:type="dxa"/>
            <w:noWrap w:val="0"/>
            <w:vAlign w:val="top"/>
          </w:tcPr>
          <w:p>
            <w:pPr>
              <w:pStyle w:val="6"/>
              <w:ind w:firstLine="0" w:firstLineChars="0"/>
              <w:jc w:val="center"/>
              <w:rPr>
                <w:ins w:id="1822" w:author="◉‿◉ [2]" w:date="2020-04-20T21:38:34Z"/>
                <w:rFonts w:hint="eastAsia"/>
              </w:rPr>
            </w:pPr>
            <w:ins w:id="1823" w:author="◉‿◉ [2]" w:date="2020-04-20T21:38:34Z">
              <w:r>
                <w:rPr>
                  <w:rFonts w:hint="eastAsia"/>
                </w:rPr>
                <w:t>制动</w:t>
              </w:r>
            </w:ins>
          </w:p>
        </w:tc>
      </w:tr>
    </w:tbl>
    <w:p>
      <w:pPr>
        <w:pStyle w:val="6"/>
        <w:rPr>
          <w:ins w:id="1824" w:author="◉‿◉ [2]" w:date="2020-04-20T21:38:34Z"/>
          <w:rFonts w:hint="eastAsia"/>
          <w:lang w:val="en-US" w:eastAsia="zh-CN"/>
        </w:rPr>
      </w:pPr>
    </w:p>
    <w:p>
      <w:pPr>
        <w:pStyle w:val="6"/>
        <w:rPr>
          <w:ins w:id="1825" w:author="◉‿◉ [2]" w:date="2020-04-20T21:38:34Z"/>
          <w:rFonts w:hint="default"/>
          <w:lang w:val="en-US" w:eastAsia="zh-CN"/>
        </w:rPr>
      </w:pPr>
      <w:ins w:id="1826" w:author="◉‿◉ [2]" w:date="2020-04-20T21:38:34Z">
        <w:r>
          <w:rPr>
            <w:rFonts w:hint="eastAsia"/>
            <w:lang w:val="en-US" w:eastAsia="zh-CN"/>
          </w:rPr>
          <w:t>L298N模块有IN1、IN2等共四条控制信号引脚，OUT1、OUT2等四个输出信号引脚，ENA、ENB两路使能信号引脚，当ENA为高电平，IN1、INT2分别为低高电平时，电机正转；为高低电平时，电机反转。通过控制ENA、IN1、IN2三条信号线的高低电平就可以实现对窗帘的打开、关闭以及停止的控制。</w:t>
        </w:r>
      </w:ins>
    </w:p>
    <w:p>
      <w:pPr>
        <w:pStyle w:val="39"/>
        <w:rPr>
          <w:ins w:id="1827" w:author="◉‿◉ [2]" w:date="2020-04-20T21:38:34Z"/>
          <w:rFonts w:hint="default" w:eastAsia="黑体"/>
          <w:lang w:val="en-US" w:eastAsia="zh-CN"/>
        </w:rPr>
      </w:pPr>
      <w:ins w:id="1828" w:author="◉‿◉ [2]" w:date="2020-04-20T21:38:34Z">
        <w:r>
          <w:rPr>
            <w:rFonts w:hint="eastAsia"/>
          </w:rPr>
          <w:t>4.</w:t>
        </w:r>
      </w:ins>
      <w:ins w:id="1829" w:author="◉‿◉ [2]" w:date="2020-04-20T21:40:23Z">
        <w:r>
          <w:rPr>
            <w:rFonts w:hint="eastAsia"/>
            <w:lang w:val="en-US" w:eastAsia="zh-CN"/>
          </w:rPr>
          <w:t>3</w:t>
        </w:r>
      </w:ins>
      <w:ins w:id="1830" w:author="◉‿◉ [2]" w:date="2020-04-20T21:38:34Z">
        <w:r>
          <w:rPr>
            <w:rFonts w:hint="eastAsia"/>
          </w:rPr>
          <w:t>.</w:t>
        </w:r>
      </w:ins>
      <w:ins w:id="1831" w:author="◉‿◉ [2]" w:date="2020-04-20T21:38:34Z">
        <w:r>
          <w:rPr>
            <w:rFonts w:hint="eastAsia"/>
            <w:lang w:val="en-US" w:eastAsia="zh-CN"/>
          </w:rPr>
          <w:t>2 智能模式设计</w:t>
        </w:r>
      </w:ins>
    </w:p>
    <w:p>
      <w:pPr>
        <w:pStyle w:val="6"/>
        <w:rPr>
          <w:ins w:id="1832" w:author="◉‿◉ [2]" w:date="2020-04-20T21:38:34Z"/>
          <w:rFonts w:hint="eastAsia" w:ascii="宋体" w:hAnsi="宋体"/>
          <w:lang w:val="en-US" w:eastAsia="zh-CN"/>
        </w:rPr>
      </w:pPr>
      <w:ins w:id="1833" w:author="◉‿◉ [2]" w:date="2020-04-20T21:38:34Z">
        <w:r>
          <w:rPr>
            <w:rFonts w:hint="eastAsia" w:ascii="宋体" w:hAnsi="宋体"/>
            <w:lang w:val="en-US" w:eastAsia="zh-CN"/>
          </w:rPr>
          <w:t>当系统处于智能模式下时，用户可以根据自身需求设置光照阈值，在LCD上会显示两个直观的加减按键图标，通过检测LCD模块自带触摸屏上的触摸点，判断触摸位置是否在图标范围内。如果是，则更改当前的光照阈值，并通过IIC总线将值写入AT24C02中，防止掉电丢失，系统重新上电后，也能恢复之前的设置，而不必重新设置。光敏传感器每10s采集一次光照强度，并与设定的阈值进行比较。当未达到阈值时，窗帘处于打开状态。当达到或超过阈值时，窗帘将会自动关闭，如图xxxx</w:t>
        </w:r>
      </w:ins>
    </w:p>
    <w:p>
      <w:pPr>
        <w:pStyle w:val="6"/>
        <w:rPr>
          <w:ins w:id="1834" w:author="◉‿◉ [2]" w:date="2020-04-21T23:02:12Z"/>
          <w:rFonts w:hint="default" w:ascii="宋体" w:hAnsi="宋体"/>
          <w:lang w:val="en-US" w:eastAsia="zh-CN"/>
        </w:rPr>
      </w:pPr>
      <w:ins w:id="1835" w:author="◉‿◉ [2]" w:date="2020-04-20T21:40:54Z">
        <w:r>
          <w:rPr>
            <w:rFonts w:hint="default" w:ascii="宋体" w:hAnsi="宋体"/>
            <w:lang w:val="en-US" w:eastAsia="zh-CN"/>
          </w:rPr>
          <w:drawing>
            <wp:inline distT="0" distB="0" distL="114300" distR="114300">
              <wp:extent cx="2451100" cy="3467735"/>
              <wp:effectExtent l="0" t="0" r="0" b="0"/>
              <wp:docPr id="31"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B019B1-382A-4266-B25C-5B523AA43C14-6" descr="qt_temp"/>
                      <pic:cNvPicPr>
                        <a:picLocks noChangeAspect="1"/>
                      </pic:cNvPicPr>
                    </pic:nvPicPr>
                    <pic:blipFill>
                      <a:blip r:embed="rId45"/>
                      <a:stretch>
                        <a:fillRect/>
                      </a:stretch>
                    </pic:blipFill>
                    <pic:spPr>
                      <a:xfrm>
                        <a:off x="0" y="0"/>
                        <a:ext cx="2451100" cy="3467735"/>
                      </a:xfrm>
                      <a:prstGeom prst="rect">
                        <a:avLst/>
                      </a:prstGeom>
                    </pic:spPr>
                  </pic:pic>
                </a:graphicData>
              </a:graphic>
            </wp:inline>
          </w:drawing>
        </w:r>
      </w:ins>
    </w:p>
    <w:p>
      <w:pPr>
        <w:pStyle w:val="6"/>
        <w:rPr>
          <w:ins w:id="1837" w:author="◉‿◉ [2]" w:date="2020-04-20T21:38:34Z"/>
          <w:rFonts w:hint="default" w:ascii="宋体" w:hAnsi="宋体"/>
          <w:lang w:val="en-US" w:eastAsia="zh-CN"/>
        </w:rPr>
      </w:pPr>
      <w:ins w:id="1838" w:author="◉‿◉ [2]" w:date="2020-04-21T23:02:13Z">
        <w:r>
          <w:rPr>
            <w:rFonts w:hint="eastAsia" w:ascii="宋体" w:hAnsi="宋体"/>
            <w:lang w:val="en-US" w:eastAsia="zh-CN"/>
          </w:rPr>
          <w:t>图</w:t>
        </w:r>
      </w:ins>
      <w:ins w:id="1839" w:author="◉‿◉ [2]" w:date="2020-04-21T23:02:14Z">
        <w:r>
          <w:rPr>
            <w:rFonts w:hint="eastAsia" w:ascii="宋体" w:hAnsi="宋体"/>
            <w:lang w:val="en-US" w:eastAsia="zh-CN"/>
          </w:rPr>
          <w:t>xx</w:t>
        </w:r>
      </w:ins>
      <w:ins w:id="1840" w:author="◉‿◉ [2]" w:date="2020-04-21T23:02:15Z">
        <w:r>
          <w:rPr>
            <w:rFonts w:hint="eastAsia" w:ascii="宋体" w:hAnsi="宋体"/>
            <w:lang w:val="en-US" w:eastAsia="zh-CN"/>
          </w:rPr>
          <w:t xml:space="preserve"> </w:t>
        </w:r>
      </w:ins>
      <w:ins w:id="1841" w:author="◉‿◉ [2]" w:date="2020-04-21T23:02:18Z">
        <w:r>
          <w:rPr>
            <w:rFonts w:hint="eastAsia" w:ascii="宋体" w:hAnsi="宋体"/>
            <w:lang w:val="en-US" w:eastAsia="zh-CN"/>
          </w:rPr>
          <w:t>智能</w:t>
        </w:r>
      </w:ins>
      <w:ins w:id="1842" w:author="◉‿◉ [2]" w:date="2020-04-21T23:02:20Z">
        <w:r>
          <w:rPr>
            <w:rFonts w:hint="eastAsia" w:ascii="宋体" w:hAnsi="宋体"/>
            <w:lang w:val="en-US" w:eastAsia="zh-CN"/>
          </w:rPr>
          <w:t>控制</w:t>
        </w:r>
      </w:ins>
      <w:ins w:id="1843" w:author="◉‿◉ [2]" w:date="2020-04-21T23:02:28Z">
        <w:r>
          <w:rPr>
            <w:rFonts w:hint="eastAsia" w:ascii="宋体" w:hAnsi="宋体"/>
            <w:lang w:val="en-US" w:eastAsia="zh-CN"/>
          </w:rPr>
          <w:t>程序</w:t>
        </w:r>
      </w:ins>
      <w:ins w:id="1844" w:author="◉‿◉ [2]" w:date="2020-04-21T23:02:21Z">
        <w:r>
          <w:rPr>
            <w:rFonts w:hint="eastAsia" w:ascii="宋体" w:hAnsi="宋体"/>
            <w:lang w:val="en-US" w:eastAsia="zh-CN"/>
          </w:rPr>
          <w:t>流程</w:t>
        </w:r>
      </w:ins>
    </w:p>
    <w:p>
      <w:pPr>
        <w:pStyle w:val="6"/>
        <w:rPr>
          <w:ins w:id="1845" w:author="◉‿◉ [2]" w:date="2020-04-20T21:38:34Z"/>
          <w:rFonts w:hint="eastAsia" w:ascii="宋体" w:hAnsi="宋体"/>
        </w:rPr>
      </w:pPr>
    </w:p>
    <w:p>
      <w:pPr>
        <w:pStyle w:val="39"/>
        <w:rPr>
          <w:ins w:id="1846" w:author="◉‿◉ [2]" w:date="2020-04-20T21:38:34Z"/>
          <w:rFonts w:hint="default" w:eastAsia="黑体"/>
          <w:lang w:val="en-US" w:eastAsia="zh-CN"/>
        </w:rPr>
      </w:pPr>
      <w:ins w:id="1847" w:author="◉‿◉ [2]" w:date="2020-04-20T21:38:34Z">
        <w:r>
          <w:rPr>
            <w:rFonts w:hint="eastAsia"/>
          </w:rPr>
          <w:t>4.</w:t>
        </w:r>
      </w:ins>
      <w:ins w:id="1848" w:author="◉‿◉ [2]" w:date="2020-04-20T21:40:27Z">
        <w:r>
          <w:rPr>
            <w:rFonts w:hint="eastAsia"/>
            <w:lang w:val="en-US" w:eastAsia="zh-CN"/>
          </w:rPr>
          <w:t>3</w:t>
        </w:r>
      </w:ins>
      <w:ins w:id="1849" w:author="◉‿◉ [2]" w:date="2020-04-20T21:38:34Z">
        <w:r>
          <w:rPr>
            <w:rFonts w:hint="eastAsia"/>
          </w:rPr>
          <w:t>.</w:t>
        </w:r>
      </w:ins>
      <w:ins w:id="1850" w:author="◉‿◉ [2]" w:date="2020-04-20T21:38:34Z">
        <w:r>
          <w:rPr>
            <w:rFonts w:hint="eastAsia"/>
            <w:lang w:val="en-US" w:eastAsia="zh-CN"/>
          </w:rPr>
          <w:t>3 手动模式设计</w:t>
        </w:r>
      </w:ins>
    </w:p>
    <w:p>
      <w:pPr>
        <w:pStyle w:val="6"/>
        <w:rPr>
          <w:ins w:id="1851" w:author="◉‿◉ [2]" w:date="2020-04-20T21:38:34Z"/>
          <w:rFonts w:hint="eastAsia" w:ascii="宋体" w:hAnsi="宋体"/>
          <w:lang w:val="en-US" w:eastAsia="zh-CN"/>
        </w:rPr>
      </w:pPr>
      <w:ins w:id="1852" w:author="◉‿◉ [2]" w:date="2020-04-20T21:38:34Z">
        <w:r>
          <w:rPr>
            <w:rFonts w:hint="eastAsia" w:ascii="宋体" w:hAnsi="宋体"/>
            <w:lang w:val="en-US" w:eastAsia="zh-CN"/>
          </w:rPr>
          <w:t>当系统处于手动模式下时，需要人为去点击触摸屏中的窗帘开关。在窗帘闭合与边缘处各有一个光电开关，通过对遮挡的判断获取窗帘当前的开合状态，并反馈给STM32,防止用户多次点击而造成系统功能紊乱。同时系统还具备定时开关的功能，进入简洁的设置界面后，用户根据简要的说明进行操作，可以设置年、月、日、时、分、秒以及选择窗帘开与关。当某个设置选项被选中时，会闪烁显示用于区分，在这过程中系统也考虑到其设置的健壮性，如2月份不会出现30号。</w:t>
        </w:r>
      </w:ins>
    </w:p>
    <w:p>
      <w:pPr>
        <w:pStyle w:val="6"/>
        <w:rPr>
          <w:ins w:id="1853" w:author="◉‿◉ [2]" w:date="2020-04-20T21:38:34Z"/>
          <w:rFonts w:hint="eastAsia"/>
        </w:rPr>
      </w:pPr>
      <w:ins w:id="1854" w:author="◉‿◉ [2]" w:date="2020-04-20T21:38:34Z">
        <w:r>
          <w:rPr>
            <w:rFonts w:hint="eastAsia" w:ascii="宋体" w:hAnsi="宋体"/>
            <w:lang w:val="en-US" w:eastAsia="zh-CN"/>
          </w:rPr>
          <w:t>系统会对所设置的时间的合理性进行判断，将其与STM32内RTC时间进行比较，如果时间设置在过去，系统会给与对应的错误信息，并清空选项。当设置的时间符合条件时，系统将设置的时间以及窗帘开关状态通过IIC总线写入AT24C02中，防止丢失。如图xxxxx</w:t>
        </w:r>
      </w:ins>
    </w:p>
    <w:p>
      <w:pPr>
        <w:pStyle w:val="6"/>
        <w:spacing w:after="240"/>
        <w:jc w:val="center"/>
        <w:rPr>
          <w:ins w:id="1855" w:author="◉‿◉ [2]" w:date="2020-04-21T23:02:37Z"/>
          <w:rFonts w:hint="eastAsia" w:ascii="宋体" w:hAnsi="宋体" w:eastAsia="宋体" w:cs="宋体"/>
          <w:i w:val="0"/>
          <w:color w:val="000000"/>
          <w:sz w:val="20"/>
          <w:szCs w:val="20"/>
          <w:lang w:eastAsia="zh-CN"/>
        </w:rPr>
      </w:pPr>
      <w:ins w:id="1856" w:author="◉‿◉ [2]" w:date="2020-04-20T21:46:14Z">
        <w:r>
          <w:rPr>
            <w:rFonts w:hint="eastAsia" w:ascii="宋体" w:hAnsi="宋体" w:eastAsia="宋体" w:cs="宋体"/>
            <w:i w:val="0"/>
            <w:color w:val="000000"/>
            <w:sz w:val="20"/>
            <w:szCs w:val="20"/>
            <w:lang w:eastAsia="zh-CN"/>
          </w:rPr>
          <w:drawing>
            <wp:inline distT="0" distB="0" distL="114300" distR="114300">
              <wp:extent cx="3239135" cy="4295775"/>
              <wp:effectExtent l="0" t="0" r="0" b="0"/>
              <wp:docPr id="32"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B019B1-382A-4266-B25C-5B523AA43C14-7" descr="qt_temp"/>
                      <pic:cNvPicPr>
                        <a:picLocks noChangeAspect="1"/>
                      </pic:cNvPicPr>
                    </pic:nvPicPr>
                    <pic:blipFill>
                      <a:blip r:embed="rId46"/>
                      <a:stretch>
                        <a:fillRect/>
                      </a:stretch>
                    </pic:blipFill>
                    <pic:spPr>
                      <a:xfrm>
                        <a:off x="0" y="0"/>
                        <a:ext cx="3239135" cy="4295775"/>
                      </a:xfrm>
                      <a:prstGeom prst="rect">
                        <a:avLst/>
                      </a:prstGeom>
                    </pic:spPr>
                  </pic:pic>
                </a:graphicData>
              </a:graphic>
            </wp:inline>
          </w:drawing>
        </w:r>
      </w:ins>
    </w:p>
    <w:p>
      <w:pPr>
        <w:pStyle w:val="6"/>
        <w:spacing w:after="240"/>
        <w:jc w:val="center"/>
        <w:rPr>
          <w:ins w:id="1858" w:author="◉‿◉ [2]" w:date="2020-04-20T21:38:31Z"/>
          <w:rFonts w:hint="default" w:ascii="宋体" w:hAnsi="宋体" w:eastAsia="宋体" w:cs="宋体"/>
          <w:i w:val="0"/>
          <w:color w:val="000000"/>
          <w:sz w:val="20"/>
          <w:szCs w:val="20"/>
          <w:lang w:val="en-US" w:eastAsia="zh-CN"/>
        </w:rPr>
      </w:pPr>
      <w:ins w:id="1859" w:author="◉‿◉ [2]" w:date="2020-04-21T23:02:53Z">
        <w:r>
          <w:rPr>
            <w:rFonts w:hint="eastAsia" w:ascii="宋体" w:hAnsi="宋体" w:cs="宋体"/>
            <w:i w:val="0"/>
            <w:color w:val="000000"/>
            <w:sz w:val="20"/>
            <w:szCs w:val="20"/>
            <w:lang w:val="en-US" w:eastAsia="zh-CN"/>
          </w:rPr>
          <w:t>图</w:t>
        </w:r>
      </w:ins>
      <w:ins w:id="1860" w:author="◉‿◉ [2]" w:date="2020-04-21T23:02:57Z">
        <w:r>
          <w:rPr>
            <w:rFonts w:hint="eastAsia" w:ascii="宋体" w:hAnsi="宋体" w:cs="宋体"/>
            <w:i w:val="0"/>
            <w:color w:val="000000"/>
            <w:sz w:val="20"/>
            <w:szCs w:val="20"/>
            <w:lang w:val="en-US" w:eastAsia="zh-CN"/>
          </w:rPr>
          <w:t xml:space="preserve">xx  </w:t>
        </w:r>
      </w:ins>
      <w:ins w:id="1861" w:author="◉‿◉ [2]" w:date="2020-04-21T23:02:40Z">
        <w:r>
          <w:rPr>
            <w:rFonts w:hint="eastAsia" w:ascii="宋体" w:hAnsi="宋体" w:cs="宋体"/>
            <w:i w:val="0"/>
            <w:color w:val="000000"/>
            <w:sz w:val="20"/>
            <w:szCs w:val="20"/>
            <w:lang w:val="en-US" w:eastAsia="zh-CN"/>
          </w:rPr>
          <w:t>定时</w:t>
        </w:r>
      </w:ins>
      <w:ins w:id="1862" w:author="◉‿◉ [2]" w:date="2020-04-21T23:02:45Z">
        <w:r>
          <w:rPr>
            <w:rFonts w:hint="eastAsia" w:ascii="宋体" w:hAnsi="宋体" w:cs="宋体"/>
            <w:i w:val="0"/>
            <w:color w:val="000000"/>
            <w:sz w:val="20"/>
            <w:szCs w:val="20"/>
            <w:lang w:val="en-US" w:eastAsia="zh-CN"/>
          </w:rPr>
          <w:t>功能</w:t>
        </w:r>
      </w:ins>
      <w:ins w:id="1863" w:author="◉‿◉ [2]" w:date="2020-04-21T23:02:48Z">
        <w:r>
          <w:rPr>
            <w:rFonts w:hint="eastAsia" w:ascii="宋体" w:hAnsi="宋体" w:cs="宋体"/>
            <w:i w:val="0"/>
            <w:color w:val="000000"/>
            <w:sz w:val="20"/>
            <w:szCs w:val="20"/>
            <w:lang w:val="en-US" w:eastAsia="zh-CN"/>
          </w:rPr>
          <w:t>程序</w:t>
        </w:r>
      </w:ins>
      <w:ins w:id="1864" w:author="◉‿◉ [2]" w:date="2020-04-21T23:02:50Z">
        <w:r>
          <w:rPr>
            <w:rFonts w:hint="eastAsia" w:ascii="宋体" w:hAnsi="宋体" w:cs="宋体"/>
            <w:i w:val="0"/>
            <w:color w:val="000000"/>
            <w:sz w:val="20"/>
            <w:szCs w:val="20"/>
            <w:lang w:val="en-US" w:eastAsia="zh-CN"/>
          </w:rPr>
          <w:t>流程</w:t>
        </w:r>
      </w:ins>
    </w:p>
    <w:p>
      <w:pPr>
        <w:pStyle w:val="50"/>
        <w:rPr>
          <w:ins w:id="1865" w:author="◉‿◉ [2]" w:date="2020-04-20T21:47:49Z"/>
          <w:rFonts w:hint="default" w:eastAsia="黑体"/>
          <w:lang w:val="en-US" w:eastAsia="zh-CN"/>
        </w:rPr>
      </w:pPr>
      <w:ins w:id="1866" w:author="◉‿◉ [2]" w:date="2020-04-20T21:47:49Z">
        <w:r>
          <w:rPr>
            <w:rFonts w:hint="eastAsia"/>
          </w:rPr>
          <w:t>4.</w:t>
        </w:r>
      </w:ins>
      <w:ins w:id="1867" w:author="◉‿◉ [2]" w:date="2020-04-20T21:48:01Z">
        <w:r>
          <w:rPr>
            <w:rFonts w:hint="eastAsia"/>
            <w:lang w:val="en-US" w:eastAsia="zh-CN"/>
          </w:rPr>
          <w:t>4</w:t>
        </w:r>
      </w:ins>
      <w:ins w:id="1868" w:author="◉‿◉ [2]" w:date="2020-04-20T21:47:49Z">
        <w:r>
          <w:rPr>
            <w:rFonts w:hint="eastAsia"/>
          </w:rPr>
          <w:t xml:space="preserve"> </w:t>
        </w:r>
      </w:ins>
      <w:ins w:id="1869" w:author="◉‿◉ [2]" w:date="2020-04-20T21:47:49Z">
        <w:r>
          <w:rPr>
            <w:rFonts w:hint="eastAsia"/>
            <w:lang w:val="en-US" w:eastAsia="zh-CN"/>
          </w:rPr>
          <w:t>WIFI通信设计</w:t>
        </w:r>
      </w:ins>
    </w:p>
    <w:p>
      <w:pPr>
        <w:pStyle w:val="6"/>
        <w:rPr>
          <w:ins w:id="1870" w:author="◉‿◉ [2]" w:date="2020-04-20T21:48:34Z"/>
          <w:rFonts w:hint="eastAsia"/>
          <w:lang w:val="en-US" w:eastAsia="zh-CN"/>
        </w:rPr>
      </w:pPr>
      <w:ins w:id="1871" w:author="◉‿◉ [2]" w:date="2020-04-20T21:47:49Z">
        <w:r>
          <w:rPr>
            <w:rFonts w:hint="eastAsia"/>
            <w:lang w:val="en-US" w:eastAsia="zh-CN"/>
          </w:rPr>
          <w:t>WIFI模块使窗帘系统与服务器进行数据的通信，实现远程控制，STM32通过串口4将采集的数据以及其他系统数据发往WIFI模块，WIFI模块直接透传至服务器上。整体工作流程如图xxxx</w:t>
        </w:r>
      </w:ins>
    </w:p>
    <w:p>
      <w:pPr>
        <w:pStyle w:val="6"/>
        <w:rPr>
          <w:ins w:id="1872" w:author="◉‿◉ [2]" w:date="2020-04-21T23:03:05Z"/>
          <w:rFonts w:hint="default"/>
          <w:lang w:val="en-US" w:eastAsia="zh-CN"/>
        </w:rPr>
      </w:pPr>
      <w:ins w:id="1873" w:author="◉‿◉ [2]" w:date="2020-04-20T21:49:04Z">
        <w:r>
          <w:rPr>
            <w:rFonts w:hint="default"/>
            <w:lang w:val="en-US" w:eastAsia="zh-CN"/>
          </w:rPr>
          <w:drawing>
            <wp:inline distT="0" distB="0" distL="114300" distR="114300">
              <wp:extent cx="3636010" cy="1843405"/>
              <wp:effectExtent l="0" t="0" r="0" b="0"/>
              <wp:docPr id="33"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B019B1-382A-4266-B25C-5B523AA43C14-8" descr="qt_temp"/>
                      <pic:cNvPicPr>
                        <a:picLocks noChangeAspect="1"/>
                      </pic:cNvPicPr>
                    </pic:nvPicPr>
                    <pic:blipFill>
                      <a:blip r:embed="rId47"/>
                      <a:stretch>
                        <a:fillRect/>
                      </a:stretch>
                    </pic:blipFill>
                    <pic:spPr>
                      <a:xfrm>
                        <a:off x="0" y="0"/>
                        <a:ext cx="3636010" cy="1843405"/>
                      </a:xfrm>
                      <a:prstGeom prst="rect">
                        <a:avLst/>
                      </a:prstGeom>
                    </pic:spPr>
                  </pic:pic>
                </a:graphicData>
              </a:graphic>
            </wp:inline>
          </w:drawing>
        </w:r>
      </w:ins>
    </w:p>
    <w:p>
      <w:pPr>
        <w:pStyle w:val="6"/>
        <w:rPr>
          <w:ins w:id="1875" w:author="◉‿◉ [2]" w:date="2020-04-20T21:47:49Z"/>
          <w:rFonts w:hint="default"/>
          <w:lang w:val="en-US" w:eastAsia="zh-CN"/>
        </w:rPr>
      </w:pPr>
      <w:ins w:id="1876" w:author="◉‿◉ [2]" w:date="2020-04-21T23:03:49Z">
        <w:r>
          <w:rPr>
            <w:rFonts w:hint="eastAsia"/>
            <w:lang w:val="en-US" w:eastAsia="zh-CN"/>
          </w:rPr>
          <w:t>图</w:t>
        </w:r>
      </w:ins>
      <w:ins w:id="1877" w:author="◉‿◉ [2]" w:date="2020-04-21T23:03:51Z">
        <w:r>
          <w:rPr>
            <w:rFonts w:hint="eastAsia"/>
            <w:lang w:val="en-US" w:eastAsia="zh-CN"/>
          </w:rPr>
          <w:t xml:space="preserve">xx </w:t>
        </w:r>
      </w:ins>
      <w:ins w:id="1878" w:author="◉‿◉ [2]" w:date="2020-04-21T23:03:52Z">
        <w:r>
          <w:rPr>
            <w:rFonts w:hint="eastAsia"/>
            <w:lang w:val="en-US" w:eastAsia="zh-CN"/>
          </w:rPr>
          <w:t>WIFI</w:t>
        </w:r>
      </w:ins>
      <w:ins w:id="1879" w:author="◉‿◉ [2]" w:date="2020-04-21T23:04:13Z">
        <w:r>
          <w:rPr>
            <w:rFonts w:hint="eastAsia"/>
            <w:lang w:val="en-US" w:eastAsia="zh-CN"/>
          </w:rPr>
          <w:t>通信</w:t>
        </w:r>
      </w:ins>
      <w:ins w:id="1880" w:author="◉‿◉ [2]" w:date="2020-04-21T23:04:25Z">
        <w:r>
          <w:rPr>
            <w:rFonts w:hint="eastAsia"/>
            <w:lang w:val="en-US" w:eastAsia="zh-CN"/>
          </w:rPr>
          <w:t>总体</w:t>
        </w:r>
      </w:ins>
      <w:ins w:id="1881" w:author="◉‿◉ [2]" w:date="2020-04-21T23:04:08Z">
        <w:r>
          <w:rPr>
            <w:rFonts w:hint="eastAsia"/>
            <w:lang w:val="en-US" w:eastAsia="zh-CN"/>
          </w:rPr>
          <w:t>流程</w:t>
        </w:r>
      </w:ins>
    </w:p>
    <w:p>
      <w:pPr>
        <w:pStyle w:val="39"/>
        <w:rPr>
          <w:ins w:id="1882" w:author="◉‿◉ [2]" w:date="2020-04-20T21:47:49Z"/>
          <w:rFonts w:hint="eastAsia"/>
        </w:rPr>
      </w:pPr>
      <w:ins w:id="1883" w:author="◉‿◉ [2]" w:date="2020-04-20T21:47:49Z">
        <w:r>
          <w:rPr>
            <w:rFonts w:hint="eastAsia"/>
          </w:rPr>
          <w:t>4.</w:t>
        </w:r>
      </w:ins>
      <w:ins w:id="1884" w:author="◉‿◉ [2]" w:date="2020-04-20T21:48:03Z">
        <w:r>
          <w:rPr>
            <w:rFonts w:hint="eastAsia"/>
            <w:lang w:val="en-US" w:eastAsia="zh-CN"/>
          </w:rPr>
          <w:t>4</w:t>
        </w:r>
      </w:ins>
      <w:ins w:id="1885" w:author="◉‿◉ [2]" w:date="2020-04-20T21:47:49Z">
        <w:r>
          <w:rPr>
            <w:rFonts w:hint="eastAsia"/>
          </w:rPr>
          <w:t>.1 串口初始化</w:t>
        </w:r>
      </w:ins>
    </w:p>
    <w:p>
      <w:pPr>
        <w:pStyle w:val="6"/>
        <w:rPr>
          <w:ins w:id="1886" w:author="◉‿◉ [2]" w:date="2020-04-20T21:49:36Z"/>
          <w:rFonts w:hint="eastAsia"/>
        </w:rPr>
      </w:pPr>
      <w:ins w:id="1887" w:author="◉‿◉ [2]" w:date="2020-04-20T21:47:49Z">
        <w:r>
          <w:rPr>
            <w:rFonts w:hint="eastAsia"/>
          </w:rPr>
          <w:t>ESP8266模块是一款串口转无线的模块其内置</w:t>
        </w:r>
      </w:ins>
      <w:ins w:id="1888" w:author="◉‿◉ [2]" w:date="2020-04-20T21:47:49Z">
        <w:r>
          <w:rPr>
            <w:rFonts w:hint="eastAsia"/>
            <w:lang w:val="en-US" w:eastAsia="zh-CN"/>
          </w:rPr>
          <w:t>TCP/IP</w:t>
        </w:r>
      </w:ins>
      <w:ins w:id="1889" w:author="◉‿◉ [2]" w:date="2020-04-20T21:47:49Z">
        <w:r>
          <w:rPr>
            <w:rFonts w:hint="eastAsia"/>
          </w:rPr>
          <w:t>协议栈，能够实现串口与</w:t>
        </w:r>
      </w:ins>
      <w:ins w:id="1890" w:author="◉‿◉ [2]" w:date="2020-04-20T21:47:49Z">
        <w:r>
          <w:rPr>
            <w:rFonts w:hint="eastAsia"/>
            <w:lang w:val="en-US" w:eastAsia="zh-CN"/>
          </w:rPr>
          <w:t>WIFI</w:t>
        </w:r>
      </w:ins>
      <w:ins w:id="1891" w:author="◉‿◉ [2]" w:date="2020-04-20T21:47:49Z">
        <w:r>
          <w:rPr>
            <w:rFonts w:hint="eastAsia"/>
          </w:rPr>
          <w:t>之 间的数据格式转换，所以可以采用串口完成与单片机之间的连接和通信，其引脚接在STM</w:t>
        </w:r>
      </w:ins>
      <w:ins w:id="1892" w:author="◉‿◉ [2]" w:date="2020-04-20T21:47:49Z">
        <w:r>
          <w:rPr/>
          <w:t>32</w:t>
        </w:r>
      </w:ins>
      <w:ins w:id="1893" w:author="◉‿◉ [2]" w:date="2020-04-20T21:47:49Z">
        <w:r>
          <w:rPr>
            <w:rFonts w:hint="eastAsia"/>
          </w:rPr>
          <w:t>的串口4上。首先需对串口4进行设置，步骤如下：</w:t>
        </w:r>
      </w:ins>
    </w:p>
    <w:p>
      <w:pPr>
        <w:pStyle w:val="6"/>
        <w:numPr>
          <w:ilvl w:val="0"/>
          <w:numId w:val="4"/>
        </w:numPr>
        <w:rPr>
          <w:ins w:id="1894" w:author="◉‿◉ [2]" w:date="2020-04-20T21:49:38Z"/>
          <w:rFonts w:hint="eastAsia"/>
        </w:rPr>
      </w:pPr>
      <w:ins w:id="1895" w:author="◉‿◉ [2]" w:date="2020-04-20T21:47:49Z">
        <w:r>
          <w:rPr>
            <w:rFonts w:hint="eastAsia"/>
          </w:rPr>
          <w:t>串口时钟使能，GPIO 时钟使能。</w:t>
        </w:r>
      </w:ins>
    </w:p>
    <w:p>
      <w:pPr>
        <w:pStyle w:val="6"/>
        <w:numPr>
          <w:ilvl w:val="0"/>
          <w:numId w:val="4"/>
        </w:numPr>
        <w:ind w:firstLine="480" w:firstLineChars="200"/>
        <w:rPr>
          <w:ins w:id="1896" w:author="◉‿◉ [2]" w:date="2020-04-20T21:49:42Z"/>
          <w:rFonts w:hint="eastAsia"/>
        </w:rPr>
      </w:pPr>
      <w:ins w:id="1897" w:author="◉‿◉ [2]" w:date="2020-04-20T21:47:49Z">
        <w:r>
          <w:rPr>
            <w:rFonts w:hint="eastAsia"/>
          </w:rPr>
          <w:t>设置引脚复用器映射：调用GPIO_PinAFConfig函数。</w:t>
        </w:r>
      </w:ins>
    </w:p>
    <w:p>
      <w:pPr>
        <w:pStyle w:val="6"/>
        <w:rPr>
          <w:ins w:id="1898" w:author="◉‿◉ [2]" w:date="2020-04-20T21:49:43Z"/>
        </w:rPr>
      </w:pPr>
      <w:ins w:id="1899" w:author="◉‿◉ [2]" w:date="2020-04-20T21:47:49Z">
        <w:r>
          <w:rPr>
            <w:rFonts w:hint="eastAsia"/>
          </w:rPr>
          <w:t>（3）GPIO 初始化设置：要设置模式为复用功能。</w:t>
        </w:r>
      </w:ins>
    </w:p>
    <w:p>
      <w:pPr>
        <w:pStyle w:val="6"/>
        <w:rPr>
          <w:ins w:id="1900" w:author="◉‿◉ [2]" w:date="2020-04-20T21:49:48Z"/>
          <w:rFonts w:hint="eastAsia"/>
        </w:rPr>
      </w:pPr>
      <w:ins w:id="1901" w:author="◉‿◉ [2]" w:date="2020-04-20T21:47:49Z">
        <w:r>
          <w:rPr>
            <w:rFonts w:hint="eastAsia"/>
          </w:rPr>
          <w:t>（4）串口参数初始化：设置波特率，字长，奇偶校验等参数。</w:t>
        </w:r>
      </w:ins>
    </w:p>
    <w:p>
      <w:pPr>
        <w:pStyle w:val="6"/>
        <w:rPr>
          <w:ins w:id="1902" w:author="◉‿◉ [2]" w:date="2020-04-20T21:49:49Z"/>
          <w:rFonts w:hint="eastAsia"/>
        </w:rPr>
      </w:pPr>
      <w:ins w:id="1903" w:author="◉‿◉ [2]" w:date="2020-04-20T21:47:49Z">
        <w:r>
          <w:rPr>
            <w:rFonts w:hint="eastAsia"/>
          </w:rPr>
          <w:t>（5</w:t>
        </w:r>
      </w:ins>
      <w:ins w:id="1904" w:author="◉‿◉ [2]" w:date="2020-04-20T21:47:49Z">
        <w:r>
          <w:rPr/>
          <w:t>）</w:t>
        </w:r>
      </w:ins>
      <w:ins w:id="1905" w:author="◉‿◉ [2]" w:date="2020-04-20T21:47:49Z">
        <w:r>
          <w:rPr>
            <w:rFonts w:hint="eastAsia"/>
          </w:rPr>
          <w:t>开启中断并且初始化 NVIC，使能中断，使能串口。</w:t>
        </w:r>
      </w:ins>
    </w:p>
    <w:p>
      <w:pPr>
        <w:pStyle w:val="6"/>
        <w:rPr>
          <w:ins w:id="1906" w:author="◉‿◉ [2]" w:date="2020-04-20T21:47:49Z"/>
        </w:rPr>
      </w:pPr>
      <w:ins w:id="1907" w:author="◉‿◉ [2]" w:date="2020-04-20T21:47:49Z">
        <w:r>
          <w:rPr>
            <w:rFonts w:hint="eastAsia"/>
          </w:rPr>
          <w:t>（6）编写中断处理函数：函数名格式为 USART</w:t>
        </w:r>
      </w:ins>
      <w:ins w:id="1908" w:author="◉‿◉ [2]" w:date="2020-04-20T21:50:42Z">
        <w:r>
          <w:rPr>
            <w:rFonts w:hint="eastAsia"/>
            <w:lang w:val="en-US" w:eastAsia="zh-CN"/>
          </w:rPr>
          <w:t>x</w:t>
        </w:r>
      </w:ins>
      <w:ins w:id="1909" w:author="◉‿◉ [2]" w:date="2020-04-20T21:47:49Z">
        <w:r>
          <w:rPr>
            <w:rFonts w:hint="eastAsia"/>
          </w:rPr>
          <w:t>IRQHandler(x对应串口号)。</w:t>
        </w:r>
      </w:ins>
      <w:ins w:id="1910" w:author="◉‿◉ [2]" w:date="2020-04-20T21:47:49Z">
        <w:r>
          <w:rPr>
            <w:rFonts w:hint="eastAsia"/>
            <w:highlight w:val="yellow"/>
          </w:rPr>
          <w:t>（WIFI放在总体设计后边）</w:t>
        </w:r>
      </w:ins>
    </w:p>
    <w:p>
      <w:pPr>
        <w:pStyle w:val="39"/>
        <w:rPr>
          <w:ins w:id="1911" w:author="◉‿◉ [2]" w:date="2020-04-20T21:47:49Z"/>
          <w:rFonts w:hint="eastAsia"/>
        </w:rPr>
      </w:pPr>
      <w:ins w:id="1912" w:author="◉‿◉ [2]" w:date="2020-04-20T21:47:49Z">
        <w:r>
          <w:rPr>
            <w:rFonts w:hint="eastAsia"/>
          </w:rPr>
          <w:t>4.</w:t>
        </w:r>
      </w:ins>
      <w:ins w:id="1913" w:author="◉‿◉ [2]" w:date="2020-04-20T21:48:06Z">
        <w:r>
          <w:rPr>
            <w:rFonts w:hint="eastAsia"/>
            <w:lang w:val="en-US" w:eastAsia="zh-CN"/>
          </w:rPr>
          <w:t>4</w:t>
        </w:r>
      </w:ins>
      <w:ins w:id="1914" w:author="◉‿◉ [2]" w:date="2020-04-20T21:47:49Z">
        <w:r>
          <w:rPr>
            <w:rFonts w:hint="eastAsia"/>
          </w:rPr>
          <w:t>.2 ES</w:t>
        </w:r>
      </w:ins>
      <w:ins w:id="1915" w:author="◉‿◉ [2]" w:date="2020-04-20T21:47:49Z">
        <w:r>
          <w:rPr/>
          <w:t>P8266</w:t>
        </w:r>
      </w:ins>
      <w:ins w:id="1916" w:author="◉‿◉ [2]" w:date="2020-04-20T21:47:49Z">
        <w:r>
          <w:rPr>
            <w:rFonts w:hint="eastAsia"/>
          </w:rPr>
          <w:t>连接服务器</w:t>
        </w:r>
      </w:ins>
    </w:p>
    <w:p>
      <w:pPr>
        <w:pStyle w:val="6"/>
        <w:rPr>
          <w:ins w:id="1917" w:author="◉‿◉ [2]" w:date="2020-04-20T21:47:49Z"/>
          <w:rFonts w:hint="default"/>
          <w:lang w:val="en-US" w:eastAsia="zh-CN"/>
        </w:rPr>
      </w:pPr>
      <w:ins w:id="1918" w:author="◉‿◉ [2]" w:date="2020-04-20T21:47:49Z">
        <w:r>
          <w:rPr>
            <w:rFonts w:hint="eastAsia"/>
            <w:lang w:val="en-US" w:eastAsia="zh-CN"/>
          </w:rPr>
          <w:t>1、使用SocketTool工具连接服务器：完成如图xxx步骤后，间隔10S会收到服务器下发的信息ok，即心跳包，这些信息是之前在协议中设置的内容，接着使用SocketTool工具上传数据，如图xxx，输入符合协议的字符串，测试服务器是否能正确解析数据。</w:t>
        </w:r>
      </w:ins>
    </w:p>
    <w:p>
      <w:pPr>
        <w:pStyle w:val="6"/>
        <w:rPr>
          <w:ins w:id="1919" w:author="◉‿◉ [2]" w:date="2020-04-21T23:04:46Z"/>
          <w:rFonts w:hint="default"/>
          <w:lang w:val="en-US" w:eastAsia="zh-CN"/>
        </w:rPr>
      </w:pPr>
      <w:ins w:id="1920" w:author="◉‿◉ [2]" w:date="2020-04-20T21:47:49Z">
        <w:r>
          <w:rPr>
            <w:rFonts w:hint="default" w:eastAsia="宋体"/>
            <w:lang w:val="en-US" w:eastAsia="zh-CN"/>
          </w:rPr>
          <w:drawing>
            <wp:inline distT="0" distB="0" distL="114300" distR="114300">
              <wp:extent cx="2211705" cy="1945640"/>
              <wp:effectExtent l="0" t="0" r="13335" b="5080"/>
              <wp:docPr id="10" name="图片 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捕获"/>
                      <pic:cNvPicPr>
                        <a:picLocks noChangeAspect="1"/>
                      </pic:cNvPicPr>
                    </pic:nvPicPr>
                    <pic:blipFill>
                      <a:blip r:embed="rId48"/>
                      <a:stretch>
                        <a:fillRect/>
                      </a:stretch>
                    </pic:blipFill>
                    <pic:spPr>
                      <a:xfrm>
                        <a:off x="0" y="0"/>
                        <a:ext cx="2211705" cy="1945640"/>
                      </a:xfrm>
                      <a:prstGeom prst="rect">
                        <a:avLst/>
                      </a:prstGeom>
                      <a:noFill/>
                      <a:ln>
                        <a:noFill/>
                      </a:ln>
                    </pic:spPr>
                  </pic:pic>
                </a:graphicData>
              </a:graphic>
            </wp:inline>
          </w:drawing>
        </w:r>
      </w:ins>
      <w:ins w:id="1922" w:author="◉‿◉ [2]" w:date="2020-04-20T21:47:49Z">
        <w:r>
          <w:rPr>
            <w:rFonts w:hint="default"/>
            <w:lang w:val="en-US" w:eastAsia="zh-CN"/>
          </w:rPr>
          <w:drawing>
            <wp:inline distT="0" distB="0" distL="114300" distR="114300">
              <wp:extent cx="3048000" cy="2514600"/>
              <wp:effectExtent l="0" t="0" r="0" b="0"/>
              <wp:docPr id="11"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1"/>
                      <pic:cNvPicPr>
                        <a:picLocks noChangeAspect="1"/>
                      </pic:cNvPicPr>
                    </pic:nvPicPr>
                    <pic:blipFill>
                      <a:blip r:embed="rId49"/>
                      <a:stretch>
                        <a:fillRect/>
                      </a:stretch>
                    </pic:blipFill>
                    <pic:spPr>
                      <a:xfrm>
                        <a:off x="0" y="0"/>
                        <a:ext cx="3048000" cy="2514600"/>
                      </a:xfrm>
                      <a:prstGeom prst="rect">
                        <a:avLst/>
                      </a:prstGeom>
                      <a:noFill/>
                      <a:ln>
                        <a:noFill/>
                      </a:ln>
                    </pic:spPr>
                  </pic:pic>
                </a:graphicData>
              </a:graphic>
            </wp:inline>
          </w:drawing>
        </w:r>
      </w:ins>
    </w:p>
    <w:p>
      <w:pPr>
        <w:pStyle w:val="6"/>
        <w:rPr>
          <w:ins w:id="1924" w:author="◉‿◉ [2]" w:date="2020-04-20T21:47:49Z"/>
          <w:rFonts w:hint="default"/>
          <w:lang w:val="en-US" w:eastAsia="zh-CN"/>
        </w:rPr>
      </w:pPr>
      <w:ins w:id="1925" w:author="◉‿◉ [2]" w:date="2020-04-21T23:04:49Z">
        <w:r>
          <w:rPr>
            <w:rFonts w:hint="eastAsia"/>
            <w:lang w:val="en-US" w:eastAsia="zh-CN"/>
          </w:rPr>
          <w:t>图</w:t>
        </w:r>
      </w:ins>
      <w:ins w:id="1926" w:author="◉‿◉ [2]" w:date="2020-04-21T23:04:51Z">
        <w:r>
          <w:rPr>
            <w:rFonts w:hint="eastAsia"/>
            <w:lang w:val="en-US" w:eastAsia="zh-CN"/>
          </w:rPr>
          <w:t>xxx</w:t>
        </w:r>
      </w:ins>
      <w:ins w:id="1927" w:author="◉‿◉ [2]" w:date="2020-04-21T23:04:56Z">
        <w:r>
          <w:rPr>
            <w:rFonts w:hint="eastAsia"/>
            <w:lang w:val="en-US" w:eastAsia="zh-CN"/>
          </w:rPr>
          <w:t xml:space="preserve"> </w:t>
        </w:r>
      </w:ins>
      <w:ins w:id="1928" w:author="◉‿◉ [2]" w:date="2020-04-21T23:05:03Z">
        <w:r>
          <w:rPr>
            <w:rFonts w:hint="eastAsia"/>
            <w:lang w:val="en-US" w:eastAsia="zh-CN"/>
          </w:rPr>
          <w:t>S</w:t>
        </w:r>
      </w:ins>
      <w:ins w:id="1929" w:author="◉‿◉ [2]" w:date="2020-04-21T23:05:06Z">
        <w:r>
          <w:rPr>
            <w:rFonts w:hint="eastAsia"/>
            <w:lang w:val="en-US" w:eastAsia="zh-CN"/>
          </w:rPr>
          <w:t>oc</w:t>
        </w:r>
      </w:ins>
      <w:ins w:id="1930" w:author="◉‿◉ [2]" w:date="2020-04-21T23:05:08Z">
        <w:r>
          <w:rPr>
            <w:rFonts w:hint="eastAsia"/>
            <w:lang w:val="en-US" w:eastAsia="zh-CN"/>
          </w:rPr>
          <w:t>ket</w:t>
        </w:r>
      </w:ins>
      <w:ins w:id="1931" w:author="◉‿◉ [2]" w:date="2020-04-21T23:05:10Z">
        <w:r>
          <w:rPr>
            <w:rFonts w:hint="eastAsia"/>
            <w:lang w:val="en-US" w:eastAsia="zh-CN"/>
          </w:rPr>
          <w:t>Too</w:t>
        </w:r>
      </w:ins>
      <w:ins w:id="1932" w:author="◉‿◉ [2]" w:date="2020-04-21T23:05:11Z">
        <w:r>
          <w:rPr>
            <w:rFonts w:hint="eastAsia"/>
            <w:lang w:val="en-US" w:eastAsia="zh-CN"/>
          </w:rPr>
          <w:t>l</w:t>
        </w:r>
      </w:ins>
      <w:ins w:id="1933" w:author="◉‿◉ [2]" w:date="2020-04-21T23:05:15Z">
        <w:r>
          <w:rPr>
            <w:rFonts w:hint="eastAsia"/>
            <w:lang w:val="en-US" w:eastAsia="zh-CN"/>
          </w:rPr>
          <w:t>连接</w:t>
        </w:r>
      </w:ins>
      <w:ins w:id="1934" w:author="◉‿◉ [2]" w:date="2020-04-21T23:05:17Z">
        <w:r>
          <w:rPr>
            <w:rFonts w:hint="eastAsia"/>
            <w:lang w:val="en-US" w:eastAsia="zh-CN"/>
          </w:rPr>
          <w:t>服务器</w:t>
        </w:r>
      </w:ins>
      <w:ins w:id="1935" w:author="◉‿◉ [2]" w:date="2020-04-21T23:05:21Z">
        <w:r>
          <w:rPr>
            <w:rFonts w:hint="eastAsia"/>
            <w:lang w:val="en-US" w:eastAsia="zh-CN"/>
          </w:rPr>
          <w:t>流程</w:t>
        </w:r>
      </w:ins>
      <w:ins w:id="1936" w:author="◉‿◉ [2]" w:date="2020-04-21T23:05:22Z">
        <w:r>
          <w:rPr>
            <w:rFonts w:hint="eastAsia"/>
            <w:lang w:val="en-US" w:eastAsia="zh-CN"/>
          </w:rPr>
          <w:t xml:space="preserve"> </w:t>
        </w:r>
      </w:ins>
      <w:ins w:id="1937" w:author="◉‿◉ [2]" w:date="2020-04-21T23:05:23Z">
        <w:r>
          <w:rPr>
            <w:rFonts w:hint="eastAsia"/>
            <w:lang w:val="en-US" w:eastAsia="zh-CN"/>
          </w:rPr>
          <w:t xml:space="preserve">        </w:t>
        </w:r>
      </w:ins>
      <w:ins w:id="1938" w:author="◉‿◉ [2]" w:date="2020-04-21T23:05:28Z">
        <w:r>
          <w:rPr>
            <w:rFonts w:hint="eastAsia"/>
            <w:lang w:val="en-US" w:eastAsia="zh-CN"/>
          </w:rPr>
          <w:t>图</w:t>
        </w:r>
      </w:ins>
      <w:ins w:id="1939" w:author="◉‿◉ [2]" w:date="2020-04-21T23:05:29Z">
        <w:r>
          <w:rPr>
            <w:rFonts w:hint="eastAsia"/>
            <w:lang w:val="en-US" w:eastAsia="zh-CN"/>
          </w:rPr>
          <w:t>xx</w:t>
        </w:r>
      </w:ins>
      <w:ins w:id="1940" w:author="◉‿◉ [2]" w:date="2020-04-21T23:05:30Z">
        <w:r>
          <w:rPr>
            <w:rFonts w:hint="eastAsia"/>
            <w:lang w:val="en-US" w:eastAsia="zh-CN"/>
          </w:rPr>
          <w:t xml:space="preserve"> </w:t>
        </w:r>
      </w:ins>
      <w:ins w:id="1941" w:author="◉‿◉ [2]" w:date="2020-04-21T23:05:33Z">
        <w:r>
          <w:rPr>
            <w:rFonts w:hint="eastAsia"/>
            <w:lang w:val="en-US" w:eastAsia="zh-CN"/>
          </w:rPr>
          <w:t>So</w:t>
        </w:r>
      </w:ins>
      <w:ins w:id="1942" w:author="◉‿◉ [2]" w:date="2020-04-21T23:05:34Z">
        <w:r>
          <w:rPr>
            <w:rFonts w:hint="eastAsia"/>
            <w:lang w:val="en-US" w:eastAsia="zh-CN"/>
          </w:rPr>
          <w:t>c</w:t>
        </w:r>
      </w:ins>
      <w:ins w:id="1943" w:author="◉‿◉ [2]" w:date="2020-04-21T23:05:35Z">
        <w:r>
          <w:rPr>
            <w:rFonts w:hint="eastAsia"/>
            <w:lang w:val="en-US" w:eastAsia="zh-CN"/>
          </w:rPr>
          <w:t>ket</w:t>
        </w:r>
      </w:ins>
      <w:ins w:id="1944" w:author="◉‿◉ [2]" w:date="2020-04-21T23:05:36Z">
        <w:r>
          <w:rPr>
            <w:rFonts w:hint="eastAsia"/>
            <w:lang w:val="en-US" w:eastAsia="zh-CN"/>
          </w:rPr>
          <w:t>T</w:t>
        </w:r>
      </w:ins>
      <w:ins w:id="1945" w:author="◉‿◉ [2]" w:date="2020-04-21T23:05:37Z">
        <w:r>
          <w:rPr>
            <w:rFonts w:hint="eastAsia"/>
            <w:lang w:val="en-US" w:eastAsia="zh-CN"/>
          </w:rPr>
          <w:t>ool</w:t>
        </w:r>
      </w:ins>
      <w:ins w:id="1946" w:author="◉‿◉ [2]" w:date="2020-04-21T23:05:40Z">
        <w:r>
          <w:rPr>
            <w:rFonts w:hint="eastAsia"/>
            <w:lang w:val="en-US" w:eastAsia="zh-CN"/>
          </w:rPr>
          <w:t>发送</w:t>
        </w:r>
      </w:ins>
      <w:ins w:id="1947" w:author="◉‿◉ [2]" w:date="2020-04-21T23:05:43Z">
        <w:r>
          <w:rPr>
            <w:rFonts w:hint="eastAsia"/>
            <w:lang w:val="en-US" w:eastAsia="zh-CN"/>
          </w:rPr>
          <w:t>协议</w:t>
        </w:r>
      </w:ins>
      <w:ins w:id="1948" w:author="◉‿◉ [2]" w:date="2020-04-21T23:05:45Z">
        <w:r>
          <w:rPr>
            <w:rFonts w:hint="eastAsia"/>
            <w:lang w:val="en-US" w:eastAsia="zh-CN"/>
          </w:rPr>
          <w:t>数据</w:t>
        </w:r>
      </w:ins>
    </w:p>
    <w:p>
      <w:pPr>
        <w:pStyle w:val="6"/>
        <w:rPr>
          <w:ins w:id="1949" w:author="◉‿◉ [2]" w:date="2020-04-20T21:47:49Z"/>
          <w:rFonts w:hint="default"/>
          <w:lang w:val="en-US" w:eastAsia="zh-CN"/>
        </w:rPr>
      </w:pPr>
      <w:ins w:id="1950" w:author="◉‿◉ [2]" w:date="2020-04-20T21:47:49Z">
        <w:r>
          <w:rPr>
            <w:rFonts w:hint="eastAsia"/>
            <w:lang w:val="en-US" w:eastAsia="zh-CN"/>
          </w:rPr>
          <w:t>2、观察数据变化：在TLINK监控中心或者微信上可以观察数据变化，如图xxxx，确认服务器的各个设置出现没有问题。</w:t>
        </w:r>
      </w:ins>
    </w:p>
    <w:p>
      <w:pPr>
        <w:pStyle w:val="6"/>
        <w:jc w:val="center"/>
        <w:rPr>
          <w:ins w:id="1951" w:author="◉‿◉ [2]" w:date="2020-04-21T23:05:51Z"/>
          <w:rFonts w:hint="default"/>
          <w:lang w:val="en-US" w:eastAsia="zh-CN"/>
        </w:rPr>
      </w:pPr>
      <w:ins w:id="1952" w:author="◉‿◉ [2]" w:date="2020-04-20T21:47:49Z">
        <w:r>
          <w:rPr>
            <w:rFonts w:hint="default"/>
            <w:lang w:val="en-US" w:eastAsia="zh-CN"/>
          </w:rPr>
          <w:drawing>
            <wp:inline distT="0" distB="0" distL="114300" distR="114300">
              <wp:extent cx="2588260" cy="2689860"/>
              <wp:effectExtent l="0" t="0" r="2540" b="7620"/>
              <wp:docPr id="12"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2"/>
                      <pic:cNvPicPr>
                        <a:picLocks noChangeAspect="1"/>
                      </pic:cNvPicPr>
                    </pic:nvPicPr>
                    <pic:blipFill>
                      <a:blip r:embed="rId50"/>
                      <a:stretch>
                        <a:fillRect/>
                      </a:stretch>
                    </pic:blipFill>
                    <pic:spPr>
                      <a:xfrm>
                        <a:off x="0" y="0"/>
                        <a:ext cx="2588260" cy="2689860"/>
                      </a:xfrm>
                      <a:prstGeom prst="rect">
                        <a:avLst/>
                      </a:prstGeom>
                      <a:noFill/>
                      <a:ln>
                        <a:noFill/>
                      </a:ln>
                    </pic:spPr>
                  </pic:pic>
                </a:graphicData>
              </a:graphic>
            </wp:inline>
          </w:drawing>
        </w:r>
      </w:ins>
    </w:p>
    <w:p>
      <w:pPr>
        <w:pStyle w:val="6"/>
        <w:jc w:val="center"/>
        <w:rPr>
          <w:ins w:id="1954" w:author="◉‿◉ [2]" w:date="2020-04-20T21:47:49Z"/>
          <w:rFonts w:hint="default"/>
          <w:lang w:val="en-US" w:eastAsia="zh-CN"/>
        </w:rPr>
      </w:pPr>
      <w:ins w:id="1955" w:author="◉‿◉ [2]" w:date="2020-04-21T23:05:53Z">
        <w:r>
          <w:rPr>
            <w:rFonts w:hint="eastAsia"/>
            <w:lang w:val="en-US" w:eastAsia="zh-CN"/>
          </w:rPr>
          <w:t>图</w:t>
        </w:r>
      </w:ins>
      <w:ins w:id="1956" w:author="◉‿◉ [2]" w:date="2020-04-21T23:05:56Z">
        <w:r>
          <w:rPr>
            <w:rFonts w:hint="eastAsia"/>
            <w:lang w:val="en-US" w:eastAsia="zh-CN"/>
          </w:rPr>
          <w:t>xx</w:t>
        </w:r>
      </w:ins>
      <w:ins w:id="1957" w:author="◉‿◉ [2]" w:date="2020-04-21T23:05:57Z">
        <w:r>
          <w:rPr>
            <w:rFonts w:hint="eastAsia"/>
            <w:lang w:val="en-US" w:eastAsia="zh-CN"/>
          </w:rPr>
          <w:t xml:space="preserve"> </w:t>
        </w:r>
      </w:ins>
      <w:ins w:id="1958" w:author="◉‿◉ [2]" w:date="2020-04-21T23:06:02Z">
        <w:r>
          <w:rPr>
            <w:rFonts w:hint="eastAsia"/>
            <w:lang w:val="en-US" w:eastAsia="zh-CN"/>
          </w:rPr>
          <w:t>T</w:t>
        </w:r>
      </w:ins>
      <w:ins w:id="1959" w:author="◉‿◉ [2]" w:date="2020-04-21T23:06:03Z">
        <w:r>
          <w:rPr>
            <w:rFonts w:hint="eastAsia"/>
            <w:lang w:val="en-US" w:eastAsia="zh-CN"/>
          </w:rPr>
          <w:t>LINK</w:t>
        </w:r>
      </w:ins>
      <w:ins w:id="1960" w:author="◉‿◉ [2]" w:date="2020-04-21T23:06:06Z">
        <w:r>
          <w:rPr>
            <w:rFonts w:hint="eastAsia"/>
            <w:lang w:val="en-US" w:eastAsia="zh-CN"/>
          </w:rPr>
          <w:t>监控</w:t>
        </w:r>
      </w:ins>
      <w:ins w:id="1961" w:author="◉‿◉ [2]" w:date="2020-04-21T23:06:07Z">
        <w:r>
          <w:rPr>
            <w:rFonts w:hint="eastAsia"/>
            <w:lang w:val="en-US" w:eastAsia="zh-CN"/>
          </w:rPr>
          <w:t>中心</w:t>
        </w:r>
      </w:ins>
    </w:p>
    <w:p>
      <w:pPr>
        <w:pStyle w:val="6"/>
        <w:jc w:val="both"/>
        <w:rPr>
          <w:ins w:id="1962" w:author="◉‿◉ [2]" w:date="2020-04-20T21:47:49Z"/>
          <w:rFonts w:hint="default" w:eastAsia="宋体"/>
          <w:lang w:val="en-US" w:eastAsia="zh-CN"/>
        </w:rPr>
      </w:pPr>
    </w:p>
    <w:p>
      <w:pPr>
        <w:pStyle w:val="6"/>
        <w:numPr>
          <w:ilvl w:val="0"/>
          <w:numId w:val="5"/>
        </w:numPr>
        <w:rPr>
          <w:ins w:id="1963" w:author="◉‿◉ [2]" w:date="2020-04-20T21:59:27Z"/>
          <w:rFonts w:hint="eastAsia"/>
          <w:lang w:val="en-US" w:eastAsia="zh-CN"/>
        </w:rPr>
      </w:pPr>
      <w:ins w:id="1964" w:author="◉‿◉ [2]" w:date="2020-04-20T21:47:49Z">
        <w:r>
          <w:rPr>
            <w:rFonts w:hint="eastAsia"/>
            <w:lang w:val="en-US" w:eastAsia="zh-CN"/>
          </w:rPr>
          <w:t>ESP8266连接服务器：STM32通过UART4发送AT指令</w:t>
        </w:r>
      </w:ins>
      <w:ins w:id="1965" w:author="◉‿◉ [2]" w:date="2020-04-20T21:47:49Z">
        <w:r>
          <w:rPr>
            <w:rFonts w:hint="eastAsia"/>
          </w:rPr>
          <w:t>（每条AT指令需要以回车结束）</w:t>
        </w:r>
      </w:ins>
      <w:ins w:id="1966" w:author="◉‿◉ [2]" w:date="2020-04-20T21:47:49Z">
        <w:r>
          <w:rPr>
            <w:rFonts w:hint="eastAsia"/>
            <w:lang w:val="en-US" w:eastAsia="zh-CN"/>
          </w:rPr>
          <w:t>，设置工作模式为station，连接路由器，连接服务器TLINK，设置串口透传模式，发送服务器设备序列号。初始化TIM3并配置其定时时长为5秒，在10秒启动STM32中独立看门狗，当成功连接服务器时，ESP8266会通过UART4接收中断，接收到“&lt;”字符，看门狗用来检测在规定时间内是否连接成功，如没有接收到该字符，看门狗将STM32进行复位，重新连接。如图xxx</w:t>
        </w:r>
      </w:ins>
    </w:p>
    <w:p>
      <w:pPr>
        <w:pStyle w:val="6"/>
        <w:numPr>
          <w:ilvl w:val="0"/>
          <w:numId w:val="0"/>
        </w:numPr>
        <w:rPr>
          <w:ins w:id="1968" w:author="◉‿◉ [2]" w:date="2020-04-21T23:06:20Z"/>
          <w:rFonts w:hint="default"/>
          <w:lang w:val="en-US" w:eastAsia="zh-CN"/>
        </w:rPr>
        <w:pPrChange w:id="1967" w:author="◉‿◉ [2]" w:date="2020-04-20T21:59:27Z">
          <w:pPr>
            <w:pStyle w:val="6"/>
          </w:pPr>
        </w:pPrChange>
      </w:pPr>
      <w:ins w:id="1969" w:author="◉‿◉ [2]" w:date="2020-04-20T22:00:01Z">
        <w:r>
          <w:rPr>
            <w:rFonts w:hint="default"/>
            <w:lang w:val="en-US" w:eastAsia="zh-CN"/>
          </w:rPr>
          <w:drawing>
            <wp:inline distT="0" distB="0" distL="114300" distR="114300">
              <wp:extent cx="3974465" cy="3334385"/>
              <wp:effectExtent l="0" t="0" r="0" b="0"/>
              <wp:docPr id="34" name="ECB019B1-382A-4266-B25C-5B523AA43C14-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9" descr="qt_temp"/>
                      <pic:cNvPicPr>
                        <a:picLocks noChangeAspect="1"/>
                      </pic:cNvPicPr>
                    </pic:nvPicPr>
                    <pic:blipFill>
                      <a:blip r:embed="rId51"/>
                      <a:stretch>
                        <a:fillRect/>
                      </a:stretch>
                    </pic:blipFill>
                    <pic:spPr>
                      <a:xfrm>
                        <a:off x="0" y="0"/>
                        <a:ext cx="3974465" cy="3334385"/>
                      </a:xfrm>
                      <a:prstGeom prst="rect">
                        <a:avLst/>
                      </a:prstGeom>
                    </pic:spPr>
                  </pic:pic>
                </a:graphicData>
              </a:graphic>
            </wp:inline>
          </w:drawing>
        </w:r>
      </w:ins>
    </w:p>
    <w:p>
      <w:pPr>
        <w:pStyle w:val="6"/>
        <w:numPr>
          <w:ilvl w:val="0"/>
          <w:numId w:val="0"/>
        </w:numPr>
        <w:rPr>
          <w:ins w:id="1972" w:author="◉‿◉ [2]" w:date="2020-04-20T21:47:49Z"/>
          <w:rFonts w:hint="default"/>
          <w:lang w:val="en-US" w:eastAsia="zh-CN"/>
        </w:rPr>
        <w:pPrChange w:id="1971" w:author="◉‿◉ [2]" w:date="2020-04-20T21:59:27Z">
          <w:pPr>
            <w:pStyle w:val="6"/>
          </w:pPr>
        </w:pPrChange>
      </w:pPr>
      <w:ins w:id="1973" w:author="◉‿◉ [2]" w:date="2020-04-21T23:06:24Z">
        <w:r>
          <w:rPr>
            <w:rFonts w:hint="eastAsia"/>
            <w:lang w:val="en-US" w:eastAsia="zh-CN"/>
          </w:rPr>
          <w:t>图</w:t>
        </w:r>
      </w:ins>
      <w:ins w:id="1974" w:author="◉‿◉ [2]" w:date="2020-04-21T23:06:26Z">
        <w:r>
          <w:rPr>
            <w:rFonts w:hint="eastAsia"/>
            <w:lang w:val="en-US" w:eastAsia="zh-CN"/>
          </w:rPr>
          <w:t>xx</w:t>
        </w:r>
      </w:ins>
      <w:ins w:id="1975" w:author="◉‿◉ [2]" w:date="2020-04-21T23:06:27Z">
        <w:r>
          <w:rPr>
            <w:rFonts w:hint="eastAsia"/>
            <w:lang w:val="en-US" w:eastAsia="zh-CN"/>
          </w:rPr>
          <w:t xml:space="preserve"> </w:t>
        </w:r>
      </w:ins>
      <w:ins w:id="1976" w:author="◉‿◉ [2]" w:date="2020-04-21T23:06:28Z">
        <w:r>
          <w:rPr>
            <w:rFonts w:hint="eastAsia"/>
            <w:lang w:val="en-US" w:eastAsia="zh-CN"/>
          </w:rPr>
          <w:t>E</w:t>
        </w:r>
      </w:ins>
      <w:ins w:id="1977" w:author="◉‿◉ [2]" w:date="2020-04-21T23:06:29Z">
        <w:r>
          <w:rPr>
            <w:rFonts w:hint="eastAsia"/>
            <w:lang w:val="en-US" w:eastAsia="zh-CN"/>
          </w:rPr>
          <w:t>SP</w:t>
        </w:r>
      </w:ins>
      <w:ins w:id="1978" w:author="◉‿◉ [2]" w:date="2020-04-21T23:06:31Z">
        <w:r>
          <w:rPr>
            <w:rFonts w:hint="eastAsia"/>
            <w:lang w:val="en-US" w:eastAsia="zh-CN"/>
          </w:rPr>
          <w:t>8266</w:t>
        </w:r>
      </w:ins>
      <w:ins w:id="1979" w:author="◉‿◉ [2]" w:date="2020-04-21T23:06:36Z">
        <w:r>
          <w:rPr>
            <w:rFonts w:hint="eastAsia"/>
            <w:lang w:val="en-US" w:eastAsia="zh-CN"/>
          </w:rPr>
          <w:t>接收</w:t>
        </w:r>
      </w:ins>
      <w:ins w:id="1980" w:author="◉‿◉ [2]" w:date="2020-04-21T23:06:37Z">
        <w:r>
          <w:rPr>
            <w:rFonts w:hint="eastAsia"/>
            <w:lang w:val="en-US" w:eastAsia="zh-CN"/>
          </w:rPr>
          <w:t>数据</w:t>
        </w:r>
      </w:ins>
      <w:ins w:id="1981" w:author="◉‿◉ [2]" w:date="2020-04-21T23:06:38Z">
        <w:r>
          <w:rPr>
            <w:rFonts w:hint="eastAsia"/>
            <w:lang w:val="en-US" w:eastAsia="zh-CN"/>
          </w:rPr>
          <w:t xml:space="preserve"> </w:t>
        </w:r>
      </w:ins>
      <w:ins w:id="1982" w:author="◉‿◉ [2]" w:date="2020-04-21T23:06:39Z">
        <w:r>
          <w:rPr>
            <w:rFonts w:hint="eastAsia"/>
            <w:lang w:val="en-US" w:eastAsia="zh-CN"/>
          </w:rPr>
          <w:t xml:space="preserve">   </w:t>
        </w:r>
      </w:ins>
      <w:ins w:id="1983" w:author="◉‿◉ [2]" w:date="2020-04-21T23:06:40Z">
        <w:r>
          <w:rPr>
            <w:rFonts w:hint="eastAsia"/>
            <w:lang w:val="en-US" w:eastAsia="zh-CN"/>
          </w:rPr>
          <w:t xml:space="preserve">     </w:t>
        </w:r>
      </w:ins>
      <w:ins w:id="1984" w:author="◉‿◉ [2]" w:date="2020-04-21T23:06:41Z">
        <w:r>
          <w:rPr>
            <w:rFonts w:hint="eastAsia"/>
            <w:lang w:val="en-US" w:eastAsia="zh-CN"/>
          </w:rPr>
          <w:t xml:space="preserve">    </w:t>
        </w:r>
      </w:ins>
      <w:ins w:id="1985" w:author="◉‿◉ [2]" w:date="2020-04-21T23:06:48Z">
        <w:r>
          <w:rPr>
            <w:rFonts w:hint="eastAsia"/>
            <w:lang w:val="en-US" w:eastAsia="zh-CN"/>
          </w:rPr>
          <w:t>图</w:t>
        </w:r>
      </w:ins>
      <w:ins w:id="1986" w:author="◉‿◉ [2]" w:date="2020-04-21T23:06:50Z">
        <w:r>
          <w:rPr>
            <w:rFonts w:hint="eastAsia"/>
            <w:lang w:val="en-US" w:eastAsia="zh-CN"/>
          </w:rPr>
          <w:t xml:space="preserve">xx </w:t>
        </w:r>
      </w:ins>
      <w:ins w:id="1987" w:author="◉‿◉ [2]" w:date="2020-04-21T23:06:52Z">
        <w:r>
          <w:rPr>
            <w:rFonts w:hint="eastAsia"/>
            <w:lang w:val="en-US" w:eastAsia="zh-CN"/>
          </w:rPr>
          <w:t>ESP</w:t>
        </w:r>
      </w:ins>
      <w:ins w:id="1988" w:author="◉‿◉ [2]" w:date="2020-04-21T23:06:53Z">
        <w:r>
          <w:rPr>
            <w:rFonts w:hint="eastAsia"/>
            <w:lang w:val="en-US" w:eastAsia="zh-CN"/>
          </w:rPr>
          <w:t>82</w:t>
        </w:r>
      </w:ins>
      <w:ins w:id="1989" w:author="◉‿◉ [2]" w:date="2020-04-21T23:06:54Z">
        <w:r>
          <w:rPr>
            <w:rFonts w:hint="eastAsia"/>
            <w:lang w:val="en-US" w:eastAsia="zh-CN"/>
          </w:rPr>
          <w:t>66</w:t>
        </w:r>
      </w:ins>
      <w:ins w:id="1990" w:author="◉‿◉ [2]" w:date="2020-04-21T23:06:58Z">
        <w:r>
          <w:rPr>
            <w:rFonts w:hint="eastAsia"/>
            <w:lang w:val="en-US" w:eastAsia="zh-CN"/>
          </w:rPr>
          <w:t>发送</w:t>
        </w:r>
      </w:ins>
      <w:ins w:id="1991" w:author="◉‿◉ [2]" w:date="2020-04-21T23:06:59Z">
        <w:r>
          <w:rPr>
            <w:rFonts w:hint="eastAsia"/>
            <w:lang w:val="en-US" w:eastAsia="zh-CN"/>
          </w:rPr>
          <w:t>数据</w:t>
        </w:r>
      </w:ins>
    </w:p>
    <w:p>
      <w:pPr>
        <w:pStyle w:val="6"/>
        <w:rPr>
          <w:ins w:id="1992" w:author="◉‿◉ [2]" w:date="2020-04-20T21:47:49Z"/>
        </w:rPr>
      </w:pPr>
    </w:p>
    <w:p>
      <w:pPr>
        <w:pStyle w:val="39"/>
        <w:rPr>
          <w:ins w:id="1993" w:author="◉‿◉ [2]" w:date="2020-04-20T21:47:49Z"/>
          <w:rFonts w:hint="eastAsia"/>
        </w:rPr>
      </w:pPr>
      <w:ins w:id="1994" w:author="◉‿◉ [2]" w:date="2020-04-20T21:47:49Z">
        <w:r>
          <w:rPr>
            <w:rFonts w:hint="eastAsia"/>
          </w:rPr>
          <w:t>4.</w:t>
        </w:r>
      </w:ins>
      <w:ins w:id="1995" w:author="◉‿◉ [2]" w:date="2020-04-20T21:48:10Z">
        <w:r>
          <w:rPr>
            <w:rFonts w:hint="eastAsia"/>
            <w:lang w:val="en-US" w:eastAsia="zh-CN"/>
          </w:rPr>
          <w:t>4</w:t>
        </w:r>
      </w:ins>
      <w:ins w:id="1996" w:author="◉‿◉ [2]" w:date="2020-04-20T21:47:49Z">
        <w:r>
          <w:rPr>
            <w:rFonts w:hint="eastAsia"/>
          </w:rPr>
          <w:t>.3 ES</w:t>
        </w:r>
      </w:ins>
      <w:ins w:id="1997" w:author="◉‿◉ [2]" w:date="2020-04-20T21:47:49Z">
        <w:r>
          <w:rPr/>
          <w:t>P8266</w:t>
        </w:r>
      </w:ins>
      <w:ins w:id="1998" w:author="◉‿◉ [2]" w:date="2020-04-20T21:47:49Z">
        <w:r>
          <w:rPr>
            <w:rFonts w:hint="eastAsia"/>
          </w:rPr>
          <w:t>收发数据</w:t>
        </w:r>
      </w:ins>
    </w:p>
    <w:p>
      <w:pPr>
        <w:pStyle w:val="6"/>
        <w:rPr>
          <w:ins w:id="1999" w:author="◉‿◉ [2]" w:date="2020-04-20T21:47:49Z"/>
          <w:rFonts w:hint="default"/>
          <w:lang w:val="en-US" w:eastAsia="zh-CN"/>
        </w:rPr>
      </w:pPr>
      <w:ins w:id="2000" w:author="◉‿◉ [2]" w:date="2020-04-20T21:47:49Z">
        <w:r>
          <w:rPr>
            <w:rFonts w:hint="eastAsia"/>
            <w:lang w:val="en-US" w:eastAsia="zh-CN"/>
          </w:rPr>
          <w:t>由图xx可知，ESP8266模块与STM32的数据交互是通过UART4中断服务函数 。当ESP8266成功连接服务器时，服务器下发的数据分为两种，一是心跳包ok字符，服务器间隔10秒发送一次，用来检测WIFI模块与服务器两者之间的连接是否正常，如果是心跳包，则将TIM2计时清零，重新计时，检测其连接正常。二是控制指令以字符‘[’开头，UART4的中断服务函数先判断是哪种数据，如果是控制指令，则将指令存储在缓冲数组中，用strcmp判断指令类型，从而去执行对应的操作。上传数据则是在TIM3定时10秒上传一次。</w:t>
        </w:r>
      </w:ins>
    </w:p>
    <w:p>
      <w:pPr>
        <w:pStyle w:val="6"/>
        <w:spacing w:after="240"/>
        <w:ind w:firstLine="0" w:firstLineChars="0"/>
        <w:jc w:val="both"/>
        <w:rPr>
          <w:ins w:id="2001" w:author="◉‿◉" w:date="2020-04-07T22:21:00Z"/>
          <w:rFonts w:ascii="宋体" w:hAnsi="宋体" w:eastAsia="宋体" w:cs="宋体"/>
          <w:i w:val="0"/>
          <w:color w:val="000000"/>
          <w:sz w:val="20"/>
          <w:szCs w:val="20"/>
        </w:rPr>
      </w:pPr>
    </w:p>
    <w:p>
      <w:pPr>
        <w:pStyle w:val="50"/>
        <w:rPr>
          <w:ins w:id="2002" w:author="◉‿◉" w:date="2020-04-07T22:21:00Z"/>
          <w:rFonts w:hint="eastAsia"/>
        </w:rPr>
      </w:pPr>
      <w:ins w:id="2003" w:author="◉‿◉" w:date="2020-04-07T22:21:00Z">
        <w:r>
          <w:rPr>
            <w:rFonts w:hint="eastAsia"/>
          </w:rPr>
          <w:t>4.</w:t>
        </w:r>
      </w:ins>
      <w:ins w:id="2004" w:author="◉‿◉ [2]" w:date="2020-04-20T21:48:15Z">
        <w:r>
          <w:rPr>
            <w:rFonts w:hint="eastAsia"/>
            <w:lang w:val="en-US" w:eastAsia="zh-CN"/>
          </w:rPr>
          <w:t>5</w:t>
        </w:r>
      </w:ins>
      <w:ins w:id="2005" w:author="◉‿◉" w:date="2020-04-07T22:21:00Z">
        <w:r>
          <w:rPr>
            <w:rFonts w:hint="eastAsia"/>
          </w:rPr>
          <w:t xml:space="preserve"> </w:t>
        </w:r>
      </w:ins>
      <w:ins w:id="2006" w:author="◉‿◉" w:date="2020-04-07T22:21:00Z">
        <w:r>
          <w:rPr>
            <w:rFonts w:hint="eastAsia"/>
            <w:lang w:val="en-US" w:eastAsia="zh-CN"/>
          </w:rPr>
          <w:t>TLINK服务器</w:t>
        </w:r>
      </w:ins>
      <w:ins w:id="2007" w:author="◉‿◉" w:date="2020-04-07T22:21:00Z">
        <w:r>
          <w:rPr>
            <w:rFonts w:hint="eastAsia"/>
          </w:rPr>
          <w:t>设计</w:t>
        </w:r>
      </w:ins>
    </w:p>
    <w:p>
      <w:pPr>
        <w:pStyle w:val="6"/>
        <w:rPr>
          <w:rFonts w:hint="eastAsia"/>
        </w:rPr>
      </w:pPr>
      <w:ins w:id="2008" w:author="◉‿◉" w:date="2020-04-07T22:29:00Z">
        <w:r>
          <w:rPr>
            <w:rFonts w:hint="eastAsia"/>
            <w:lang w:val="en-US" w:eastAsia="zh-CN"/>
          </w:rPr>
          <w:t>TLINK</w:t>
        </w:r>
      </w:ins>
      <w:ins w:id="2009" w:author="◉‿◉" w:date="2020-04-07T22:30:00Z">
        <w:r>
          <w:rPr>
            <w:rFonts w:hint="eastAsia"/>
            <w:lang w:val="en-US" w:eastAsia="zh-CN"/>
          </w:rPr>
          <w:t>服务器设计</w:t>
        </w:r>
      </w:ins>
      <w:ins w:id="2010" w:author="◉‿◉" w:date="2020-04-07T22:29:00Z">
        <w:r>
          <w:rPr>
            <w:rFonts w:hint="eastAsia"/>
            <w:lang w:val="en-US" w:eastAsia="zh-CN"/>
          </w:rPr>
          <w:t>主要由以下部分组成</w:t>
        </w:r>
      </w:ins>
      <w:ins w:id="2011" w:author="◉‿◉" w:date="2020-04-07T22:30:00Z">
        <w:r>
          <w:rPr>
            <w:rFonts w:hint="eastAsia"/>
            <w:lang w:val="en-US" w:eastAsia="zh-CN"/>
          </w:rPr>
          <w:t>：</w:t>
        </w:r>
      </w:ins>
      <w:ins w:id="2012" w:author="◉‿◉" w:date="2020-04-07T22:31:00Z">
        <w:r>
          <w:rPr>
            <w:rFonts w:hint="eastAsia"/>
            <w:lang w:val="en-US" w:eastAsia="zh-CN"/>
          </w:rPr>
          <w:t>创建设备、连接设备、添加触发器、添加云组态</w:t>
        </w:r>
      </w:ins>
      <w:ins w:id="2013" w:author="◉‿◉" w:date="2020-04-07T22:42:00Z">
        <w:r>
          <w:rPr>
            <w:rFonts w:hint="eastAsia"/>
            <w:lang w:val="en-US" w:eastAsia="zh-CN"/>
          </w:rPr>
          <w:t>。</w:t>
        </w:r>
      </w:ins>
      <w:ins w:id="2014" w:author="◉‿◉" w:date="2020-04-07T22:43:00Z">
        <w:r>
          <w:rPr>
            <w:rFonts w:hint="eastAsia"/>
            <w:lang w:val="en-US" w:eastAsia="zh-CN"/>
          </w:rPr>
          <w:t>系统中</w:t>
        </w:r>
      </w:ins>
      <w:ins w:id="2015" w:author="◉‿◉" w:date="2020-04-07T22:42:00Z">
        <w:r>
          <w:rPr>
            <w:rFonts w:hint="eastAsia" w:ascii="宋体" w:hAnsi="宋体"/>
          </w:rPr>
          <w:t>上传感器</w:t>
        </w:r>
      </w:ins>
      <w:ins w:id="2016" w:author="◉‿◉" w:date="2020-04-07T22:43:00Z">
        <w:r>
          <w:rPr>
            <w:rFonts w:hint="eastAsia" w:ascii="宋体" w:hAnsi="宋体"/>
            <w:lang w:val="en-US" w:eastAsia="zh-CN"/>
          </w:rPr>
          <w:t>采集</w:t>
        </w:r>
      </w:ins>
      <w:ins w:id="2017" w:author="◉‿◉" w:date="2020-04-07T22:42:00Z">
        <w:r>
          <w:rPr>
            <w:rFonts w:hint="eastAsia" w:ascii="宋体" w:hAnsi="宋体"/>
          </w:rPr>
          <w:t>的数据</w:t>
        </w:r>
      </w:ins>
      <w:ins w:id="2018" w:author="◉‿◉" w:date="2020-04-07T22:43:00Z">
        <w:r>
          <w:rPr>
            <w:rFonts w:hint="eastAsia" w:ascii="宋体" w:hAnsi="宋体"/>
            <w:lang w:val="en-US" w:eastAsia="zh-CN"/>
          </w:rPr>
          <w:t>经WIFI模块</w:t>
        </w:r>
      </w:ins>
      <w:ins w:id="2019" w:author="◉‿◉" w:date="2020-04-07T22:42:00Z">
        <w:r>
          <w:rPr>
            <w:rFonts w:hint="eastAsia" w:ascii="宋体" w:hAnsi="宋体"/>
          </w:rPr>
          <w:t>通过TCP协议透传到云</w:t>
        </w:r>
      </w:ins>
      <w:ins w:id="2020" w:author="◉‿◉" w:date="2020-04-07T22:44:00Z">
        <w:r>
          <w:rPr>
            <w:rFonts w:hint="eastAsia" w:ascii="宋体" w:hAnsi="宋体"/>
            <w:lang w:val="en-US" w:eastAsia="zh-CN"/>
          </w:rPr>
          <w:t>服务器所创建的设备中</w:t>
        </w:r>
      </w:ins>
      <w:ins w:id="2021" w:author="◉‿◉" w:date="2020-04-07T22:42:00Z">
        <w:r>
          <w:rPr>
            <w:rFonts w:hint="eastAsia" w:ascii="宋体" w:hAnsi="宋体"/>
          </w:rPr>
          <w:t>，用户通过网页或者手机微信公众号绑定服务器</w:t>
        </w:r>
      </w:ins>
      <w:ins w:id="2022" w:author="◉‿◉" w:date="2020-04-07T22:45:00Z">
        <w:r>
          <w:rPr>
            <w:rFonts w:hint="eastAsia" w:ascii="宋体" w:hAnsi="宋体"/>
            <w:lang w:val="en-US" w:eastAsia="zh-CN"/>
          </w:rPr>
          <w:t>上设备，可直观</w:t>
        </w:r>
      </w:ins>
      <w:ins w:id="2023" w:author="◉‿◉" w:date="2020-04-07T22:46:00Z">
        <w:r>
          <w:rPr>
            <w:rFonts w:hint="eastAsia" w:ascii="宋体" w:hAnsi="宋体"/>
            <w:lang w:val="en-US" w:eastAsia="zh-CN"/>
          </w:rPr>
          <w:t>的监测到云组态上数据的变化</w:t>
        </w:r>
      </w:ins>
      <w:ins w:id="2024" w:author="◉‿◉" w:date="2020-04-07T22:51:00Z">
        <w:r>
          <w:rPr>
            <w:rFonts w:hint="eastAsia" w:ascii="宋体" w:hAnsi="宋体"/>
            <w:lang w:val="en-US" w:eastAsia="zh-CN"/>
          </w:rPr>
          <w:t>，同时当</w:t>
        </w:r>
      </w:ins>
      <w:ins w:id="2025" w:author="◉‿◉" w:date="2020-04-07T22:52:00Z">
        <w:r>
          <w:rPr>
            <w:rFonts w:hint="eastAsia" w:ascii="宋体" w:hAnsi="宋体"/>
            <w:lang w:val="en-US" w:eastAsia="zh-CN"/>
          </w:rPr>
          <w:t>传感器数据</w:t>
        </w:r>
      </w:ins>
      <w:ins w:id="2026" w:author="◉‿◉" w:date="2020-04-07T22:51:00Z">
        <w:r>
          <w:rPr>
            <w:rFonts w:hint="eastAsia" w:ascii="宋体" w:hAnsi="宋体"/>
            <w:lang w:val="en-US" w:eastAsia="zh-CN"/>
          </w:rPr>
          <w:t>有异常情况出现时，触发器能及时通过所绑定的</w:t>
        </w:r>
      </w:ins>
      <w:ins w:id="2027" w:author="◉‿◉" w:date="2020-04-07T22:52:00Z">
        <w:r>
          <w:rPr>
            <w:rFonts w:hint="eastAsia" w:ascii="宋体" w:hAnsi="宋体"/>
            <w:lang w:val="en-US" w:eastAsia="zh-CN"/>
          </w:rPr>
          <w:t>方式通知用户。</w:t>
        </w:r>
      </w:ins>
    </w:p>
    <w:p>
      <w:pPr>
        <w:pStyle w:val="39"/>
        <w:rPr>
          <w:rFonts w:hint="default" w:eastAsia="黑体"/>
          <w:lang w:val="en-US" w:eastAsia="zh-CN"/>
        </w:rPr>
      </w:pPr>
      <w:bookmarkStart w:id="93" w:name="_Toc510620185"/>
      <w:bookmarkStart w:id="94" w:name="_Toc510621516"/>
      <w:r>
        <w:rPr>
          <w:rFonts w:hint="eastAsia"/>
        </w:rPr>
        <w:t>4.</w:t>
      </w:r>
      <w:ins w:id="2028" w:author="◉‿◉ [2]" w:date="2020-04-20T22:00:41Z">
        <w:r>
          <w:rPr>
            <w:rFonts w:hint="eastAsia"/>
            <w:lang w:val="en-US" w:eastAsia="zh-CN"/>
          </w:rPr>
          <w:t>5</w:t>
        </w:r>
      </w:ins>
      <w:r>
        <w:rPr>
          <w:rFonts w:hint="eastAsia"/>
        </w:rPr>
        <w:t xml:space="preserve">.1 </w:t>
      </w:r>
      <w:bookmarkEnd w:id="93"/>
      <w:bookmarkEnd w:id="94"/>
      <w:ins w:id="2029" w:author="◉‿◉" w:date="2020-04-07T22:55:00Z">
        <w:r>
          <w:rPr>
            <w:rFonts w:hint="eastAsia"/>
            <w:lang w:val="en-US" w:eastAsia="zh-CN"/>
          </w:rPr>
          <w:t>创建设备</w:t>
        </w:r>
      </w:ins>
    </w:p>
    <w:p>
      <w:pPr>
        <w:pStyle w:val="6"/>
        <w:rPr>
          <w:ins w:id="2030" w:author="◉‿◉" w:date="2020-04-07T23:09:00Z"/>
          <w:rFonts w:hint="default"/>
          <w:lang w:val="en-US" w:eastAsia="zh-CN"/>
        </w:rPr>
      </w:pPr>
      <w:ins w:id="2031" w:author="◉‿◉" w:date="2020-04-07T22:55:00Z">
        <w:r>
          <w:rPr>
            <w:rFonts w:hint="eastAsia"/>
            <w:lang w:val="en-US" w:eastAsia="zh-CN"/>
          </w:rPr>
          <w:t>在TLINK</w:t>
        </w:r>
      </w:ins>
      <w:ins w:id="2032" w:author="◉‿◉" w:date="2020-04-07T22:56:00Z">
        <w:r>
          <w:rPr>
            <w:rFonts w:hint="eastAsia"/>
            <w:lang w:val="en-US" w:eastAsia="zh-CN"/>
          </w:rPr>
          <w:t>官网上按照提示注册用户账号后，登录Tlink物联网平台</w:t>
        </w:r>
      </w:ins>
      <w:ins w:id="2033" w:author="◉‿◉" w:date="2020-04-07T22:57:00Z">
        <w:r>
          <w:rPr>
            <w:rFonts w:hint="eastAsia"/>
            <w:lang w:val="en-US" w:eastAsia="zh-CN"/>
          </w:rPr>
          <w:t>，在左侧导航栏选择设备管理中的添加设备</w:t>
        </w:r>
      </w:ins>
      <w:ins w:id="2034" w:author="◉‿◉" w:date="2020-04-07T23:05:00Z">
        <w:r>
          <w:rPr>
            <w:rFonts w:hint="eastAsia"/>
            <w:lang w:val="en-US" w:eastAsia="zh-CN"/>
          </w:rPr>
          <w:t>，按照页面提示填写</w:t>
        </w:r>
      </w:ins>
      <w:ins w:id="2035" w:author="◉‿◉" w:date="2020-04-07T23:10:00Z">
        <w:r>
          <w:rPr>
            <w:rFonts w:hint="eastAsia"/>
            <w:lang w:val="en-US" w:eastAsia="zh-CN"/>
          </w:rPr>
          <w:t>如下</w:t>
        </w:r>
      </w:ins>
      <w:ins w:id="2036" w:author="◉‿◉" w:date="2020-04-07T23:05:00Z">
        <w:r>
          <w:rPr>
            <w:rFonts w:hint="eastAsia"/>
            <w:lang w:val="en-US" w:eastAsia="zh-CN"/>
          </w:rPr>
          <w:t>信息</w:t>
        </w:r>
      </w:ins>
      <w:ins w:id="2037" w:author="◉‿◉" w:date="2020-04-07T23:09:00Z">
        <w:r>
          <w:rPr>
            <w:rFonts w:hint="eastAsia"/>
            <w:lang w:val="en-US" w:eastAsia="zh-CN"/>
          </w:rPr>
          <w:t>。</w:t>
        </w:r>
      </w:ins>
      <w:ins w:id="2038" w:author="◉‿◉" w:date="2020-04-08T22:44:00Z">
        <w:r>
          <w:rPr>
            <w:rFonts w:hint="eastAsia"/>
            <w:lang w:val="en-US" w:eastAsia="zh-CN"/>
          </w:rPr>
          <w:t>如图xxxxxxx</w:t>
        </w:r>
      </w:ins>
    </w:p>
    <w:p>
      <w:pPr>
        <w:pStyle w:val="6"/>
        <w:rPr>
          <w:ins w:id="2039" w:author="◉‿◉" w:date="2020-04-07T23:09:00Z"/>
          <w:rFonts w:hint="default"/>
          <w:lang w:val="en-US" w:eastAsia="zh-CN"/>
        </w:rPr>
      </w:pPr>
      <w:ins w:id="2040" w:author="◉‿◉" w:date="2020-04-07T23:14:00Z">
        <w:r>
          <w:rPr>
            <w:rFonts w:hint="eastAsia"/>
            <w:lang w:val="en-US" w:eastAsia="zh-CN"/>
          </w:rPr>
          <w:t>（1）</w:t>
        </w:r>
      </w:ins>
      <w:ins w:id="2041" w:author="◉‿◉" w:date="2020-04-07T23:09:00Z">
        <w:r>
          <w:rPr>
            <w:rFonts w:hint="default"/>
            <w:lang w:val="en-US" w:eastAsia="zh-CN"/>
          </w:rPr>
          <w:t>设备分组：对设备进行分组，分组之后在可以设备管理页面进行调整。</w:t>
        </w:r>
      </w:ins>
    </w:p>
    <w:p>
      <w:pPr>
        <w:pStyle w:val="6"/>
        <w:rPr>
          <w:ins w:id="2042" w:author="◉‿◉" w:date="2020-04-07T23:09:00Z"/>
          <w:rFonts w:hint="default"/>
          <w:lang w:val="en-US" w:eastAsia="zh-CN"/>
        </w:rPr>
      </w:pPr>
      <w:ins w:id="2043" w:author="◉‿◉" w:date="2020-04-07T23:14:00Z">
        <w:r>
          <w:rPr>
            <w:rFonts w:hint="eastAsia"/>
            <w:lang w:val="en-US" w:eastAsia="zh-CN"/>
          </w:rPr>
          <w:t>（2）</w:t>
        </w:r>
      </w:ins>
      <w:ins w:id="2044" w:author="◉‿◉" w:date="2020-04-07T23:09:00Z">
        <w:r>
          <w:rPr>
            <w:rFonts w:hint="default"/>
            <w:lang w:val="en-US" w:eastAsia="zh-CN"/>
          </w:rPr>
          <w:t>设备名称：</w:t>
        </w:r>
      </w:ins>
      <w:ins w:id="2045" w:author="◉‿◉" w:date="2020-04-07T23:15:00Z">
        <w:r>
          <w:rPr>
            <w:rFonts w:hint="eastAsia"/>
            <w:lang w:val="en-US" w:eastAsia="zh-CN"/>
          </w:rPr>
          <w:t>智能窗帘监测系统</w:t>
        </w:r>
      </w:ins>
      <w:ins w:id="2046" w:author="◉‿◉" w:date="2020-04-07T23:09:00Z">
        <w:r>
          <w:rPr>
            <w:rFonts w:hint="default"/>
            <w:lang w:val="en-US" w:eastAsia="zh-CN"/>
          </w:rPr>
          <w:t>。</w:t>
        </w:r>
      </w:ins>
    </w:p>
    <w:p>
      <w:pPr>
        <w:pStyle w:val="6"/>
        <w:rPr>
          <w:ins w:id="2047" w:author="◉‿◉" w:date="2020-04-07T23:09:00Z"/>
          <w:rFonts w:hint="default"/>
          <w:lang w:val="en-US" w:eastAsia="zh-CN"/>
        </w:rPr>
      </w:pPr>
      <w:ins w:id="2048" w:author="◉‿◉" w:date="2020-04-07T23:14:00Z">
        <w:r>
          <w:rPr>
            <w:rFonts w:hint="eastAsia"/>
            <w:lang w:val="en-US" w:eastAsia="zh-CN"/>
          </w:rPr>
          <w:t>（3）</w:t>
        </w:r>
      </w:ins>
      <w:ins w:id="2049" w:author="◉‿◉" w:date="2020-04-07T23:09:00Z">
        <w:r>
          <w:rPr>
            <w:rFonts w:hint="default"/>
            <w:lang w:val="en-US" w:eastAsia="zh-CN"/>
          </w:rPr>
          <w:t>链接协议：根据</w:t>
        </w:r>
      </w:ins>
      <w:ins w:id="2050" w:author="◉‿◉" w:date="2020-04-07T23:18:00Z">
        <w:r>
          <w:rPr>
            <w:rFonts w:hint="eastAsia"/>
            <w:lang w:val="en-US" w:eastAsia="zh-CN"/>
          </w:rPr>
          <w:t>系统</w:t>
        </w:r>
      </w:ins>
      <w:ins w:id="2051" w:author="◉‿◉" w:date="2020-04-07T23:19:00Z">
        <w:r>
          <w:rPr>
            <w:rFonts w:hint="eastAsia"/>
            <w:lang w:val="en-US" w:eastAsia="zh-CN"/>
          </w:rPr>
          <w:t>中ESP8266模块</w:t>
        </w:r>
      </w:ins>
      <w:ins w:id="2052" w:author="◉‿◉" w:date="2020-04-07T23:09:00Z">
        <w:r>
          <w:rPr>
            <w:rFonts w:hint="default"/>
            <w:lang w:val="en-US" w:eastAsia="zh-CN"/>
          </w:rPr>
          <w:t>支持的协议</w:t>
        </w:r>
      </w:ins>
      <w:ins w:id="2053" w:author="◉‿◉" w:date="2020-04-07T23:19:00Z">
        <w:r>
          <w:rPr>
            <w:rFonts w:hint="eastAsia"/>
            <w:lang w:val="en-US" w:eastAsia="zh-CN"/>
          </w:rPr>
          <w:t>，</w:t>
        </w:r>
      </w:ins>
      <w:ins w:id="2054" w:author="◉‿◉" w:date="2020-04-07T23:09:00Z">
        <w:r>
          <w:rPr>
            <w:rFonts w:hint="default"/>
            <w:lang w:val="en-US" w:eastAsia="zh-CN"/>
          </w:rPr>
          <w:t>选择</w:t>
        </w:r>
      </w:ins>
      <w:ins w:id="2055" w:author="◉‿◉" w:date="2020-04-07T23:20:00Z">
        <w:r>
          <w:rPr>
            <w:rFonts w:hint="eastAsia"/>
            <w:lang w:val="en-US" w:eastAsia="zh-CN"/>
          </w:rPr>
          <w:t>TCP协议</w:t>
        </w:r>
      </w:ins>
      <w:ins w:id="2056" w:author="◉‿◉" w:date="2020-04-07T23:09:00Z">
        <w:r>
          <w:rPr>
            <w:rFonts w:hint="default"/>
            <w:lang w:val="en-US" w:eastAsia="zh-CN"/>
          </w:rPr>
          <w:t>。</w:t>
        </w:r>
      </w:ins>
    </w:p>
    <w:p>
      <w:pPr>
        <w:pStyle w:val="6"/>
        <w:rPr>
          <w:ins w:id="2057" w:author="◉‿◉" w:date="2020-04-07T23:09:00Z"/>
          <w:rFonts w:hint="default"/>
          <w:lang w:val="en-US" w:eastAsia="zh-CN"/>
        </w:rPr>
      </w:pPr>
      <w:ins w:id="2058" w:author="◉‿◉" w:date="2020-04-07T23:14:00Z">
        <w:r>
          <w:rPr>
            <w:rFonts w:hint="eastAsia"/>
            <w:lang w:val="en-US" w:eastAsia="zh-CN"/>
          </w:rPr>
          <w:t>（4）</w:t>
        </w:r>
      </w:ins>
      <w:ins w:id="2059" w:author="◉‿◉" w:date="2020-04-07T23:09:00Z">
        <w:r>
          <w:rPr>
            <w:rFonts w:hint="default"/>
            <w:lang w:val="en-US" w:eastAsia="zh-CN"/>
          </w:rPr>
          <w:t>掉线延时：此时间只与“已连接”和“未连接”状态有关系，如果在该时间范围内没有数据传到平台，那么该设备连接状态显示“未连接”。所以此时间要设置为比实际上行数据间隔要大，才不会在正常传输数据过程中出现“未连接”。</w:t>
        </w:r>
      </w:ins>
      <w:ins w:id="2060" w:author="◉‿◉" w:date="2020-04-07T23:21:00Z">
        <w:r>
          <w:rPr>
            <w:rFonts w:hint="eastAsia"/>
            <w:lang w:val="en-US" w:eastAsia="zh-CN"/>
          </w:rPr>
          <w:t>窗帘系统每10秒会上传一次传感器数据，</w:t>
        </w:r>
      </w:ins>
      <w:ins w:id="2061" w:author="◉‿◉" w:date="2020-04-07T23:22:00Z">
        <w:r>
          <w:rPr>
            <w:rFonts w:hint="eastAsia"/>
            <w:lang w:val="en-US" w:eastAsia="zh-CN"/>
          </w:rPr>
          <w:t>设置其值为</w:t>
        </w:r>
      </w:ins>
      <w:ins w:id="2062" w:author="◉‿◉" w:date="2020-04-07T23:09:00Z">
        <w:r>
          <w:rPr>
            <w:rFonts w:hint="default"/>
            <w:lang w:val="en-US" w:eastAsia="zh-CN"/>
          </w:rPr>
          <w:t>60s。</w:t>
        </w:r>
      </w:ins>
    </w:p>
    <w:p>
      <w:pPr>
        <w:pStyle w:val="6"/>
        <w:rPr>
          <w:ins w:id="2063" w:author="◉‿◉" w:date="2020-04-07T23:10:00Z"/>
          <w:rFonts w:hint="default"/>
          <w:lang w:val="en-US" w:eastAsia="zh-CN"/>
        </w:rPr>
      </w:pPr>
      <w:ins w:id="2064" w:author="◉‿◉" w:date="2020-04-07T23:14:00Z">
        <w:r>
          <w:rPr>
            <w:rFonts w:hint="eastAsia"/>
            <w:lang w:val="en-US" w:eastAsia="zh-CN"/>
          </w:rPr>
          <w:t>（5）</w:t>
        </w:r>
      </w:ins>
      <w:ins w:id="2065" w:author="◉‿◉" w:date="2020-04-07T23:09:00Z">
        <w:r>
          <w:rPr>
            <w:rFonts w:hint="default"/>
            <w:lang w:val="en-US" w:eastAsia="zh-CN"/>
          </w:rPr>
          <w:t>传感器：添加不同类型的数值，用来显示设备的不同变量，一个传感器代表设备的一个变量。</w:t>
        </w:r>
      </w:ins>
      <w:ins w:id="2066" w:author="◉‿◉" w:date="2020-04-08T22:35:00Z">
        <w:r>
          <w:rPr>
            <w:rFonts w:hint="eastAsia"/>
            <w:lang w:val="en-US" w:eastAsia="zh-CN"/>
          </w:rPr>
          <w:t>在窗帘系统中</w:t>
        </w:r>
      </w:ins>
      <w:ins w:id="2067" w:author="◉‿◉" w:date="2020-04-08T22:39:00Z">
        <w:r>
          <w:rPr>
            <w:rFonts w:hint="eastAsia"/>
            <w:lang w:val="en-US" w:eastAsia="zh-CN"/>
          </w:rPr>
          <w:t>共</w:t>
        </w:r>
      </w:ins>
      <w:ins w:id="2068" w:author="◉‿◉" w:date="2020-04-08T22:43:00Z">
        <w:r>
          <w:rPr>
            <w:rFonts w:hint="eastAsia"/>
            <w:lang w:val="en-US" w:eastAsia="zh-CN"/>
          </w:rPr>
          <w:t>上传</w:t>
        </w:r>
      </w:ins>
      <w:ins w:id="2069" w:author="◉‿◉" w:date="2020-04-08T22:39:00Z">
        <w:r>
          <w:rPr>
            <w:rFonts w:hint="eastAsia"/>
            <w:lang w:val="en-US" w:eastAsia="zh-CN"/>
          </w:rPr>
          <w:t>4个</w:t>
        </w:r>
      </w:ins>
      <w:ins w:id="2070" w:author="◉‿◉" w:date="2020-04-08T22:40:00Z">
        <w:r>
          <w:rPr>
            <w:rFonts w:hint="eastAsia"/>
            <w:lang w:val="en-US" w:eastAsia="zh-CN"/>
          </w:rPr>
          <w:t>采集到的</w:t>
        </w:r>
      </w:ins>
      <w:ins w:id="2071" w:author="◉‿◉" w:date="2020-04-08T22:39:00Z">
        <w:r>
          <w:rPr>
            <w:rFonts w:hint="eastAsia"/>
            <w:lang w:val="en-US" w:eastAsia="zh-CN"/>
          </w:rPr>
          <w:t>数据</w:t>
        </w:r>
      </w:ins>
      <w:ins w:id="2072" w:author="◉‿◉" w:date="2020-04-08T22:40:00Z">
        <w:r>
          <w:rPr>
            <w:rFonts w:hint="eastAsia"/>
            <w:lang w:val="en-US" w:eastAsia="zh-CN"/>
          </w:rPr>
          <w:t>以及6</w:t>
        </w:r>
      </w:ins>
      <w:ins w:id="2073" w:author="◉‿◉" w:date="2020-04-08T22:43:00Z">
        <w:r>
          <w:rPr>
            <w:rFonts w:hint="eastAsia"/>
            <w:lang w:val="en-US" w:eastAsia="zh-CN"/>
          </w:rPr>
          <w:t>种功能</w:t>
        </w:r>
      </w:ins>
      <w:ins w:id="2074" w:author="◉‿◉" w:date="2020-04-08T22:40:00Z">
        <w:r>
          <w:rPr>
            <w:rFonts w:hint="eastAsia"/>
            <w:lang w:val="en-US" w:eastAsia="zh-CN"/>
          </w:rPr>
          <w:t>的控制，因此需要添加</w:t>
        </w:r>
      </w:ins>
      <w:ins w:id="2075" w:author="◉‿◉" w:date="2020-04-07T23:23:00Z">
        <w:r>
          <w:rPr>
            <w:rFonts w:hint="eastAsia"/>
            <w:lang w:val="en-US" w:eastAsia="zh-CN"/>
          </w:rPr>
          <w:t>4</w:t>
        </w:r>
      </w:ins>
      <w:ins w:id="2076" w:author="◉‿◉" w:date="2020-04-07T23:24:00Z">
        <w:r>
          <w:rPr>
            <w:rFonts w:hint="eastAsia"/>
            <w:lang w:val="en-US" w:eastAsia="zh-CN"/>
          </w:rPr>
          <w:t>个数据型传感器，6个开关型传感器</w:t>
        </w:r>
      </w:ins>
    </w:p>
    <w:p>
      <w:pPr>
        <w:pStyle w:val="6"/>
        <w:ind w:firstLine="0" w:firstLineChars="0"/>
        <w:rPr>
          <w:rFonts w:hint="default"/>
          <w:lang w:val="en-US" w:eastAsia="zh-CN"/>
        </w:rPr>
      </w:pPr>
      <w:ins w:id="2077" w:author="◉‿◉" w:date="2020-04-08T23:07:00Z">
        <w:r>
          <w:rPr>
            <w:rFonts w:hint="eastAsia"/>
            <w:lang w:val="en-US" w:eastAsia="zh-CN"/>
          </w:rPr>
          <w:t>（</w:t>
        </w:r>
      </w:ins>
      <w:ins w:id="2078" w:author="◉‿◉" w:date="2020-04-12T15:58:00Z">
        <w:r>
          <w:rPr>
            <w:rFonts w:hint="eastAsia"/>
            <w:lang w:val="en-US" w:eastAsia="zh-CN"/>
          </w:rPr>
          <w:t>6</w:t>
        </w:r>
      </w:ins>
      <w:ins w:id="2079" w:author="◉‿◉" w:date="2020-04-08T23:07:00Z">
        <w:r>
          <w:rPr>
            <w:rFonts w:hint="eastAsia"/>
            <w:lang w:val="en-US" w:eastAsia="zh-CN"/>
          </w:rPr>
          <w:t>）</w:t>
        </w:r>
      </w:ins>
      <w:ins w:id="2080" w:author="◉‿◉" w:date="2020-04-08T23:08:00Z">
        <w:r>
          <w:rPr>
            <w:rFonts w:hint="eastAsia"/>
            <w:lang w:val="en-US" w:eastAsia="zh-CN"/>
          </w:rPr>
          <w:t>创建</w:t>
        </w:r>
      </w:ins>
      <w:ins w:id="2081" w:author="◉‿◉" w:date="2020-04-08T23:07:00Z">
        <w:r>
          <w:rPr>
            <w:rFonts w:hint="eastAsia"/>
            <w:lang w:val="en-US" w:eastAsia="zh-CN"/>
          </w:rPr>
          <w:t>设备：</w:t>
        </w:r>
      </w:ins>
      <w:ins w:id="2082" w:author="◉‿◉" w:date="2020-04-08T23:10:00Z">
        <w:r>
          <w:rPr>
            <w:rFonts w:hint="eastAsia"/>
          </w:rPr>
          <w:t>创建设备</w:t>
        </w:r>
      </w:ins>
      <w:ins w:id="2083" w:author="◉‿◉" w:date="2020-04-08T23:11:00Z">
        <w:r>
          <w:rPr>
            <w:rFonts w:hint="eastAsia"/>
            <w:lang w:val="en-US" w:eastAsia="zh-CN"/>
          </w:rPr>
          <w:t>后</w:t>
        </w:r>
      </w:ins>
      <w:ins w:id="2084" w:author="◉‿◉" w:date="2020-04-08T23:10:00Z">
        <w:r>
          <w:rPr>
            <w:rFonts w:hint="eastAsia"/>
          </w:rPr>
          <w:t>由平台自动生成</w:t>
        </w:r>
      </w:ins>
      <w:ins w:id="2085" w:author="◉‿◉" w:date="2020-04-08T23:11:00Z">
        <w:r>
          <w:rPr>
            <w:rFonts w:hint="eastAsia"/>
            <w:lang w:val="en-US" w:eastAsia="zh-CN"/>
          </w:rPr>
          <w:t>一个</w:t>
        </w:r>
      </w:ins>
      <w:ins w:id="2086" w:author="◉‿◉" w:date="2020-04-08T23:11:00Z">
        <w:r>
          <w:rPr>
            <w:rFonts w:hint="eastAsia"/>
          </w:rPr>
          <w:t>序列号</w:t>
        </w:r>
      </w:ins>
      <w:ins w:id="2087" w:author="◉‿◉" w:date="2020-04-08T23:11:00Z">
        <w:r>
          <w:rPr>
            <w:rFonts w:hint="eastAsia"/>
            <w:lang w:eastAsia="zh-CN"/>
          </w:rPr>
          <w:t>，</w:t>
        </w:r>
      </w:ins>
      <w:ins w:id="2088" w:author="◉‿◉" w:date="2020-04-08T23:11:00Z">
        <w:r>
          <w:rPr>
            <w:rFonts w:hint="eastAsia"/>
            <w:lang w:val="en-US" w:eastAsia="zh-CN"/>
          </w:rPr>
          <w:t>它</w:t>
        </w:r>
      </w:ins>
      <w:ins w:id="2089" w:author="◉‿◉" w:date="2020-04-08T23:11:00Z">
        <w:r>
          <w:rPr>
            <w:rFonts w:hint="eastAsia"/>
          </w:rPr>
          <w:t>设备的唯一标识</w:t>
        </w:r>
      </w:ins>
      <w:ins w:id="2090" w:author="◉‿◉" w:date="2020-04-08T23:10:00Z">
        <w:r>
          <w:rPr>
            <w:rFonts w:hint="eastAsia"/>
          </w:rPr>
          <w:t>，可以重新获取和编辑</w:t>
        </w:r>
      </w:ins>
      <w:ins w:id="2091" w:author="◉‿◉" w:date="2020-04-08T23:11:00Z">
        <w:r>
          <w:rPr>
            <w:rFonts w:hint="eastAsia"/>
            <w:lang w:eastAsia="zh-CN"/>
          </w:rPr>
          <w:t>，</w:t>
        </w:r>
      </w:ins>
      <w:ins w:id="2092" w:author="◉‿◉" w:date="2020-04-08T23:14:00Z">
        <w:r>
          <w:rPr>
            <w:rFonts w:hint="eastAsia"/>
            <w:lang w:val="en-US" w:eastAsia="zh-CN"/>
          </w:rPr>
          <w:t>窗帘系统</w:t>
        </w:r>
      </w:ins>
      <w:ins w:id="2093" w:author="◉‿◉" w:date="2020-04-08T23:18:00Z">
        <w:r>
          <w:rPr>
            <w:rFonts w:hint="eastAsia"/>
            <w:lang w:val="en-US" w:eastAsia="zh-CN"/>
          </w:rPr>
          <w:t>依靠此序列号</w:t>
        </w:r>
      </w:ins>
      <w:ins w:id="2094" w:author="◉‿◉" w:date="2020-04-08T23:12:00Z">
        <w:r>
          <w:rPr>
            <w:rFonts w:hint="eastAsia"/>
            <w:lang w:val="en-US" w:eastAsia="zh-CN"/>
          </w:rPr>
          <w:t>与</w:t>
        </w:r>
      </w:ins>
      <w:ins w:id="2095" w:author="◉‿◉" w:date="2020-04-08T23:11:00Z">
        <w:r>
          <w:rPr>
            <w:rFonts w:hint="eastAsia"/>
            <w:lang w:val="en-US" w:eastAsia="zh-CN"/>
          </w:rPr>
          <w:t>服务器</w:t>
        </w:r>
      </w:ins>
      <w:ins w:id="2096" w:author="◉‿◉" w:date="2020-04-08T23:19:00Z">
        <w:r>
          <w:rPr>
            <w:rFonts w:hint="eastAsia"/>
            <w:lang w:val="en-US" w:eastAsia="zh-CN"/>
          </w:rPr>
          <w:t>上</w:t>
        </w:r>
      </w:ins>
      <w:ins w:id="2097" w:author="◉‿◉" w:date="2020-04-08T23:15:00Z">
        <w:r>
          <w:rPr>
            <w:rFonts w:hint="eastAsia"/>
            <w:lang w:val="en-US" w:eastAsia="zh-CN"/>
          </w:rPr>
          <w:t>设备</w:t>
        </w:r>
      </w:ins>
      <w:ins w:id="2098" w:author="◉‿◉" w:date="2020-04-08T23:19:00Z">
        <w:r>
          <w:rPr>
            <w:rFonts w:hint="eastAsia"/>
            <w:lang w:val="en-US" w:eastAsia="zh-CN"/>
          </w:rPr>
          <w:t>进行匹配</w:t>
        </w:r>
      </w:ins>
    </w:p>
    <w:p>
      <w:pPr>
        <w:pStyle w:val="39"/>
        <w:rPr>
          <w:rFonts w:hint="default" w:eastAsia="黑体"/>
          <w:lang w:val="en-US" w:eastAsia="zh-CN"/>
        </w:rPr>
      </w:pPr>
      <w:bookmarkStart w:id="95" w:name="_Toc510621517"/>
      <w:bookmarkStart w:id="96" w:name="_Toc510620186"/>
      <w:r>
        <w:rPr>
          <w:rFonts w:hint="eastAsia"/>
        </w:rPr>
        <w:t>4.</w:t>
      </w:r>
      <w:ins w:id="2099" w:author="◉‿◉ [2]" w:date="2020-04-20T22:00:49Z">
        <w:r>
          <w:rPr>
            <w:rFonts w:hint="eastAsia"/>
            <w:lang w:val="en-US" w:eastAsia="zh-CN"/>
          </w:rPr>
          <w:t>5</w:t>
        </w:r>
      </w:ins>
      <w:r>
        <w:rPr>
          <w:rFonts w:hint="eastAsia"/>
        </w:rPr>
        <w:t xml:space="preserve">.2 </w:t>
      </w:r>
      <w:bookmarkEnd w:id="95"/>
      <w:bookmarkEnd w:id="96"/>
      <w:ins w:id="2100" w:author="◉‿◉" w:date="2020-04-08T22:28:00Z">
        <w:r>
          <w:rPr>
            <w:rFonts w:hint="eastAsia"/>
            <w:lang w:val="en-US" w:eastAsia="zh-CN"/>
          </w:rPr>
          <w:t>连接设备</w:t>
        </w:r>
      </w:ins>
    </w:p>
    <w:p>
      <w:pPr>
        <w:pStyle w:val="6"/>
        <w:rPr>
          <w:ins w:id="2101" w:author="◉‿◉" w:date="2020-04-08T22:29:00Z"/>
          <w:rFonts w:hint="eastAsia"/>
        </w:rPr>
      </w:pPr>
      <w:ins w:id="2102" w:author="◉‿◉" w:date="2020-04-08T22:29:00Z">
        <w:r>
          <w:rPr>
            <w:rFonts w:hint="eastAsia"/>
          </w:rPr>
          <w:t>进入设备管理&gt;编辑设备&gt;链接协议&gt;TCP。进入设备管理，设置连接，设置协议标签。</w:t>
        </w:r>
      </w:ins>
    </w:p>
    <w:p>
      <w:pPr>
        <w:pStyle w:val="6"/>
        <w:rPr>
          <w:ins w:id="2103" w:author="◉‿◉" w:date="2020-04-08T22:29:00Z"/>
          <w:rFonts w:hint="eastAsia"/>
        </w:rPr>
      </w:pPr>
      <w:ins w:id="2104" w:author="◉‿◉" w:date="2020-04-08T22:29:00Z">
        <w:r>
          <w:rPr>
            <w:rFonts w:hint="eastAsia"/>
          </w:rPr>
          <w:t>设备发给平台的是一组经过特定编码的数据包，并非可以直接显示的数据，所以平台需要对数据包进行解析。为了能够解析更多种数据包，平台定义了“协议标签”，平台通过协议标签的组合来解析数据包。数据头标签（H）：数据包的前面一两个字节，一般固定不变。分隔符标签（S）：数据包中用户分隔或修饰用的字节。数据标签（D）：数据包中需要解析的字节，平台从此标签中获得数据。结束符标签（T）：数据包的结尾一两个字节</w:t>
        </w:r>
      </w:ins>
    </w:p>
    <w:p>
      <w:pPr>
        <w:pStyle w:val="6"/>
        <w:rPr>
          <w:ins w:id="2105" w:author="◉‿◉" w:date="2020-04-08T22:29:00Z"/>
          <w:rFonts w:hint="eastAsia"/>
        </w:rPr>
      </w:pPr>
      <w:ins w:id="2106" w:author="◉‿◉" w:date="2020-04-08T22:29:00Z">
        <w:r>
          <w:rPr>
            <w:rFonts w:hint="eastAsia"/>
          </w:rPr>
          <w:t>WIF</w:t>
        </w:r>
      </w:ins>
      <w:ins w:id="2107" w:author="◉‿◉" w:date="2020-04-09T22:04:00Z">
        <w:r>
          <w:rPr>
            <w:rFonts w:hint="eastAsia"/>
            <w:lang w:val="en-US" w:eastAsia="zh-CN"/>
          </w:rPr>
          <w:t>I</w:t>
        </w:r>
      </w:ins>
      <w:ins w:id="2108" w:author="◉‿◉" w:date="2020-04-08T22:29:00Z">
        <w:r>
          <w:rPr>
            <w:rFonts w:hint="eastAsia"/>
          </w:rPr>
          <w:t>模块发送至服务器协议设置如图xx</w:t>
        </w:r>
      </w:ins>
      <w:ins w:id="2109" w:author="◉‿◉" w:date="2020-04-08T23:01:00Z">
        <w:r>
          <w:rPr>
            <w:rFonts w:hint="eastAsia"/>
            <w:lang w:eastAsia="zh-CN"/>
          </w:rPr>
          <w:t>，</w:t>
        </w:r>
      </w:ins>
      <w:ins w:id="2110" w:author="◉‿◉" w:date="2020-04-08T23:01:00Z">
        <w:r>
          <w:rPr>
            <w:rFonts w:hint="eastAsia"/>
            <w:lang w:val="en-US" w:eastAsia="zh-CN"/>
          </w:rPr>
          <w:t>对应</w:t>
        </w:r>
      </w:ins>
      <w:ins w:id="2111" w:author="◉‿◉" w:date="2020-04-08T23:02:00Z">
        <w:r>
          <w:rPr>
            <w:rFonts w:hint="eastAsia"/>
            <w:lang w:val="en-US" w:eastAsia="zh-CN"/>
          </w:rPr>
          <w:t>窗帘系统</w:t>
        </w:r>
      </w:ins>
      <w:ins w:id="2112" w:author="◉‿◉" w:date="2020-04-08T22:58:00Z">
        <w:r>
          <w:rPr>
            <w:rFonts w:hint="eastAsia"/>
          </w:rPr>
          <w:t>上</w:t>
        </w:r>
      </w:ins>
      <w:ins w:id="2113" w:author="◉‿◉" w:date="2020-04-08T23:02:00Z">
        <w:r>
          <w:rPr>
            <w:rFonts w:hint="eastAsia"/>
            <w:lang w:val="en-US" w:eastAsia="zh-CN"/>
          </w:rPr>
          <w:t>传</w:t>
        </w:r>
      </w:ins>
      <w:ins w:id="2114" w:author="◉‿◉" w:date="2020-04-08T23:01:00Z">
        <w:r>
          <w:rPr>
            <w:rFonts w:hint="eastAsia"/>
            <w:lang w:val="en-US" w:eastAsia="zh-CN"/>
          </w:rPr>
          <w:t>的</w:t>
        </w:r>
      </w:ins>
      <w:ins w:id="2115" w:author="◉‿◉" w:date="2020-04-08T22:58:00Z">
        <w:r>
          <w:rPr>
            <w:rFonts w:hint="eastAsia"/>
          </w:rPr>
          <w:t>的</w:t>
        </w:r>
      </w:ins>
      <w:ins w:id="2116" w:author="◉‿◉" w:date="2020-04-08T23:02:00Z">
        <w:r>
          <w:rPr>
            <w:rFonts w:hint="eastAsia"/>
            <w:lang w:val="en-US" w:eastAsia="zh-CN"/>
          </w:rPr>
          <w:t>数据协议</w:t>
        </w:r>
      </w:ins>
      <w:ins w:id="2117" w:author="◉‿◉" w:date="2020-04-08T22:58:00Z">
        <w:r>
          <w:rPr>
            <w:rFonts w:hint="eastAsia"/>
          </w:rPr>
          <w:t>：#28</w:t>
        </w:r>
      </w:ins>
      <w:ins w:id="2118" w:author="◉‿◉" w:date="2020-04-08T22:59:00Z">
        <w:r>
          <w:rPr>
            <w:rFonts w:hint="eastAsia"/>
            <w:lang w:eastAsia="zh-CN"/>
          </w:rPr>
          <w:t>，</w:t>
        </w:r>
      </w:ins>
      <w:ins w:id="2119" w:author="◉‿◉" w:date="2020-04-08T22:58:00Z">
        <w:r>
          <w:rPr>
            <w:rFonts w:hint="eastAsia"/>
          </w:rPr>
          <w:t>65</w:t>
        </w:r>
      </w:ins>
      <w:ins w:id="2120" w:author="◉‿◉" w:date="2020-04-08T22:59:00Z">
        <w:r>
          <w:rPr>
            <w:rFonts w:hint="eastAsia"/>
            <w:lang w:eastAsia="zh-CN"/>
          </w:rPr>
          <w:t>，</w:t>
        </w:r>
      </w:ins>
      <w:ins w:id="2121" w:author="◉‿◉" w:date="2020-04-08T22:58:00Z">
        <w:r>
          <w:rPr>
            <w:rFonts w:hint="eastAsia"/>
          </w:rPr>
          <w:t>11</w:t>
        </w:r>
      </w:ins>
      <w:ins w:id="2122" w:author="◉‿◉" w:date="2020-04-08T22:59:00Z">
        <w:r>
          <w:rPr>
            <w:rFonts w:hint="eastAsia"/>
            <w:lang w:eastAsia="zh-CN"/>
          </w:rPr>
          <w:t>，</w:t>
        </w:r>
      </w:ins>
      <w:ins w:id="2123" w:author="◉‿◉" w:date="2020-04-08T22:58:00Z">
        <w:r>
          <w:rPr>
            <w:rFonts w:hint="eastAsia"/>
          </w:rPr>
          <w:t>40</w:t>
        </w:r>
      </w:ins>
      <w:ins w:id="2124" w:author="◉‿◉" w:date="2020-04-08T22:59:00Z">
        <w:r>
          <w:rPr>
            <w:rFonts w:hint="eastAsia"/>
            <w:lang w:eastAsia="zh-CN"/>
          </w:rPr>
          <w:t>，</w:t>
        </w:r>
      </w:ins>
      <w:ins w:id="2125" w:author="◉‿◉" w:date="2020-04-08T22:58:00Z">
        <w:r>
          <w:rPr>
            <w:rFonts w:hint="eastAsia"/>
          </w:rPr>
          <w:t>0</w:t>
        </w:r>
      </w:ins>
      <w:ins w:id="2126" w:author="◉‿◉" w:date="2020-04-08T22:59:00Z">
        <w:r>
          <w:rPr>
            <w:rFonts w:hint="eastAsia"/>
            <w:lang w:eastAsia="zh-CN"/>
          </w:rPr>
          <w:t>，</w:t>
        </w:r>
      </w:ins>
      <w:ins w:id="2127" w:author="◉‿◉" w:date="2020-04-08T22:58:00Z">
        <w:r>
          <w:rPr>
            <w:rFonts w:hint="eastAsia"/>
          </w:rPr>
          <w:t>0</w:t>
        </w:r>
      </w:ins>
      <w:ins w:id="2128" w:author="◉‿◉" w:date="2020-04-08T22:59:00Z">
        <w:r>
          <w:rPr>
            <w:rFonts w:hint="eastAsia"/>
            <w:lang w:eastAsia="zh-CN"/>
          </w:rPr>
          <w:t>，</w:t>
        </w:r>
      </w:ins>
      <w:ins w:id="2129" w:author="◉‿◉" w:date="2020-04-08T22:58:00Z">
        <w:r>
          <w:rPr>
            <w:rFonts w:hint="eastAsia"/>
          </w:rPr>
          <w:t>0</w:t>
        </w:r>
      </w:ins>
      <w:ins w:id="2130" w:author="◉‿◉" w:date="2020-04-08T22:59:00Z">
        <w:r>
          <w:rPr>
            <w:rFonts w:hint="eastAsia"/>
            <w:lang w:eastAsia="zh-CN"/>
          </w:rPr>
          <w:t>，</w:t>
        </w:r>
      </w:ins>
      <w:ins w:id="2131" w:author="◉‿◉" w:date="2020-04-08T22:58:00Z">
        <w:r>
          <w:rPr>
            <w:rFonts w:hint="eastAsia"/>
          </w:rPr>
          <w:t>1</w:t>
        </w:r>
      </w:ins>
      <w:ins w:id="2132" w:author="◉‿◉" w:date="2020-04-08T22:59:00Z">
        <w:r>
          <w:rPr>
            <w:rFonts w:hint="eastAsia"/>
            <w:lang w:eastAsia="zh-CN"/>
          </w:rPr>
          <w:t>，</w:t>
        </w:r>
      </w:ins>
      <w:ins w:id="2133" w:author="◉‿◉" w:date="2020-04-08T22:58:00Z">
        <w:r>
          <w:rPr>
            <w:rFonts w:hint="eastAsia"/>
          </w:rPr>
          <w:t>0</w:t>
        </w:r>
      </w:ins>
      <w:ins w:id="2134" w:author="◉‿◉" w:date="2020-04-08T22:59:00Z">
        <w:r>
          <w:rPr>
            <w:rFonts w:hint="eastAsia"/>
            <w:lang w:eastAsia="zh-CN"/>
          </w:rPr>
          <w:t>，</w:t>
        </w:r>
      </w:ins>
      <w:ins w:id="2135" w:author="◉‿◉" w:date="2020-04-08T22:58:00Z">
        <w:r>
          <w:rPr>
            <w:rFonts w:hint="eastAsia"/>
          </w:rPr>
          <w:t>0</w:t>
        </w:r>
      </w:ins>
      <w:ins w:id="2136" w:author="◉‿◉" w:date="2020-04-08T22:59:00Z">
        <w:r>
          <w:rPr>
            <w:rFonts w:hint="eastAsia"/>
            <w:lang w:eastAsia="zh-CN"/>
          </w:rPr>
          <w:t>，</w:t>
        </w:r>
      </w:ins>
      <w:ins w:id="2137" w:author="◉‿◉" w:date="2020-04-08T22:58:00Z">
        <w:r>
          <w:rPr>
            <w:rFonts w:hint="eastAsia"/>
          </w:rPr>
          <w:t>#共十</w:t>
        </w:r>
      </w:ins>
      <w:ins w:id="2138" w:author="◉‿◉" w:date="2020-04-08T22:59:00Z">
        <w:r>
          <w:rPr>
            <w:rFonts w:hint="eastAsia"/>
            <w:lang w:val="en-US" w:eastAsia="zh-CN"/>
          </w:rPr>
          <w:t>个</w:t>
        </w:r>
      </w:ins>
      <w:ins w:id="2139" w:author="◉‿◉" w:date="2020-04-08T22:58:00Z">
        <w:r>
          <w:rPr>
            <w:rFonts w:hint="eastAsia"/>
          </w:rPr>
          <w:t>数据，分别对应温度、湿度、光照强度、光照阈值、窗帘状态、智能模式开关、窗帘开关、夜晚蜂鸣器警报开关、窗帘定时功能、获取最新数据</w:t>
        </w:r>
      </w:ins>
      <w:ins w:id="2140" w:author="◉‿◉" w:date="2020-04-12T12:05:00Z">
        <w:r>
          <w:rPr>
            <w:rFonts w:hint="eastAsia"/>
            <w:lang w:eastAsia="zh-CN"/>
          </w:rPr>
          <w:t>，</w:t>
        </w:r>
      </w:ins>
      <w:ins w:id="2141" w:author="◉‿◉" w:date="2020-04-12T12:05:00Z">
        <w:r>
          <w:rPr>
            <w:rFonts w:hint="eastAsia"/>
            <w:lang w:val="en-US" w:eastAsia="zh-CN"/>
          </w:rPr>
          <w:t>字符</w:t>
        </w:r>
      </w:ins>
      <w:ins w:id="2142" w:author="◉‿◉" w:date="2020-04-12T12:06:00Z">
        <w:r>
          <w:rPr>
            <w:rFonts w:hint="eastAsia"/>
            <w:lang w:val="en-US" w:eastAsia="zh-CN"/>
          </w:rPr>
          <w:t>‘1’与‘0’分别代表了功能打开与关闭</w:t>
        </w:r>
      </w:ins>
      <w:ins w:id="2143" w:author="◉‿◉" w:date="2020-04-08T22:58:00Z">
        <w:r>
          <w:rPr>
            <w:rFonts w:hint="eastAsia"/>
          </w:rPr>
          <w:t>。首先需要添加数据头标签“#”，然后添加数据标签，之后添加分隔符标签“，”，以此类推，添加完1</w:t>
        </w:r>
      </w:ins>
      <w:ins w:id="2144" w:author="◉‿◉" w:date="2020-04-08T23:03:00Z">
        <w:r>
          <w:rPr>
            <w:rFonts w:hint="eastAsia"/>
            <w:lang w:val="en-US" w:eastAsia="zh-CN"/>
          </w:rPr>
          <w:t>0个</w:t>
        </w:r>
      </w:ins>
      <w:ins w:id="2145" w:author="◉‿◉" w:date="2020-04-08T22:58:00Z">
        <w:r>
          <w:rPr>
            <w:rFonts w:hint="eastAsia"/>
          </w:rPr>
          <w:t>数据之后再末尾添加一个结束符标签“#”，</w:t>
        </w:r>
      </w:ins>
    </w:p>
    <w:p>
      <w:pPr>
        <w:pStyle w:val="6"/>
        <w:rPr>
          <w:ins w:id="2146" w:author="◉‿◉" w:date="2020-04-08T23:27:00Z"/>
          <w:rFonts w:hint="eastAsia"/>
          <w:lang w:val="en-US" w:eastAsia="zh-CN"/>
        </w:rPr>
      </w:pPr>
      <w:ins w:id="2147" w:author="◉‿◉" w:date="2020-04-08T22:29:00Z">
        <w:r>
          <w:rPr>
            <w:rFonts w:hint="eastAsia"/>
          </w:rPr>
          <w:t>可以通过打开友善调试助手，按照设置的协议标签发送数据，测试其协议是否设置正确，以及心跳包是否有定时发送</w:t>
        </w:r>
      </w:ins>
      <w:ins w:id="2148" w:author="◉‿◉" w:date="2020-04-08T23:05:00Z">
        <w:r>
          <w:rPr>
            <w:rFonts w:hint="eastAsia"/>
            <w:lang w:eastAsia="zh-CN"/>
          </w:rPr>
          <w:t>，</w:t>
        </w:r>
      </w:ins>
      <w:ins w:id="2149" w:author="◉‿◉" w:date="2020-04-08T23:05:00Z">
        <w:r>
          <w:rPr>
            <w:rFonts w:hint="eastAsia"/>
            <w:lang w:val="en-US" w:eastAsia="zh-CN"/>
          </w:rPr>
          <w:t>验证其连通性。</w:t>
        </w:r>
      </w:ins>
    </w:p>
    <w:p>
      <w:pPr>
        <w:pStyle w:val="6"/>
        <w:rPr>
          <w:ins w:id="2150" w:author="◉‿◉" w:date="2020-04-09T21:58:00Z"/>
          <w:rFonts w:hint="default"/>
          <w:lang w:val="en-US" w:eastAsia="zh-CN"/>
        </w:rPr>
      </w:pPr>
      <w:ins w:id="2151" w:author="◉‿◉" w:date="2020-04-08T23:28:00Z">
        <w:r>
          <w:rPr>
            <w:rFonts w:hint="default"/>
            <w:lang w:val="en-US" w:eastAsia="zh-CN"/>
          </w:rPr>
          <w:t>需要通过服务器来远程操作控制系统的话就需要通过对服务器上面的传感器</w:t>
        </w:r>
      </w:ins>
      <w:ins w:id="2152" w:author="◉‿◉" w:date="2020-04-12T15:59:00Z">
        <w:r>
          <w:rPr>
            <w:rFonts w:hint="eastAsia"/>
            <w:lang w:val="en-US" w:eastAsia="zh-CN"/>
          </w:rPr>
          <w:t>按照一定</w:t>
        </w:r>
      </w:ins>
      <w:ins w:id="2153" w:author="◉‿◉" w:date="2020-04-12T16:00:00Z">
        <w:r>
          <w:rPr>
            <w:rFonts w:hint="eastAsia"/>
            <w:lang w:val="en-US" w:eastAsia="zh-CN"/>
          </w:rPr>
          <w:t>数据</w:t>
        </w:r>
      </w:ins>
      <w:ins w:id="2154" w:author="◉‿◉" w:date="2020-04-12T15:59:00Z">
        <w:r>
          <w:rPr>
            <w:rFonts w:hint="eastAsia"/>
            <w:lang w:val="en-US" w:eastAsia="zh-CN"/>
          </w:rPr>
          <w:t>格式</w:t>
        </w:r>
      </w:ins>
      <w:ins w:id="2155" w:author="◉‿◉" w:date="2020-04-12T16:00:00Z">
        <w:r>
          <w:rPr>
            <w:rFonts w:hint="eastAsia"/>
            <w:lang w:val="en-US" w:eastAsia="zh-CN"/>
          </w:rPr>
          <w:t>进行写入</w:t>
        </w:r>
      </w:ins>
      <w:ins w:id="2156" w:author="◉‿◉" w:date="2020-04-12T16:01:00Z">
        <w:r>
          <w:rPr>
            <w:rFonts w:hint="eastAsia"/>
            <w:lang w:val="en-US" w:eastAsia="zh-CN"/>
          </w:rPr>
          <w:t>控制指令</w:t>
        </w:r>
      </w:ins>
      <w:ins w:id="2157" w:author="◉‿◉" w:date="2020-04-12T16:00:00Z">
        <w:r>
          <w:rPr>
            <w:rFonts w:hint="eastAsia"/>
            <w:lang w:val="en-US" w:eastAsia="zh-CN"/>
          </w:rPr>
          <w:t>，如：[cur</w:t>
        </w:r>
      </w:ins>
      <w:ins w:id="2158" w:author="◉‿◉" w:date="2020-04-12T16:01:00Z">
        <w:r>
          <w:rPr>
            <w:rFonts w:hint="eastAsia"/>
            <w:lang w:val="en-US" w:eastAsia="zh-CN"/>
          </w:rPr>
          <w:t>tain_on</w:t>
        </w:r>
      </w:ins>
      <w:ins w:id="2159" w:author="◉‿◉" w:date="2020-04-12T16:00:00Z">
        <w:r>
          <w:rPr>
            <w:rFonts w:hint="eastAsia"/>
            <w:lang w:val="en-US" w:eastAsia="zh-CN"/>
          </w:rPr>
          <w:t>]</w:t>
        </w:r>
      </w:ins>
      <w:ins w:id="2160" w:author="◉‿◉" w:date="2020-04-12T16:01:00Z">
        <w:r>
          <w:rPr>
            <w:rFonts w:hint="eastAsia"/>
            <w:lang w:val="en-US" w:eastAsia="zh-CN"/>
          </w:rPr>
          <w:t>表示窗帘打开，当STM32的WIFI模块接收</w:t>
        </w:r>
      </w:ins>
      <w:ins w:id="2161" w:author="◉‿◉" w:date="2020-04-12T16:02:00Z">
        <w:r>
          <w:rPr>
            <w:rFonts w:hint="eastAsia"/>
            <w:lang w:val="en-US" w:eastAsia="zh-CN"/>
          </w:rPr>
          <w:t>到此指令时，窗帘就会打开</w:t>
        </w:r>
      </w:ins>
      <w:ins w:id="2162" w:author="◉‿◉" w:date="2020-04-08T23:28:00Z">
        <w:r>
          <w:rPr>
            <w:rFonts w:hint="default"/>
            <w:lang w:val="en-US" w:eastAsia="zh-CN"/>
          </w:rPr>
          <w:t>，在如上图</w:t>
        </w:r>
      </w:ins>
      <w:ins w:id="2163" w:author="◉‿◉" w:date="2020-04-08T23:28:00Z">
        <w:r>
          <w:rPr>
            <w:rFonts w:hint="eastAsia"/>
            <w:lang w:val="en-US" w:eastAsia="zh-CN"/>
          </w:rPr>
          <w:t>xxxx</w:t>
        </w:r>
      </w:ins>
      <w:ins w:id="2164" w:author="◉‿◉" w:date="2020-04-08T23:28:00Z">
        <w:r>
          <w:rPr>
            <w:rFonts w:hint="default"/>
            <w:lang w:val="en-US" w:eastAsia="zh-CN"/>
          </w:rPr>
          <w:t>的页面当中点击如上图4-1-5上方所示的所有传感器，然后依据我们的需要对开关型的传感器进行设置，写入指令之后我们就能够通过服务器远程控制智能窗帘系统实现所需要完成的功能了</w:t>
        </w:r>
      </w:ins>
    </w:p>
    <w:p>
      <w:pPr>
        <w:pStyle w:val="6"/>
        <w:ind w:firstLine="0" w:firstLineChars="0"/>
        <w:rPr>
          <w:ins w:id="2165" w:author="◉‿◉" w:date="2020-04-11T15:11:00Z"/>
          <w:rFonts w:hint="default"/>
          <w:lang w:val="en-US" w:eastAsia="zh-CN"/>
        </w:rPr>
      </w:pPr>
    </w:p>
    <w:p>
      <w:pPr>
        <w:pStyle w:val="39"/>
        <w:rPr>
          <w:ins w:id="2166" w:author="◉‿◉" w:date="2020-04-11T15:11:00Z"/>
          <w:rFonts w:hint="default" w:eastAsia="黑体"/>
          <w:lang w:val="en-US" w:eastAsia="zh-CN"/>
        </w:rPr>
      </w:pPr>
      <w:ins w:id="2167" w:author="◉‿◉" w:date="2020-04-11T15:11:00Z">
        <w:r>
          <w:rPr>
            <w:rFonts w:hint="eastAsia"/>
          </w:rPr>
          <w:t>4.2.</w:t>
        </w:r>
      </w:ins>
      <w:ins w:id="2168" w:author="◉‿◉" w:date="2020-04-11T15:11:00Z">
        <w:r>
          <w:rPr>
            <w:rFonts w:hint="eastAsia"/>
            <w:lang w:val="en-US" w:eastAsia="zh-CN"/>
          </w:rPr>
          <w:t>3</w:t>
        </w:r>
      </w:ins>
      <w:ins w:id="2169" w:author="◉‿◉" w:date="2020-04-11T15:11:00Z">
        <w:r>
          <w:rPr>
            <w:rFonts w:hint="eastAsia"/>
          </w:rPr>
          <w:t xml:space="preserve"> </w:t>
        </w:r>
      </w:ins>
      <w:ins w:id="2170" w:author="◉‿◉" w:date="2020-04-11T15:11:00Z">
        <w:r>
          <w:rPr>
            <w:rFonts w:hint="eastAsia"/>
            <w:lang w:val="en-US" w:eastAsia="zh-CN"/>
          </w:rPr>
          <w:t>添加触发器</w:t>
        </w:r>
      </w:ins>
    </w:p>
    <w:p>
      <w:pPr>
        <w:pStyle w:val="6"/>
        <w:rPr>
          <w:ins w:id="2171" w:author="◉‿◉" w:date="2020-04-11T15:11:00Z"/>
        </w:rPr>
      </w:pPr>
      <w:ins w:id="2172" w:author="◉‿◉" w:date="2020-04-11T15:11:00Z">
        <w:r>
          <w:rPr>
            <w:rFonts w:hint="eastAsia"/>
          </w:rPr>
          <w:t>触发器提供监控数据的报警功能。通过设置触发规则来定义报警系统如何检查监控数据，并在监控数据满足触发条件时发送报警通知。对重要监传感器设置报警规则后，用户便可在第一时间得知传感器数据发生异常，迅速处理故障。</w:t>
        </w:r>
      </w:ins>
    </w:p>
    <w:p>
      <w:pPr>
        <w:pStyle w:val="6"/>
        <w:rPr>
          <w:ins w:id="2173" w:author="◉‿◉" w:date="2020-04-19T16:28:00Z"/>
          <w:rFonts w:hint="eastAsia"/>
        </w:rPr>
      </w:pPr>
      <w:ins w:id="2174" w:author="◉‿◉" w:date="2020-04-11T15:11:00Z">
        <w:r>
          <w:rPr>
            <w:rFonts w:hint="eastAsia"/>
          </w:rPr>
          <w:t>在手机微信上关注TLINK公众号，并选择用户绑定，成功之后会在服务器上用户中心的联系人列表自动创建一个联系人信息，并显示微信昵称。然后进入触发器设置界面，选择关联的设备、传感器；设定触发条件如温度传感器数值高于40摄氏度，且持续1分钟后，开启触发器；接着添加报警联系人及选择对应的报警方式。如图xxxxx</w:t>
        </w:r>
      </w:ins>
    </w:p>
    <w:p>
      <w:pPr>
        <w:pStyle w:val="6"/>
        <w:rPr>
          <w:ins w:id="2175" w:author="◉‿◉" w:date="2020-04-19T16:28:00Z"/>
          <w:rFonts w:hint="eastAsia" w:eastAsia="宋体"/>
          <w:lang w:eastAsia="zh-CN"/>
        </w:rPr>
      </w:pPr>
      <w:ins w:id="2176" w:author="◉‿◉" w:date="2020-04-19T16:28:00Z">
        <w:r>
          <w:rPr>
            <w:rFonts w:hint="eastAsia" w:eastAsia="宋体"/>
            <w:lang w:eastAsia="zh-CN"/>
          </w:rPr>
          <w:drawing>
            <wp:inline distT="0" distB="0" distL="114300" distR="114300">
              <wp:extent cx="4284345" cy="1795145"/>
              <wp:effectExtent l="0" t="0" r="13335" b="3175"/>
              <wp:docPr id="8" name="图片 26" descr="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descr="触发器"/>
                      <pic:cNvPicPr>
                        <a:picLocks noChangeAspect="1"/>
                      </pic:cNvPicPr>
                    </pic:nvPicPr>
                    <pic:blipFill>
                      <a:blip r:embed="rId52"/>
                      <a:stretch>
                        <a:fillRect/>
                      </a:stretch>
                    </pic:blipFill>
                    <pic:spPr>
                      <a:xfrm>
                        <a:off x="0" y="0"/>
                        <a:ext cx="4284345" cy="1795145"/>
                      </a:xfrm>
                      <a:prstGeom prst="rect">
                        <a:avLst/>
                      </a:prstGeom>
                      <a:noFill/>
                      <a:ln>
                        <a:noFill/>
                      </a:ln>
                    </pic:spPr>
                  </pic:pic>
                </a:graphicData>
              </a:graphic>
            </wp:inline>
          </w:drawing>
        </w:r>
      </w:ins>
    </w:p>
    <w:p>
      <w:pPr>
        <w:pStyle w:val="6"/>
        <w:rPr>
          <w:ins w:id="2178" w:author="◉‿◉" w:date="2020-04-11T15:11:00Z"/>
          <w:rFonts w:hint="default" w:eastAsia="宋体"/>
          <w:lang w:val="en-US" w:eastAsia="zh-CN"/>
        </w:rPr>
      </w:pPr>
      <w:ins w:id="2179" w:author="◉‿◉ [2]" w:date="2020-04-21T23:22:34Z">
        <w:r>
          <w:rPr>
            <w:rFonts w:hint="eastAsia"/>
            <w:lang w:val="en-US" w:eastAsia="zh-CN"/>
          </w:rPr>
          <w:t>图</w:t>
        </w:r>
      </w:ins>
      <w:ins w:id="2180" w:author="◉‿◉ [2]" w:date="2020-04-21T23:22:35Z">
        <w:r>
          <w:rPr>
            <w:rFonts w:hint="eastAsia"/>
            <w:lang w:val="en-US" w:eastAsia="zh-CN"/>
          </w:rPr>
          <w:t>xx</w:t>
        </w:r>
      </w:ins>
      <w:ins w:id="2181" w:author="◉‿◉ [2]" w:date="2020-04-21T23:22:36Z">
        <w:r>
          <w:rPr>
            <w:rFonts w:hint="eastAsia"/>
            <w:lang w:val="en-US" w:eastAsia="zh-CN"/>
          </w:rPr>
          <w:t xml:space="preserve"> </w:t>
        </w:r>
      </w:ins>
      <w:ins w:id="2182" w:author="◉‿◉ [2]" w:date="2020-04-21T23:22:20Z">
        <w:r>
          <w:rPr>
            <w:rFonts w:hint="eastAsia"/>
            <w:lang w:val="en-US" w:eastAsia="zh-CN"/>
          </w:rPr>
          <w:t>添加</w:t>
        </w:r>
      </w:ins>
      <w:ins w:id="2183" w:author="◉‿◉ [2]" w:date="2020-04-21T23:22:24Z">
        <w:r>
          <w:rPr>
            <w:rFonts w:hint="eastAsia"/>
            <w:lang w:val="en-US" w:eastAsia="zh-CN"/>
          </w:rPr>
          <w:t>触发</w:t>
        </w:r>
      </w:ins>
      <w:ins w:id="2184" w:author="◉‿◉ [2]" w:date="2020-04-21T23:22:41Z">
        <w:r>
          <w:rPr>
            <w:rFonts w:hint="eastAsia"/>
            <w:lang w:val="en-US" w:eastAsia="zh-CN"/>
          </w:rPr>
          <w:t>设计</w:t>
        </w:r>
      </w:ins>
      <w:ins w:id="2185" w:author="◉‿◉ [2]" w:date="2020-04-21T23:22:46Z">
        <w:r>
          <w:rPr>
            <w:rFonts w:hint="eastAsia"/>
            <w:lang w:val="en-US" w:eastAsia="zh-CN"/>
          </w:rPr>
          <w:t>界面</w:t>
        </w:r>
      </w:ins>
    </w:p>
    <w:p>
      <w:pPr>
        <w:pStyle w:val="39"/>
        <w:rPr>
          <w:ins w:id="2186" w:author="◉‿◉" w:date="2020-04-11T15:11:00Z"/>
          <w:rFonts w:hint="eastAsia"/>
        </w:rPr>
      </w:pPr>
      <w:ins w:id="2187" w:author="◉‿◉" w:date="2020-04-11T15:11:00Z">
        <w:r>
          <w:rPr>
            <w:rFonts w:hint="eastAsia"/>
          </w:rPr>
          <w:t>4.4.4 添加云组态</w:t>
        </w:r>
      </w:ins>
    </w:p>
    <w:p>
      <w:pPr>
        <w:pStyle w:val="6"/>
        <w:rPr>
          <w:ins w:id="2188" w:author="◉‿◉" w:date="2020-04-19T19:02:00Z"/>
          <w:rFonts w:hint="default"/>
          <w:lang w:val="en-US" w:eastAsia="zh-CN"/>
        </w:rPr>
      </w:pPr>
      <w:ins w:id="2189" w:author="◉‿◉" w:date="2020-04-11T15:11:00Z">
        <w:r>
          <w:rPr>
            <w:rFonts w:hint="eastAsia"/>
          </w:rPr>
          <w:t>在云平台上创建一个云组态，够更直观的了解到当前环境情况以及智能窗帘系统当前的工作状态，云组态和平台的设备接入无缝打通，无需写代码可以直接在可视化配置中选择对应的设备和传感器，即可进行设备监控。在页面左侧栏当中有一个云组态按钮，点击进去后在上方有个蓝色按钮显示创建组态，如下图4-1-5所示。通过拖拽的方式就可搭建仪表盘、曲线图、柱状图、饼图、进度条、动态管道，提供丰富体验良好并可自定义的组件可供使用</w:t>
        </w:r>
      </w:ins>
      <w:ins w:id="2190" w:author="◉‿◉ [2]" w:date="2020-04-20T22:14:13Z">
        <w:r>
          <w:rPr>
            <w:rFonts w:hint="eastAsia"/>
            <w:lang w:eastAsia="zh-CN"/>
          </w:rPr>
          <w:t>。</w:t>
        </w:r>
      </w:ins>
      <w:ins w:id="2191" w:author="◉‿◉ [2]" w:date="2020-04-20T22:14:14Z">
        <w:r>
          <w:rPr>
            <w:rFonts w:hint="default"/>
            <w:lang w:val="en-US" w:eastAsia="zh-CN"/>
          </w:rPr>
          <w:t>用户搭建好的物联场景(应用),可以生成链接/二维码等，可即时分享给多人查看，并支持加密。满足用户分级管理需求。</w:t>
        </w:r>
      </w:ins>
    </w:p>
    <w:p>
      <w:pPr>
        <w:pStyle w:val="6"/>
        <w:rPr>
          <w:ins w:id="2192" w:author="◉‿◉" w:date="2020-04-19T19:08:00Z"/>
          <w:rFonts w:hint="default"/>
          <w:lang w:val="en-US" w:eastAsia="zh-CN"/>
        </w:rPr>
      </w:pPr>
      <w:ins w:id="2193" w:author="◉‿◉" w:date="2020-04-19T19:02:00Z">
        <w:r>
          <w:rPr>
            <w:rFonts w:hint="default"/>
            <w:lang w:val="en-US" w:eastAsia="zh-CN"/>
          </w:rPr>
          <w:t>搭建云组态步骤</w:t>
        </w:r>
      </w:ins>
    </w:p>
    <w:p>
      <w:pPr>
        <w:pStyle w:val="6"/>
        <w:rPr>
          <w:ins w:id="2194" w:author="◉‿◉" w:date="2020-04-19T19:08:00Z"/>
          <w:rFonts w:hint="default"/>
          <w:lang w:val="en-US" w:eastAsia="zh-CN"/>
        </w:rPr>
      </w:pPr>
    </w:p>
    <w:p>
      <w:pPr>
        <w:pStyle w:val="6"/>
        <w:rPr>
          <w:ins w:id="2195" w:author="◉‿◉" w:date="2020-04-11T15:10:00Z"/>
          <w:rFonts w:hint="default"/>
          <w:lang w:val="en-US" w:eastAsia="zh-CN"/>
        </w:rPr>
      </w:pPr>
      <w:ins w:id="2196" w:author="◉‿◉" w:date="2020-04-19T19:08:00Z">
        <w:r>
          <w:rPr>
            <w:rFonts w:hint="default"/>
            <w:lang w:val="en-US" w:eastAsia="zh-CN"/>
          </w:rPr>
          <w:drawing>
            <wp:inline distT="0" distB="0" distL="114300" distR="114300">
              <wp:extent cx="5694045" cy="1376045"/>
              <wp:effectExtent l="0" t="0" r="5715" b="10795"/>
              <wp:docPr id="9" name="图片 31" descr="搭建组态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1" descr="搭建组态步骤"/>
                      <pic:cNvPicPr>
                        <a:picLocks noChangeAspect="1"/>
                      </pic:cNvPicPr>
                    </pic:nvPicPr>
                    <pic:blipFill>
                      <a:blip r:embed="rId53"/>
                      <a:stretch>
                        <a:fillRect/>
                      </a:stretch>
                    </pic:blipFill>
                    <pic:spPr>
                      <a:xfrm>
                        <a:off x="0" y="0"/>
                        <a:ext cx="5694045" cy="1376045"/>
                      </a:xfrm>
                      <a:prstGeom prst="rect">
                        <a:avLst/>
                      </a:prstGeom>
                      <a:noFill/>
                      <a:ln>
                        <a:noFill/>
                      </a:ln>
                    </pic:spPr>
                  </pic:pic>
                </a:graphicData>
              </a:graphic>
            </wp:inline>
          </w:drawing>
        </w:r>
      </w:ins>
    </w:p>
    <w:p>
      <w:pPr>
        <w:pStyle w:val="6"/>
        <w:rPr>
          <w:ins w:id="2198" w:author="◉‿◉" w:date="2020-04-09T21:58:00Z"/>
          <w:rFonts w:hint="default"/>
          <w:lang w:val="en-US" w:eastAsia="zh-CN"/>
        </w:rPr>
      </w:pPr>
    </w:p>
    <w:p>
      <w:pPr>
        <w:pStyle w:val="6"/>
        <w:rPr>
          <w:ins w:id="2199" w:author="◉‿◉" w:date="2020-04-12T14:14:00Z"/>
          <w:rFonts w:hint="default"/>
          <w:lang w:val="en-US" w:eastAsia="zh-CN"/>
        </w:rPr>
      </w:pPr>
    </w:p>
    <w:p>
      <w:pPr>
        <w:pStyle w:val="6"/>
        <w:rPr>
          <w:ins w:id="2200" w:author="◉‿◉" w:date="2020-04-12T17:24:00Z"/>
        </w:rPr>
      </w:pPr>
    </w:p>
    <w:p>
      <w:pPr>
        <w:pStyle w:val="6"/>
        <w:ind w:firstLine="0" w:firstLineChars="0"/>
        <w:rPr>
          <w:ins w:id="2201" w:author="◉‿◉" w:date="2020-04-12T17:28:00Z"/>
          <w:rFonts w:hint="default"/>
          <w:lang w:val="en-US" w:eastAsia="zh-CN"/>
        </w:rPr>
      </w:pPr>
    </w:p>
    <w:p>
      <w:pPr>
        <w:pStyle w:val="6"/>
        <w:rPr>
          <w:ins w:id="2202" w:author="◉‿◉" w:date="2020-04-09T21:58:00Z"/>
        </w:rPr>
      </w:pPr>
    </w:p>
    <w:p>
      <w:pPr>
        <w:pStyle w:val="6"/>
        <w:rPr>
          <w:rFonts w:hint="default"/>
          <w:lang w:val="en-US" w:eastAsia="zh-CN"/>
        </w:rPr>
      </w:pPr>
    </w:p>
    <w:p>
      <w:pPr>
        <w:pStyle w:val="7"/>
        <w:rPr>
          <w:rFonts w:hint="eastAsia"/>
        </w:rPr>
      </w:pPr>
    </w:p>
    <w:bookmarkEnd w:id="80"/>
    <w:bookmarkEnd w:id="81"/>
    <w:bookmarkEnd w:id="82"/>
    <w:bookmarkEnd w:id="83"/>
    <w:p>
      <w:pPr>
        <w:rPr>
          <w:rFonts w:hint="eastAsia"/>
        </w:rPr>
        <w:sectPr>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p>
    <w:p>
      <w:pPr>
        <w:pStyle w:val="5"/>
        <w:rPr>
          <w:rFonts w:hint="eastAsia"/>
        </w:rPr>
      </w:pPr>
      <w:bookmarkStart w:id="97" w:name="_Toc188851838"/>
      <w:bookmarkStart w:id="98" w:name="_Toc188851692"/>
      <w:bookmarkStart w:id="99" w:name="_Toc188852325"/>
      <w:bookmarkStart w:id="100" w:name="_Toc188851608"/>
      <w:bookmarkStart w:id="101" w:name="_Toc510621518"/>
      <w:bookmarkStart w:id="102" w:name="_Toc510620187"/>
      <w:r>
        <w:rPr>
          <w:rFonts w:hint="eastAsia"/>
        </w:rPr>
        <w:t xml:space="preserve">第5章 </w:t>
      </w:r>
      <w:bookmarkEnd w:id="97"/>
      <w:bookmarkEnd w:id="98"/>
      <w:bookmarkEnd w:id="99"/>
      <w:bookmarkEnd w:id="100"/>
      <w:commentRangeStart w:id="7"/>
      <w:r>
        <w:rPr>
          <w:rFonts w:hint="eastAsia"/>
        </w:rPr>
        <w:t>系统</w:t>
      </w:r>
      <w:ins w:id="2203" w:author="◉‿◉" w:date="2020-04-14T22:46:00Z">
        <w:r>
          <w:rPr>
            <w:rFonts w:hint="eastAsia"/>
            <w:lang w:val="en-US" w:eastAsia="zh-CN"/>
          </w:rPr>
          <w:t>的</w:t>
        </w:r>
      </w:ins>
      <w:r>
        <w:rPr>
          <w:rFonts w:hint="eastAsia"/>
        </w:rPr>
        <w:t>测试</w:t>
      </w:r>
      <w:bookmarkEnd w:id="101"/>
      <w:bookmarkEnd w:id="102"/>
      <w:commentRangeEnd w:id="7"/>
      <w:r>
        <w:rPr>
          <w:rStyle w:val="34"/>
          <w:b/>
          <w:bCs/>
          <w:kern w:val="2"/>
        </w:rPr>
        <w:commentReference w:id="7"/>
      </w:r>
    </w:p>
    <w:p>
      <w:pPr>
        <w:pStyle w:val="50"/>
        <w:rPr>
          <w:rFonts w:hint="eastAsia"/>
        </w:rPr>
      </w:pPr>
      <w:bookmarkStart w:id="103" w:name="_Toc510620188"/>
      <w:bookmarkStart w:id="104" w:name="_Toc510621519"/>
      <w:r>
        <w:rPr>
          <w:rFonts w:hint="eastAsia"/>
        </w:rPr>
        <w:t>5.1 系统</w:t>
      </w:r>
      <w:ins w:id="2204" w:author="◉‿◉" w:date="2020-04-14T22:48:00Z">
        <w:r>
          <w:rPr>
            <w:rFonts w:hint="eastAsia"/>
            <w:lang w:val="en-US" w:eastAsia="zh-CN"/>
          </w:rPr>
          <w:t>测试</w:t>
        </w:r>
        <w:bookmarkEnd w:id="103"/>
        <w:bookmarkEnd w:id="104"/>
      </w:ins>
    </w:p>
    <w:p>
      <w:pPr>
        <w:pStyle w:val="6"/>
        <w:rPr>
          <w:ins w:id="2205" w:author="◉‿◉" w:date="2020-04-14T22:54:00Z"/>
          <w:rFonts w:ascii="宋体" w:hAnsi="宋体"/>
        </w:rPr>
      </w:pPr>
      <w:ins w:id="2206" w:author="◉‿◉" w:date="2020-04-14T22:54:00Z">
        <w:r>
          <w:rPr>
            <w:rFonts w:hint="eastAsia" w:ascii="宋体" w:hAnsi="宋体"/>
          </w:rPr>
          <w:t>系统的测试主要对每一个模块实现的功能进行测试，分别为</w:t>
        </w:r>
      </w:ins>
      <w:ins w:id="2207" w:author="◉‿◉" w:date="2020-04-15T22:24:00Z">
        <w:r>
          <w:rPr>
            <w:rFonts w:hint="eastAsia" w:ascii="宋体" w:hAnsi="宋体"/>
            <w:lang w:val="en-US" w:eastAsia="zh-CN"/>
          </w:rPr>
          <w:t>窗帘控制</w:t>
        </w:r>
      </w:ins>
      <w:ins w:id="2208" w:author="◉‿◉" w:date="2020-04-15T22:25:00Z">
        <w:r>
          <w:rPr>
            <w:rFonts w:hint="eastAsia" w:ascii="宋体" w:hAnsi="宋体"/>
            <w:lang w:val="en-US" w:eastAsia="zh-CN"/>
          </w:rPr>
          <w:t>测试、</w:t>
        </w:r>
      </w:ins>
      <w:ins w:id="2209" w:author="◉‿◉" w:date="2020-04-15T22:32:00Z">
        <w:r>
          <w:rPr>
            <w:rFonts w:hint="eastAsia" w:ascii="宋体" w:hAnsi="宋体"/>
            <w:lang w:val="en-US" w:eastAsia="zh-CN"/>
          </w:rPr>
          <w:t>TF</w:t>
        </w:r>
      </w:ins>
      <w:ins w:id="2210" w:author="◉‿◉" w:date="2020-04-15T22:33:00Z">
        <w:r>
          <w:rPr>
            <w:rFonts w:hint="eastAsia" w:ascii="宋体" w:hAnsi="宋体"/>
            <w:lang w:val="en-US" w:eastAsia="zh-CN"/>
          </w:rPr>
          <w:t>T</w:t>
        </w:r>
      </w:ins>
      <w:ins w:id="2211" w:author="◉‿◉" w:date="2020-04-15T22:32:00Z">
        <w:r>
          <w:rPr>
            <w:rFonts w:hint="eastAsia" w:ascii="宋体" w:hAnsi="宋体"/>
            <w:lang w:val="en-US" w:eastAsia="zh-CN"/>
          </w:rPr>
          <w:t>LCD显示</w:t>
        </w:r>
      </w:ins>
      <w:ins w:id="2212" w:author="◉‿◉" w:date="2020-04-15T22:33:00Z">
        <w:r>
          <w:rPr>
            <w:rFonts w:hint="eastAsia" w:ascii="宋体" w:hAnsi="宋体"/>
            <w:lang w:val="en-US" w:eastAsia="zh-CN"/>
          </w:rPr>
          <w:t>与触摸控制测试</w:t>
        </w:r>
      </w:ins>
      <w:ins w:id="2213" w:author="◉‿◉" w:date="2020-04-14T22:54:00Z">
        <w:r>
          <w:rPr>
            <w:rFonts w:hint="eastAsia" w:ascii="宋体" w:hAnsi="宋体"/>
          </w:rPr>
          <w:t>、</w:t>
        </w:r>
      </w:ins>
      <w:ins w:id="2214" w:author="◉‿◉" w:date="2020-04-15T22:33:00Z">
        <w:r>
          <w:rPr>
            <w:rFonts w:hint="eastAsia" w:ascii="宋体" w:hAnsi="宋体"/>
            <w:lang w:val="en-US" w:eastAsia="zh-CN"/>
          </w:rPr>
          <w:t>WIFI通信测试</w:t>
        </w:r>
      </w:ins>
      <w:ins w:id="2215" w:author="◉‿◉" w:date="2020-04-14T22:54:00Z">
        <w:r>
          <w:rPr>
            <w:rFonts w:hint="eastAsia" w:ascii="宋体" w:hAnsi="宋体"/>
          </w:rPr>
          <w:t>和</w:t>
        </w:r>
      </w:ins>
      <w:ins w:id="2216" w:author="◉‿◉" w:date="2020-04-15T22:34:00Z">
        <w:r>
          <w:rPr>
            <w:rFonts w:hint="eastAsia" w:ascii="宋体" w:hAnsi="宋体"/>
            <w:lang w:val="en-US" w:eastAsia="zh-CN"/>
          </w:rPr>
          <w:t>TLINK触发器测试</w:t>
        </w:r>
      </w:ins>
      <w:ins w:id="2217" w:author="◉‿◉" w:date="2020-04-15T22:35:00Z">
        <w:r>
          <w:rPr>
            <w:rFonts w:hint="eastAsia" w:ascii="宋体" w:hAnsi="宋体"/>
            <w:lang w:val="en-US" w:eastAsia="zh-CN"/>
          </w:rPr>
          <w:t>。</w:t>
        </w:r>
      </w:ins>
    </w:p>
    <w:p>
      <w:pPr>
        <w:pStyle w:val="6"/>
        <w:rPr>
          <w:ins w:id="2218" w:author="◉‿◉" w:date="2020-04-15T22:55:00Z"/>
          <w:rFonts w:hint="eastAsia" w:ascii="宋体" w:hAnsi="宋体"/>
          <w:lang w:val="en-US" w:eastAsia="zh-CN"/>
        </w:rPr>
      </w:pPr>
      <w:ins w:id="2219" w:author="◉‿◉" w:date="2020-04-14T22:54:00Z">
        <w:r>
          <w:rPr>
            <w:rFonts w:hint="eastAsia" w:ascii="宋体" w:hAnsi="宋体"/>
          </w:rPr>
          <w:t>测试之前将所有</w:t>
        </w:r>
      </w:ins>
      <w:ins w:id="2220" w:author="◉‿◉" w:date="2020-04-15T22:36:00Z">
        <w:r>
          <w:rPr>
            <w:rFonts w:hint="eastAsia" w:ascii="宋体" w:hAnsi="宋体"/>
            <w:lang w:val="en-US" w:eastAsia="zh-CN"/>
          </w:rPr>
          <w:t>传感器</w:t>
        </w:r>
      </w:ins>
      <w:ins w:id="2221" w:author="◉‿◉" w:date="2020-04-14T22:54:00Z">
        <w:r>
          <w:rPr>
            <w:rFonts w:hint="eastAsia" w:ascii="宋体" w:hAnsi="宋体"/>
          </w:rPr>
          <w:t>模块</w:t>
        </w:r>
      </w:ins>
      <w:ins w:id="2222" w:author="◉‿◉" w:date="2020-04-15T22:36:00Z">
        <w:r>
          <w:rPr>
            <w:rFonts w:hint="eastAsia" w:ascii="宋体" w:hAnsi="宋体"/>
            <w:lang w:eastAsia="zh-CN"/>
          </w:rPr>
          <w:t>、</w:t>
        </w:r>
      </w:ins>
      <w:ins w:id="2223" w:author="◉‿◉" w:date="2020-04-15T22:48:00Z">
        <w:r>
          <w:rPr>
            <w:rFonts w:hint="eastAsia" w:ascii="宋体" w:hAnsi="宋体"/>
            <w:lang w:val="en-US" w:eastAsia="zh-CN"/>
          </w:rPr>
          <w:t>ESP8266</w:t>
        </w:r>
      </w:ins>
      <w:ins w:id="2224" w:author="◉‿◉" w:date="2020-04-15T22:36:00Z">
        <w:r>
          <w:rPr>
            <w:rFonts w:hint="eastAsia" w:ascii="宋体" w:hAnsi="宋体"/>
            <w:lang w:val="en-US" w:eastAsia="zh-CN"/>
          </w:rPr>
          <w:t>模块</w:t>
        </w:r>
      </w:ins>
      <w:ins w:id="2225" w:author="◉‿◉" w:date="2020-04-15T22:42:00Z">
        <w:r>
          <w:rPr>
            <w:rFonts w:hint="eastAsia" w:ascii="宋体" w:hAnsi="宋体"/>
            <w:lang w:val="en-US" w:eastAsia="zh-CN"/>
          </w:rPr>
          <w:t>使用杜邦线</w:t>
        </w:r>
      </w:ins>
      <w:ins w:id="2226" w:author="◉‿◉" w:date="2020-04-14T22:54:00Z">
        <w:r>
          <w:rPr>
            <w:rFonts w:hint="eastAsia" w:ascii="宋体" w:hAnsi="宋体"/>
          </w:rPr>
          <w:t>接在对应的IO口上</w:t>
        </w:r>
      </w:ins>
      <w:ins w:id="2227" w:author="◉‿◉" w:date="2020-04-15T22:42:00Z">
        <w:r>
          <w:rPr>
            <w:rFonts w:hint="eastAsia" w:ascii="宋体" w:hAnsi="宋体"/>
            <w:lang w:eastAsia="zh-CN"/>
          </w:rPr>
          <w:t>，</w:t>
        </w:r>
      </w:ins>
      <w:ins w:id="2228" w:author="◉‿◉" w:date="2020-04-15T22:42:00Z">
        <w:r>
          <w:rPr>
            <w:rFonts w:hint="eastAsia" w:ascii="宋体" w:hAnsi="宋体"/>
            <w:lang w:val="en-US" w:eastAsia="zh-CN"/>
          </w:rPr>
          <w:t>组装好</w:t>
        </w:r>
      </w:ins>
      <w:ins w:id="2229" w:author="◉‿◉" w:date="2020-04-15T22:43:00Z">
        <w:r>
          <w:rPr>
            <w:rFonts w:hint="eastAsia" w:ascii="宋体" w:hAnsi="宋体"/>
            <w:lang w:val="en-US" w:eastAsia="zh-CN"/>
          </w:rPr>
          <w:t>窗帘模型</w:t>
        </w:r>
      </w:ins>
      <w:ins w:id="2230" w:author="◉‿◉" w:date="2020-04-14T22:54:00Z">
        <w:r>
          <w:rPr>
            <w:rFonts w:hint="eastAsia" w:ascii="宋体" w:hAnsi="宋体"/>
          </w:rPr>
          <w:t>，然后将</w:t>
        </w:r>
      </w:ins>
      <w:ins w:id="2231" w:author="◉‿◉" w:date="2020-04-15T22:43:00Z">
        <w:r>
          <w:rPr>
            <w:rFonts w:hint="eastAsia" w:ascii="宋体" w:hAnsi="宋体"/>
            <w:lang w:val="en-US" w:eastAsia="zh-CN"/>
          </w:rPr>
          <w:t>STM32</w:t>
        </w:r>
      </w:ins>
      <w:ins w:id="2232" w:author="◉‿◉" w:date="2020-04-14T22:54:00Z">
        <w:r>
          <w:rPr>
            <w:rFonts w:hint="eastAsia" w:ascii="宋体" w:hAnsi="宋体"/>
          </w:rPr>
          <w:t>单片机接上电源</w:t>
        </w:r>
      </w:ins>
      <w:ins w:id="2233" w:author="◉‿◉" w:date="2020-04-15T22:50:00Z">
        <w:r>
          <w:rPr>
            <w:rFonts w:hint="eastAsia" w:ascii="宋体" w:hAnsi="宋体"/>
            <w:lang w:eastAsia="zh-CN"/>
          </w:rPr>
          <w:t>，</w:t>
        </w:r>
      </w:ins>
      <w:ins w:id="2234" w:author="◉‿◉" w:date="2020-04-15T22:50:00Z">
        <w:r>
          <w:rPr>
            <w:rFonts w:hint="eastAsia" w:ascii="宋体" w:hAnsi="宋体"/>
            <w:lang w:val="en-US" w:eastAsia="zh-CN"/>
          </w:rPr>
          <w:t>用手机打开热点或者利用现有的WIFI</w:t>
        </w:r>
      </w:ins>
      <w:ins w:id="2235" w:author="◉‿◉" w:date="2020-04-14T22:54:00Z">
        <w:r>
          <w:rPr>
            <w:rFonts w:hint="eastAsia" w:ascii="宋体" w:hAnsi="宋体"/>
          </w:rPr>
          <w:t>，</w:t>
        </w:r>
      </w:ins>
      <w:ins w:id="2236" w:author="◉‿◉" w:date="2020-04-15T22:51:00Z">
        <w:r>
          <w:rPr>
            <w:rFonts w:hint="eastAsia" w:ascii="宋体" w:hAnsi="宋体"/>
            <w:lang w:val="en-US" w:eastAsia="zh-CN"/>
          </w:rPr>
          <w:t>在程序中设置好对应热点名</w:t>
        </w:r>
      </w:ins>
      <w:ins w:id="2237" w:author="◉‿◉" w:date="2020-04-15T22:52:00Z">
        <w:r>
          <w:rPr>
            <w:rFonts w:hint="eastAsia" w:ascii="宋体" w:hAnsi="宋体"/>
            <w:lang w:val="en-US" w:eastAsia="zh-CN"/>
          </w:rPr>
          <w:t>称</w:t>
        </w:r>
      </w:ins>
      <w:ins w:id="2238" w:author="◉‿◉" w:date="2020-04-15T22:51:00Z">
        <w:r>
          <w:rPr>
            <w:rFonts w:hint="eastAsia" w:ascii="宋体" w:hAnsi="宋体"/>
            <w:lang w:val="en-US" w:eastAsia="zh-CN"/>
          </w:rPr>
          <w:t>、密码</w:t>
        </w:r>
      </w:ins>
      <w:ins w:id="2239" w:author="◉‿◉" w:date="2020-04-15T22:51:00Z">
        <w:r>
          <w:rPr>
            <w:rFonts w:hint="eastAsia" w:ascii="宋体" w:hAnsi="宋体"/>
            <w:lang w:eastAsia="zh-CN"/>
          </w:rPr>
          <w:t>，</w:t>
        </w:r>
      </w:ins>
      <w:ins w:id="2240" w:author="◉‿◉" w:date="2020-04-15T22:44:00Z">
        <w:r>
          <w:rPr>
            <w:rFonts w:hint="eastAsia" w:ascii="宋体" w:hAnsi="宋体"/>
            <w:lang w:val="en-US" w:eastAsia="zh-CN"/>
          </w:rPr>
          <w:t>将</w:t>
        </w:r>
      </w:ins>
      <w:ins w:id="2241" w:author="◉‿◉" w:date="2020-04-15T22:43:00Z">
        <w:r>
          <w:rPr>
            <w:rFonts w:hint="eastAsia" w:ascii="宋体" w:hAnsi="宋体"/>
            <w:lang w:val="en-US" w:eastAsia="zh-CN"/>
          </w:rPr>
          <w:t>编译后</w:t>
        </w:r>
      </w:ins>
      <w:ins w:id="2242" w:author="◉‿◉" w:date="2020-04-14T22:54:00Z">
        <w:r>
          <w:rPr>
            <w:rFonts w:hint="eastAsia" w:ascii="宋体" w:hAnsi="宋体"/>
          </w:rPr>
          <w:t>的程序通过J</w:t>
        </w:r>
      </w:ins>
      <w:ins w:id="2243" w:author="◉‿◉" w:date="2020-04-14T22:54:00Z">
        <w:r>
          <w:rPr>
            <w:rFonts w:ascii="宋体" w:hAnsi="宋体"/>
          </w:rPr>
          <w:t>-Link</w:t>
        </w:r>
      </w:ins>
      <w:ins w:id="2244" w:author="◉‿◉" w:date="2020-04-14T22:54:00Z">
        <w:r>
          <w:rPr>
            <w:rFonts w:hint="eastAsia" w:ascii="宋体" w:hAnsi="宋体"/>
          </w:rPr>
          <w:t>仿真器下载</w:t>
        </w:r>
      </w:ins>
      <w:ins w:id="2245" w:author="◉‿◉" w:date="2020-04-15T22:44:00Z">
        <w:r>
          <w:rPr>
            <w:rFonts w:hint="eastAsia" w:ascii="宋体" w:hAnsi="宋体"/>
            <w:lang w:val="en-US" w:eastAsia="zh-CN"/>
          </w:rPr>
          <w:t>至芯片中</w:t>
        </w:r>
      </w:ins>
      <w:ins w:id="2246" w:author="◉‿◉" w:date="2020-04-14T22:54:00Z">
        <w:r>
          <w:rPr>
            <w:rFonts w:hint="eastAsia" w:ascii="宋体" w:hAnsi="宋体"/>
          </w:rPr>
          <w:t>。</w:t>
        </w:r>
      </w:ins>
      <w:ins w:id="2247" w:author="◉‿◉" w:date="2020-04-15T22:53:00Z">
        <w:r>
          <w:rPr>
            <w:rFonts w:hint="eastAsia" w:ascii="宋体" w:hAnsi="宋体"/>
            <w:lang w:val="en-US" w:eastAsia="zh-CN"/>
          </w:rPr>
          <w:t>登录</w:t>
        </w:r>
      </w:ins>
      <w:ins w:id="2248" w:author="◉‿◉" w:date="2020-04-15T22:54:00Z">
        <w:r>
          <w:rPr>
            <w:rFonts w:hint="eastAsia" w:ascii="宋体" w:hAnsi="宋体"/>
            <w:lang w:val="en-US" w:eastAsia="zh-CN"/>
          </w:rPr>
          <w:t>TLINK服务器进行功能测试。</w:t>
        </w:r>
      </w:ins>
    </w:p>
    <w:p>
      <w:pPr>
        <w:pStyle w:val="39"/>
        <w:rPr>
          <w:ins w:id="2249" w:author="◉‿◉" w:date="2020-04-15T22:55:00Z"/>
          <w:rFonts w:hint="default" w:eastAsia="黑体"/>
          <w:lang w:val="en-US" w:eastAsia="zh-CN"/>
        </w:rPr>
      </w:pPr>
      <w:ins w:id="2250" w:author="◉‿◉" w:date="2020-04-15T22:55:00Z">
        <w:r>
          <w:rPr>
            <w:rFonts w:hint="eastAsia"/>
          </w:rPr>
          <w:t>5</w:t>
        </w:r>
      </w:ins>
      <w:ins w:id="2251" w:author="◉‿◉" w:date="2020-04-15T22:55:00Z">
        <w:r>
          <w:rPr/>
          <w:t>.</w:t>
        </w:r>
      </w:ins>
      <w:ins w:id="2252" w:author="◉‿◉" w:date="2020-04-15T22:55:00Z">
        <w:r>
          <w:rPr>
            <w:rFonts w:hint="eastAsia"/>
          </w:rPr>
          <w:t>1</w:t>
        </w:r>
      </w:ins>
      <w:ins w:id="2253" w:author="◉‿◉" w:date="2020-04-15T22:55:00Z">
        <w:r>
          <w:rPr/>
          <w:t>.1</w:t>
        </w:r>
      </w:ins>
      <w:ins w:id="2254" w:author="◉‿◉" w:date="2020-04-15T22:55:00Z">
        <w:r>
          <w:rPr>
            <w:rFonts w:hint="eastAsia"/>
          </w:rPr>
          <w:t xml:space="preserve"> </w:t>
        </w:r>
      </w:ins>
      <w:ins w:id="2255" w:author="◉‿◉" w:date="2020-04-15T22:55:00Z">
        <w:r>
          <w:rPr>
            <w:rFonts w:hint="eastAsia"/>
            <w:lang w:val="en-US" w:eastAsia="zh-CN"/>
          </w:rPr>
          <w:t>窗帘控制测试</w:t>
        </w:r>
      </w:ins>
    </w:p>
    <w:p>
      <w:pPr>
        <w:pStyle w:val="6"/>
        <w:rPr>
          <w:ins w:id="2256" w:author="◉‿◉ [2]" w:date="2020-04-21T23:33:31Z"/>
          <w:rFonts w:ascii="宋体" w:hAnsi="宋体"/>
        </w:rPr>
      </w:pPr>
      <w:ins w:id="2257" w:author="◉‿◉ [2]" w:date="2020-04-21T23:33:31Z">
        <w:r>
          <w:rPr>
            <w:rFonts w:hint="eastAsia" w:ascii="宋体" w:hAnsi="宋体"/>
          </w:rPr>
          <w:t>窗帘控制测试主要测试在智能模式下，当光强到达/未达到用户所设定的光照阈值时窗帘是否自动的关闭/打开；在手动模式下，在LCD上点击窗帘开关按键能否使电机控制窗帘开或关，同时窗帘在到达边缘的时能够自行停止；在远程控制下，通过手机微信或服务器端，在云组态上选择打开或关闭时，系统根据接收到指令控制窗帘。测试的项目以及结果如下表xxxx所示：</w:t>
        </w:r>
      </w:ins>
    </w:p>
    <w:p>
      <w:pPr>
        <w:pStyle w:val="46"/>
        <w:rPr>
          <w:ins w:id="2258" w:author="◉‿◉ [2]" w:date="2020-04-21T23:33:31Z"/>
          <w:rFonts w:hint="eastAsia"/>
        </w:rPr>
      </w:pPr>
      <w:ins w:id="2259" w:author="◉‿◉ [2]" w:date="2020-04-21T23:33:31Z">
        <w:r>
          <w:rPr>
            <w:rFonts w:hint="eastAsia"/>
          </w:rPr>
          <w:t>表5-1-3 窗帘控制测试</w:t>
        </w:r>
      </w:ins>
    </w:p>
    <w:tbl>
      <w:tblPr>
        <w:tblStyle w:val="28"/>
        <w:tblW w:w="8478"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61"/>
        <w:gridCol w:w="1304"/>
        <w:gridCol w:w="2250"/>
        <w:gridCol w:w="2467"/>
        <w:gridCol w:w="169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260" w:author="◉‿◉ [2]" w:date="2020-04-21T23:33:31Z"/>
        </w:trPr>
        <w:tc>
          <w:tcPr>
            <w:tcW w:w="761" w:type="dxa"/>
            <w:tcBorders>
              <w:top w:val="single" w:color="auto" w:sz="12" w:space="0"/>
              <w:left w:val="single" w:color="auto" w:sz="12" w:space="0"/>
              <w:bottom w:val="single" w:color="auto" w:sz="4" w:space="0"/>
              <w:right w:val="single" w:color="auto" w:sz="4" w:space="0"/>
            </w:tcBorders>
            <w:vAlign w:val="center"/>
          </w:tcPr>
          <w:p>
            <w:pPr>
              <w:jc w:val="center"/>
              <w:rPr>
                <w:ins w:id="2261" w:author="◉‿◉ [2]" w:date="2020-04-21T23:33:31Z"/>
                <w:rFonts w:hint="eastAsia" w:ascii="宋体" w:hAnsi="宋体"/>
                <w:b/>
                <w:bCs/>
                <w:sz w:val="21"/>
                <w:szCs w:val="21"/>
              </w:rPr>
            </w:pPr>
            <w:ins w:id="2262" w:author="◉‿◉ [2]" w:date="2020-04-21T23:33:31Z">
              <w:r>
                <w:rPr>
                  <w:rFonts w:hint="eastAsia" w:ascii="宋体" w:hAnsi="宋体"/>
                  <w:b/>
                  <w:bCs/>
                  <w:sz w:val="21"/>
                  <w:szCs w:val="21"/>
                </w:rPr>
                <w:t>序号</w:t>
              </w:r>
            </w:ins>
          </w:p>
        </w:tc>
        <w:tc>
          <w:tcPr>
            <w:tcW w:w="3554" w:type="dxa"/>
            <w:gridSpan w:val="2"/>
            <w:tcBorders>
              <w:top w:val="single" w:color="auto" w:sz="12" w:space="0"/>
              <w:left w:val="single" w:color="auto" w:sz="4" w:space="0"/>
              <w:bottom w:val="single" w:color="auto" w:sz="4" w:space="0"/>
              <w:right w:val="single" w:color="auto" w:sz="4" w:space="0"/>
            </w:tcBorders>
            <w:vAlign w:val="center"/>
          </w:tcPr>
          <w:p>
            <w:pPr>
              <w:jc w:val="center"/>
              <w:rPr>
                <w:ins w:id="2263" w:author="◉‿◉ [2]" w:date="2020-04-21T23:33:31Z"/>
                <w:rFonts w:hint="eastAsia" w:ascii="宋体" w:hAnsi="宋体"/>
                <w:sz w:val="21"/>
                <w:szCs w:val="21"/>
              </w:rPr>
            </w:pPr>
            <w:ins w:id="2264" w:author="◉‿◉ [2]" w:date="2020-04-21T23:33:31Z">
              <w:r>
                <w:rPr>
                  <w:rFonts w:hint="eastAsia" w:ascii="宋体" w:hAnsi="宋体"/>
                  <w:sz w:val="21"/>
                  <w:szCs w:val="21"/>
                </w:rPr>
                <w:t>测试项</w:t>
              </w:r>
            </w:ins>
          </w:p>
        </w:tc>
        <w:tc>
          <w:tcPr>
            <w:tcW w:w="2467" w:type="dxa"/>
            <w:tcBorders>
              <w:top w:val="single" w:color="auto" w:sz="12" w:space="0"/>
              <w:left w:val="single" w:color="auto" w:sz="4" w:space="0"/>
              <w:bottom w:val="single" w:color="auto" w:sz="4" w:space="0"/>
              <w:right w:val="single" w:color="auto" w:sz="4" w:space="0"/>
            </w:tcBorders>
            <w:vAlign w:val="center"/>
          </w:tcPr>
          <w:p>
            <w:pPr>
              <w:jc w:val="center"/>
              <w:rPr>
                <w:ins w:id="2265" w:author="◉‿◉ [2]" w:date="2020-04-21T23:33:31Z"/>
                <w:rFonts w:hint="eastAsia" w:ascii="宋体" w:hAnsi="宋体"/>
                <w:sz w:val="21"/>
                <w:szCs w:val="21"/>
              </w:rPr>
            </w:pPr>
            <w:ins w:id="2266" w:author="◉‿◉ [2]" w:date="2020-04-21T23:33:31Z">
              <w:r>
                <w:rPr>
                  <w:rFonts w:hint="eastAsia" w:ascii="宋体" w:hAnsi="宋体"/>
                  <w:sz w:val="21"/>
                  <w:szCs w:val="21"/>
                </w:rPr>
                <w:t>结果</w:t>
              </w:r>
            </w:ins>
          </w:p>
        </w:tc>
        <w:tc>
          <w:tcPr>
            <w:tcW w:w="1696" w:type="dxa"/>
            <w:tcBorders>
              <w:top w:val="single" w:color="auto" w:sz="12" w:space="0"/>
              <w:left w:val="single" w:color="auto" w:sz="4" w:space="0"/>
              <w:bottom w:val="single" w:color="auto" w:sz="4" w:space="0"/>
              <w:right w:val="single" w:color="auto" w:sz="12" w:space="0"/>
            </w:tcBorders>
            <w:vAlign w:val="center"/>
          </w:tcPr>
          <w:p>
            <w:pPr>
              <w:jc w:val="center"/>
              <w:rPr>
                <w:ins w:id="2267" w:author="◉‿◉ [2]" w:date="2020-04-21T23:33:31Z"/>
                <w:rFonts w:hint="eastAsia" w:ascii="宋体" w:hAnsi="宋体"/>
                <w:sz w:val="21"/>
                <w:szCs w:val="21"/>
              </w:rPr>
            </w:pPr>
            <w:ins w:id="2268" w:author="◉‿◉ [2]" w:date="2020-04-21T23:33:31Z">
              <w:r>
                <w:rPr>
                  <w:rFonts w:hint="eastAsia" w:ascii="宋体" w:hAnsi="宋体"/>
                  <w:sz w:val="21"/>
                  <w:szCs w:val="21"/>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2269" w:author="◉‿◉ [2]" w:date="2020-04-21T23:33:31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2270" w:author="◉‿◉ [2]" w:date="2020-04-21T23:33:31Z"/>
                <w:rFonts w:hint="eastAsia" w:ascii="宋体" w:hAnsi="宋体"/>
                <w:sz w:val="21"/>
                <w:szCs w:val="21"/>
              </w:rPr>
            </w:pPr>
            <w:ins w:id="2271" w:author="◉‿◉ [2]" w:date="2020-04-21T23:33:31Z">
              <w:r>
                <w:rPr>
                  <w:rFonts w:hint="eastAsia" w:ascii="宋体" w:hAnsi="宋体"/>
                  <w:sz w:val="21"/>
                  <w:szCs w:val="21"/>
                </w:rPr>
                <w:t>1</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2272" w:author="◉‿◉ [2]" w:date="2020-04-21T23:33:31Z"/>
                <w:rFonts w:hint="eastAsia" w:ascii="宋体" w:hAnsi="宋体"/>
                <w:sz w:val="21"/>
                <w:szCs w:val="21"/>
              </w:rPr>
            </w:pPr>
            <w:ins w:id="2273" w:author="◉‿◉ [2]" w:date="2020-04-21T23:33:31Z">
              <w:r>
                <w:rPr>
                  <w:rFonts w:hint="eastAsia" w:ascii="宋体" w:hAnsi="宋体"/>
                  <w:sz w:val="21"/>
                  <w:szCs w:val="21"/>
                </w:rPr>
                <w:t>智能模式下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2274" w:author="◉‿◉ [2]" w:date="2020-04-21T23:33:31Z"/>
                <w:rFonts w:hint="eastAsia" w:ascii="宋体" w:hAnsi="宋体"/>
                <w:sz w:val="21"/>
                <w:szCs w:val="21"/>
              </w:rPr>
            </w:pPr>
            <w:ins w:id="2275" w:author="◉‿◉ [2]" w:date="2020-04-21T23:33:31Z">
              <w:r>
                <w:rPr>
                  <w:rFonts w:hint="eastAsia" w:ascii="宋体" w:hAnsi="宋体"/>
                  <w:sz w:val="21"/>
                  <w:szCs w:val="21"/>
                </w:rPr>
                <w:t>在光强到达设定的光照阈值窗帘是否关</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2276" w:author="◉‿◉ [2]" w:date="2020-04-21T23:33:31Z"/>
                <w:rFonts w:hint="eastAsia" w:ascii="宋体" w:hAnsi="宋体"/>
                <w:sz w:val="21"/>
                <w:szCs w:val="21"/>
              </w:rPr>
            </w:pPr>
            <w:ins w:id="2277" w:author="◉‿◉ [2]" w:date="2020-04-21T23:33:31Z">
              <w:r>
                <w:rPr>
                  <w:rFonts w:hint="eastAsia" w:ascii="宋体" w:hAnsi="宋体"/>
                  <w:sz w:val="21"/>
                  <w:szCs w:val="21"/>
                </w:rPr>
                <w:t>窗帘在光强到达设定的光照阈值</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2278" w:author="◉‿◉ [2]" w:date="2020-04-21T23:33:31Z"/>
                <w:rFonts w:hint="eastAsia" w:ascii="宋体" w:hAnsi="宋体"/>
                <w:color w:val="000000"/>
                <w:kern w:val="0"/>
                <w:sz w:val="21"/>
                <w:szCs w:val="21"/>
              </w:rPr>
            </w:pPr>
            <w:ins w:id="2279" w:author="◉‿◉ [2]" w:date="2020-04-21T23:33:31Z">
              <w:r>
                <w:rPr>
                  <w:rFonts w:hint="eastAsia" w:ascii="宋体" w:hAnsi="宋体"/>
                  <w:color w:val="000000"/>
                  <w:kern w:val="0"/>
                  <w:sz w:val="21"/>
                  <w:szCs w:val="21"/>
                </w:rPr>
                <w:t>电机转动窗帘关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280" w:author="◉‿◉ [2]" w:date="2020-04-21T23:33:31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2281" w:author="◉‿◉ [2]" w:date="2020-04-21T23:33:31Z"/>
                <w:rFonts w:hint="eastAsia" w:ascii="宋体" w:hAnsi="宋体"/>
                <w:sz w:val="21"/>
                <w:szCs w:val="21"/>
              </w:rPr>
            </w:pPr>
            <w:ins w:id="2282" w:author="◉‿◉ [2]" w:date="2020-04-21T23:33:31Z">
              <w:r>
                <w:rPr>
                  <w:rFonts w:hint="eastAsia" w:ascii="宋体" w:hAnsi="宋体"/>
                  <w:sz w:val="21"/>
                  <w:szCs w:val="21"/>
                </w:rPr>
                <w:t>2</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2283" w:author="◉‿◉ [2]" w:date="2020-04-21T23:33:31Z"/>
                <w:rFonts w:ascii="宋体" w:hAnsi="宋体"/>
                <w:sz w:val="21"/>
                <w:szCs w:val="21"/>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2284" w:author="◉‿◉ [2]" w:date="2020-04-21T23:33:31Z"/>
                <w:rFonts w:hint="eastAsia" w:ascii="宋体" w:hAnsi="宋体"/>
                <w:sz w:val="21"/>
                <w:szCs w:val="21"/>
              </w:rPr>
            </w:pPr>
            <w:ins w:id="2285" w:author="◉‿◉ [2]" w:date="2020-04-21T23:33:31Z">
              <w:r>
                <w:rPr>
                  <w:rFonts w:hint="eastAsia" w:ascii="宋体" w:hAnsi="宋体"/>
                  <w:sz w:val="21"/>
                  <w:szCs w:val="21"/>
                </w:rPr>
                <w:t>在光强没有到达用户所设定的光照阈值范围内窗帘是否开</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2286" w:author="◉‿◉ [2]" w:date="2020-04-21T23:33:31Z"/>
                <w:rFonts w:hint="eastAsia" w:ascii="宋体" w:hAnsi="宋体"/>
                <w:sz w:val="21"/>
                <w:szCs w:val="21"/>
              </w:rPr>
            </w:pPr>
            <w:ins w:id="2287" w:author="◉‿◉ [2]" w:date="2020-04-21T23:33:31Z">
              <w:r>
                <w:rPr>
                  <w:rFonts w:hint="eastAsia" w:ascii="宋体" w:hAnsi="宋体"/>
                  <w:sz w:val="21"/>
                  <w:szCs w:val="21"/>
                </w:rPr>
                <w:t>窗帘在光强到没有达用户所设定的光照阈值范围内会开</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2288" w:author="◉‿◉ [2]" w:date="2020-04-21T23:33:31Z"/>
                <w:rFonts w:hint="eastAsia" w:ascii="宋体" w:hAnsi="宋体"/>
                <w:sz w:val="21"/>
                <w:szCs w:val="21"/>
              </w:rPr>
            </w:pPr>
            <w:ins w:id="2289" w:author="◉‿◉ [2]" w:date="2020-04-21T23:33:31Z">
              <w:r>
                <w:rPr>
                  <w:rFonts w:hint="eastAsia" w:ascii="宋体" w:hAnsi="宋体"/>
                  <w:color w:val="000000"/>
                  <w:kern w:val="0"/>
                  <w:sz w:val="21"/>
                  <w:szCs w:val="21"/>
                </w:rPr>
                <w:t>电机转动窗帘开</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290" w:author="◉‿◉ [2]" w:date="2020-04-21T23:33:31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2291" w:author="◉‿◉ [2]" w:date="2020-04-21T23:33:31Z"/>
                <w:rFonts w:hint="eastAsia" w:ascii="宋体" w:hAnsi="宋体"/>
                <w:sz w:val="21"/>
                <w:szCs w:val="21"/>
              </w:rPr>
            </w:pPr>
            <w:ins w:id="2292" w:author="◉‿◉ [2]" w:date="2020-04-21T23:33:31Z">
              <w:r>
                <w:rPr>
                  <w:rFonts w:hint="eastAsia" w:ascii="宋体" w:hAnsi="宋体"/>
                  <w:sz w:val="21"/>
                  <w:szCs w:val="21"/>
                </w:rPr>
                <w:t>3</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2293" w:author="◉‿◉ [2]" w:date="2020-04-21T23:33:31Z"/>
                <w:rFonts w:hint="eastAsia" w:ascii="宋体" w:hAnsi="宋体"/>
                <w:sz w:val="21"/>
                <w:szCs w:val="21"/>
              </w:rPr>
            </w:pPr>
            <w:ins w:id="2294" w:author="◉‿◉ [2]" w:date="2020-04-21T23:33:31Z">
              <w:r>
                <w:rPr>
                  <w:rFonts w:hint="eastAsia" w:ascii="宋体" w:hAnsi="宋体"/>
                  <w:sz w:val="21"/>
                  <w:szCs w:val="21"/>
                </w:rPr>
                <w:t>手动模式下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2295" w:author="◉‿◉ [2]" w:date="2020-04-21T23:33:31Z"/>
                <w:rFonts w:hint="eastAsia" w:ascii="宋体" w:hAnsi="宋体"/>
                <w:sz w:val="21"/>
                <w:szCs w:val="21"/>
              </w:rPr>
            </w:pPr>
            <w:ins w:id="2296" w:author="◉‿◉ [2]" w:date="2020-04-21T23:33:31Z">
              <w:r>
                <w:rPr>
                  <w:rFonts w:hint="eastAsia" w:ascii="宋体" w:hAnsi="宋体"/>
                  <w:sz w:val="21"/>
                  <w:szCs w:val="21"/>
                </w:rPr>
                <w:t>在手动模式下点击窗帘按键</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2297" w:author="◉‿◉ [2]" w:date="2020-04-21T23:33:31Z"/>
                <w:rFonts w:hint="eastAsia" w:ascii="宋体" w:hAnsi="宋体"/>
                <w:sz w:val="21"/>
                <w:szCs w:val="21"/>
              </w:rPr>
            </w:pPr>
            <w:ins w:id="2298" w:author="◉‿◉ [2]" w:date="2020-04-21T23:33:31Z">
              <w:r>
                <w:rPr>
                  <w:rFonts w:hint="eastAsia" w:ascii="宋体" w:hAnsi="宋体"/>
                  <w:sz w:val="21"/>
                  <w:szCs w:val="21"/>
                </w:rPr>
                <w:t>窗帘状态会改变</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2299" w:author="◉‿◉ [2]" w:date="2020-04-21T23:33:31Z"/>
                <w:rFonts w:hint="eastAsia" w:ascii="宋体" w:hAnsi="宋体"/>
                <w:sz w:val="21"/>
                <w:szCs w:val="21"/>
              </w:rPr>
            </w:pPr>
            <w:ins w:id="2300" w:author="◉‿◉ [2]" w:date="2020-04-21T23:33:31Z">
              <w:r>
                <w:rPr>
                  <w:rFonts w:hint="eastAsia" w:ascii="宋体" w:hAnsi="宋体"/>
                  <w:sz w:val="21"/>
                  <w:szCs w:val="21"/>
                </w:rPr>
                <w:t>点击转动窗帘开（关）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01" w:author="◉‿◉ [2]" w:date="2020-04-21T23:33:31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2302" w:author="◉‿◉ [2]" w:date="2020-04-21T23:33:31Z"/>
                <w:rFonts w:hint="eastAsia" w:ascii="宋体" w:hAnsi="宋体"/>
                <w:sz w:val="21"/>
                <w:szCs w:val="21"/>
              </w:rPr>
            </w:pPr>
            <w:ins w:id="2303" w:author="◉‿◉ [2]" w:date="2020-04-21T23:33:31Z">
              <w:r>
                <w:rPr>
                  <w:rFonts w:hint="eastAsia" w:ascii="宋体" w:hAnsi="宋体"/>
                  <w:sz w:val="21"/>
                  <w:szCs w:val="21"/>
                </w:rPr>
                <w:t>4</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2304" w:author="◉‿◉ [2]" w:date="2020-04-21T23:33:31Z"/>
                <w:rFonts w:ascii="宋体" w:hAnsi="宋体"/>
                <w:sz w:val="21"/>
                <w:szCs w:val="21"/>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2305" w:author="◉‿◉ [2]" w:date="2020-04-21T23:33:31Z"/>
                <w:rFonts w:hint="eastAsia" w:ascii="宋体" w:hAnsi="宋体"/>
                <w:sz w:val="21"/>
                <w:szCs w:val="21"/>
              </w:rPr>
            </w:pPr>
            <w:ins w:id="2306" w:author="◉‿◉ [2]" w:date="2020-04-21T23:33:31Z">
              <w:r>
                <w:rPr>
                  <w:rFonts w:hint="eastAsia" w:ascii="宋体" w:hAnsi="宋体"/>
                  <w:sz w:val="21"/>
                  <w:szCs w:val="21"/>
                </w:rPr>
                <w:t>在开窗帘时电机到达边界点</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2307" w:author="◉‿◉ [2]" w:date="2020-04-21T23:33:31Z"/>
                <w:rFonts w:hint="eastAsia" w:ascii="宋体" w:hAnsi="宋体"/>
                <w:sz w:val="21"/>
                <w:szCs w:val="21"/>
              </w:rPr>
            </w:pPr>
            <w:ins w:id="2308" w:author="◉‿◉ [2]" w:date="2020-04-21T23:33:31Z">
              <w:r>
                <w:rPr>
                  <w:rFonts w:hint="eastAsia" w:ascii="宋体" w:hAnsi="宋体"/>
                  <w:sz w:val="21"/>
                  <w:szCs w:val="21"/>
                </w:rPr>
                <w:t>电机到达边界点会停</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2309" w:author="◉‿◉ [2]" w:date="2020-04-21T23:33:31Z"/>
                <w:rFonts w:hint="eastAsia" w:ascii="宋体" w:hAnsi="宋体"/>
                <w:sz w:val="21"/>
                <w:szCs w:val="21"/>
              </w:rPr>
            </w:pPr>
            <w:ins w:id="2310" w:author="◉‿◉ [2]" w:date="2020-04-21T23:33:31Z">
              <w:r>
                <w:rPr>
                  <w:rFonts w:hint="eastAsia" w:ascii="宋体" w:hAnsi="宋体"/>
                  <w:sz w:val="21"/>
                  <w:szCs w:val="21"/>
                </w:rPr>
                <w:t>电机制动</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11" w:author="◉‿◉ [2]" w:date="2020-04-21T23:33:31Z"/>
        </w:trPr>
        <w:tc>
          <w:tcPr>
            <w:tcW w:w="761" w:type="dxa"/>
            <w:tcBorders>
              <w:top w:val="single" w:color="auto" w:sz="4" w:space="0"/>
              <w:left w:val="single" w:color="auto" w:sz="12" w:space="0"/>
              <w:bottom w:val="single" w:color="auto" w:sz="12" w:space="0"/>
              <w:right w:val="single" w:color="auto" w:sz="4" w:space="0"/>
            </w:tcBorders>
            <w:vAlign w:val="center"/>
          </w:tcPr>
          <w:p>
            <w:pPr>
              <w:jc w:val="center"/>
              <w:rPr>
                <w:ins w:id="2312" w:author="◉‿◉ [2]" w:date="2020-04-21T23:33:31Z"/>
                <w:rFonts w:hint="eastAsia" w:ascii="宋体" w:hAnsi="宋体"/>
                <w:sz w:val="21"/>
                <w:szCs w:val="21"/>
              </w:rPr>
            </w:pPr>
            <w:ins w:id="2313" w:author="◉‿◉ [2]" w:date="2020-04-21T23:33:31Z">
              <w:r>
                <w:rPr>
                  <w:rFonts w:hint="eastAsia" w:ascii="宋体" w:hAnsi="宋体"/>
                  <w:sz w:val="21"/>
                  <w:szCs w:val="21"/>
                </w:rPr>
                <w:t>5</w:t>
              </w:r>
            </w:ins>
          </w:p>
        </w:tc>
        <w:tc>
          <w:tcPr>
            <w:tcW w:w="1304" w:type="dxa"/>
            <w:tcBorders>
              <w:top w:val="single" w:color="auto" w:sz="4" w:space="0"/>
              <w:left w:val="single" w:color="auto" w:sz="4" w:space="0"/>
              <w:bottom w:val="single" w:color="auto" w:sz="12" w:space="0"/>
              <w:right w:val="single" w:color="auto" w:sz="4" w:space="0"/>
            </w:tcBorders>
            <w:vAlign w:val="center"/>
          </w:tcPr>
          <w:p>
            <w:pPr>
              <w:rPr>
                <w:ins w:id="2314" w:author="◉‿◉ [2]" w:date="2020-04-21T23:33:31Z"/>
                <w:rFonts w:hint="eastAsia" w:ascii="宋体" w:hAnsi="宋体"/>
                <w:sz w:val="21"/>
                <w:szCs w:val="21"/>
              </w:rPr>
            </w:pPr>
            <w:ins w:id="2315" w:author="◉‿◉ [2]" w:date="2020-04-21T23:33:31Z">
              <w:r>
                <w:rPr>
                  <w:rFonts w:hint="eastAsia" w:ascii="宋体" w:hAnsi="宋体"/>
                  <w:sz w:val="21"/>
                  <w:szCs w:val="21"/>
                </w:rPr>
                <w:t>在关窗帘时电机到达边界点</w:t>
              </w:r>
            </w:ins>
          </w:p>
        </w:tc>
        <w:tc>
          <w:tcPr>
            <w:tcW w:w="2250" w:type="dxa"/>
            <w:tcBorders>
              <w:top w:val="single" w:color="auto" w:sz="4" w:space="0"/>
              <w:left w:val="single" w:color="auto" w:sz="4" w:space="0"/>
              <w:bottom w:val="single" w:color="auto" w:sz="12" w:space="0"/>
              <w:right w:val="single" w:color="auto" w:sz="4" w:space="0"/>
            </w:tcBorders>
            <w:vAlign w:val="center"/>
          </w:tcPr>
          <w:p>
            <w:pPr>
              <w:rPr>
                <w:ins w:id="2316" w:author="◉‿◉ [2]" w:date="2020-04-21T23:33:31Z"/>
                <w:rFonts w:hint="eastAsia" w:ascii="宋体" w:hAnsi="宋体"/>
                <w:sz w:val="21"/>
                <w:szCs w:val="21"/>
              </w:rPr>
            </w:pPr>
            <w:ins w:id="2317" w:author="◉‿◉ [2]" w:date="2020-04-21T23:33:31Z">
              <w:r>
                <w:rPr>
                  <w:rFonts w:hint="eastAsia" w:ascii="宋体" w:hAnsi="宋体"/>
                  <w:sz w:val="21"/>
                  <w:szCs w:val="21"/>
                </w:rPr>
                <w:t>在关窗帘时电机到达边界点</w:t>
              </w:r>
            </w:ins>
          </w:p>
        </w:tc>
        <w:tc>
          <w:tcPr>
            <w:tcW w:w="2467" w:type="dxa"/>
            <w:tcBorders>
              <w:top w:val="single" w:color="auto" w:sz="4" w:space="0"/>
              <w:left w:val="single" w:color="auto" w:sz="4" w:space="0"/>
              <w:bottom w:val="single" w:color="auto" w:sz="12" w:space="0"/>
              <w:right w:val="single" w:color="auto" w:sz="4" w:space="0"/>
            </w:tcBorders>
            <w:vAlign w:val="center"/>
          </w:tcPr>
          <w:p>
            <w:pPr>
              <w:rPr>
                <w:ins w:id="2318" w:author="◉‿◉ [2]" w:date="2020-04-21T23:33:31Z"/>
                <w:rFonts w:hint="eastAsia" w:ascii="宋体" w:hAnsi="宋体"/>
                <w:sz w:val="21"/>
                <w:szCs w:val="21"/>
              </w:rPr>
            </w:pPr>
            <w:ins w:id="2319" w:author="◉‿◉ [2]" w:date="2020-04-21T23:33:31Z">
              <w:r>
                <w:rPr>
                  <w:rFonts w:hint="eastAsia" w:ascii="宋体" w:hAnsi="宋体"/>
                  <w:sz w:val="21"/>
                  <w:szCs w:val="21"/>
                </w:rPr>
                <w:t>电机到达边界点会停</w:t>
              </w:r>
            </w:ins>
          </w:p>
        </w:tc>
        <w:tc>
          <w:tcPr>
            <w:tcW w:w="1696" w:type="dxa"/>
            <w:tcBorders>
              <w:top w:val="single" w:color="auto" w:sz="4" w:space="0"/>
              <w:left w:val="single" w:color="auto" w:sz="4" w:space="0"/>
              <w:bottom w:val="single" w:color="auto" w:sz="12" w:space="0"/>
              <w:right w:val="single" w:color="auto" w:sz="12" w:space="0"/>
            </w:tcBorders>
            <w:vAlign w:val="center"/>
          </w:tcPr>
          <w:p>
            <w:pPr>
              <w:rPr>
                <w:ins w:id="2320" w:author="◉‿◉ [2]" w:date="2020-04-21T23:33:31Z"/>
                <w:rFonts w:hint="eastAsia" w:ascii="宋体" w:hAnsi="宋体"/>
                <w:sz w:val="21"/>
                <w:szCs w:val="21"/>
              </w:rPr>
            </w:pPr>
            <w:ins w:id="2321" w:author="◉‿◉ [2]" w:date="2020-04-21T23:33:31Z">
              <w:r>
                <w:rPr>
                  <w:rFonts w:hint="eastAsia" w:ascii="宋体" w:hAnsi="宋体"/>
                  <w:sz w:val="21"/>
                  <w:szCs w:val="21"/>
                </w:rPr>
                <w:t>电机制动</w:t>
              </w:r>
            </w:ins>
          </w:p>
        </w:tc>
      </w:tr>
    </w:tbl>
    <w:p>
      <w:pPr>
        <w:pStyle w:val="6"/>
        <w:rPr>
          <w:ins w:id="2322" w:author="◉‿◉ [2]" w:date="2020-04-21T23:33:31Z"/>
          <w:rFonts w:ascii="宋体" w:hAnsi="宋体"/>
        </w:rPr>
      </w:pPr>
    </w:p>
    <w:p>
      <w:pPr>
        <w:pStyle w:val="39"/>
        <w:rPr>
          <w:ins w:id="2323" w:author="◉‿◉" w:date="2020-04-14T22:54:00Z"/>
          <w:rFonts w:hint="default" w:eastAsia="黑体"/>
          <w:lang w:val="en-US" w:eastAsia="zh-CN"/>
        </w:rPr>
      </w:pPr>
      <w:ins w:id="2324" w:author="◉‿◉" w:date="2020-04-14T22:54:00Z">
        <w:bookmarkStart w:id="105" w:name="_Toc36304960"/>
        <w:r>
          <w:rPr>
            <w:rFonts w:hint="eastAsia"/>
          </w:rPr>
          <w:t>5</w:t>
        </w:r>
      </w:ins>
      <w:ins w:id="2325" w:author="◉‿◉" w:date="2020-04-14T22:54:00Z">
        <w:r>
          <w:rPr/>
          <w:t>.</w:t>
        </w:r>
      </w:ins>
      <w:ins w:id="2326" w:author="◉‿◉" w:date="2020-04-14T22:54:00Z">
        <w:r>
          <w:rPr>
            <w:rFonts w:hint="eastAsia"/>
          </w:rPr>
          <w:t>1</w:t>
        </w:r>
      </w:ins>
      <w:ins w:id="2327" w:author="◉‿◉" w:date="2020-04-14T22:54:00Z">
        <w:r>
          <w:rPr/>
          <w:t>.1</w:t>
        </w:r>
      </w:ins>
      <w:ins w:id="2328" w:author="◉‿◉" w:date="2020-04-14T22:54:00Z">
        <w:r>
          <w:rPr>
            <w:rFonts w:hint="eastAsia"/>
          </w:rPr>
          <w:t xml:space="preserve"> </w:t>
        </w:r>
        <w:bookmarkEnd w:id="105"/>
      </w:ins>
      <w:ins w:id="2329" w:author="◉‿◉" w:date="2020-04-19T13:11:00Z">
        <w:r>
          <w:rPr>
            <w:rFonts w:hint="eastAsia"/>
            <w:lang w:val="en-US" w:eastAsia="zh-CN"/>
          </w:rPr>
          <w:t>WIFI通信测试</w:t>
        </w:r>
      </w:ins>
    </w:p>
    <w:p>
      <w:pPr>
        <w:pStyle w:val="6"/>
        <w:rPr>
          <w:ins w:id="2330" w:author="◉‿◉" w:date="2020-04-14T22:54:00Z"/>
          <w:rFonts w:hint="eastAsia"/>
        </w:rPr>
      </w:pPr>
      <w:ins w:id="2331" w:author="◉‿◉ [2]" w:date="2020-04-21T23:36:13Z">
        <w:r>
          <w:rPr>
            <w:rFonts w:hint="eastAsia" w:ascii="宋体" w:hAnsi="宋体"/>
          </w:rPr>
          <w:t>TLINK及ESP8266模块的测试主要测试STM32是否能够通过ESP8266模块联网且能够成功连接上之前所设计好的服务器，同时系统所检测到的数据是否能够通过ESP8266模块透传到服务器上，通过服务器能够观察到实时的数据。最后在服务器端是否能对系统终端的各个功能进行远程控制。测试的项目以及结果如下表5-1-1所示：</w:t>
        </w:r>
      </w:ins>
      <w:bookmarkStart w:id="145" w:name="_GoBack"/>
      <w:bookmarkEnd w:id="145"/>
    </w:p>
    <w:p>
      <w:pPr>
        <w:pStyle w:val="46"/>
        <w:rPr>
          <w:ins w:id="2332" w:author="◉‿◉" w:date="2020-04-14T22:54:00Z"/>
          <w:rFonts w:hint="eastAsia"/>
        </w:rPr>
      </w:pPr>
      <w:ins w:id="2333" w:author="◉‿◉" w:date="2020-04-14T22:54:00Z">
        <w:bookmarkStart w:id="106" w:name="_Toc36304898"/>
        <w:bookmarkStart w:id="107" w:name="_Toc10017"/>
        <w:r>
          <w:rPr>
            <w:rFonts w:hint="eastAsia"/>
          </w:rPr>
          <w:t>表5-1</w:t>
        </w:r>
      </w:ins>
      <w:ins w:id="2334" w:author="◉‿◉" w:date="2020-04-14T22:54:00Z">
        <w:r>
          <w:rPr/>
          <w:t>-1</w:t>
        </w:r>
      </w:ins>
      <w:ins w:id="2335" w:author="◉‿◉" w:date="2020-04-14T22:54:00Z">
        <w:r>
          <w:rPr>
            <w:rFonts w:hint="eastAsia"/>
          </w:rPr>
          <w:t xml:space="preserve"> </w:t>
        </w:r>
      </w:ins>
      <w:ins w:id="2336" w:author="◉‿◉" w:date="2020-04-14T22:54:00Z">
        <w:r>
          <w:rPr>
            <w:rFonts w:hint="eastAsia"/>
            <w:lang w:eastAsia="zh-CN"/>
          </w:rPr>
          <w:t>Tlink及ESP8266模块</w:t>
        </w:r>
      </w:ins>
      <w:ins w:id="2337" w:author="◉‿◉" w:date="2020-04-14T22:54:00Z">
        <w:r>
          <w:rPr>
            <w:rFonts w:hint="eastAsia"/>
          </w:rPr>
          <w:t>测试</w:t>
        </w:r>
        <w:bookmarkEnd w:id="106"/>
        <w:bookmarkEnd w:id="107"/>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3260"/>
        <w:gridCol w:w="2855"/>
        <w:gridCol w:w="259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38" w:author="◉‿◉" w:date="2020-04-14T22:54:00Z"/>
        </w:trPr>
        <w:tc>
          <w:tcPr>
            <w:tcW w:w="778" w:type="dxa"/>
            <w:noWrap w:val="0"/>
            <w:vAlign w:val="center"/>
          </w:tcPr>
          <w:p>
            <w:pPr>
              <w:jc w:val="center"/>
              <w:rPr>
                <w:ins w:id="2339" w:author="◉‿◉" w:date="2020-04-14T22:54:00Z"/>
                <w:rFonts w:hint="eastAsia" w:ascii="宋体" w:hAnsi="宋体"/>
                <w:b/>
                <w:sz w:val="21"/>
                <w:szCs w:val="21"/>
              </w:rPr>
            </w:pPr>
            <w:ins w:id="2340" w:author="◉‿◉" w:date="2020-04-14T22:54:00Z">
              <w:r>
                <w:rPr>
                  <w:rFonts w:hint="eastAsia" w:ascii="宋体" w:hAnsi="宋体"/>
                  <w:b/>
                  <w:sz w:val="21"/>
                  <w:szCs w:val="21"/>
                </w:rPr>
                <w:t>序号</w:t>
              </w:r>
            </w:ins>
          </w:p>
        </w:tc>
        <w:tc>
          <w:tcPr>
            <w:tcW w:w="3260" w:type="dxa"/>
            <w:noWrap w:val="0"/>
            <w:vAlign w:val="center"/>
          </w:tcPr>
          <w:p>
            <w:pPr>
              <w:jc w:val="center"/>
              <w:rPr>
                <w:ins w:id="2341" w:author="◉‿◉" w:date="2020-04-14T22:54:00Z"/>
                <w:rFonts w:ascii="宋体" w:hAnsi="宋体"/>
                <w:sz w:val="21"/>
                <w:szCs w:val="21"/>
              </w:rPr>
            </w:pPr>
            <w:ins w:id="2342" w:author="◉‿◉" w:date="2020-04-14T22:54:00Z">
              <w:r>
                <w:rPr>
                  <w:rFonts w:hint="eastAsia" w:ascii="宋体" w:hAnsi="宋体"/>
                  <w:sz w:val="21"/>
                  <w:szCs w:val="21"/>
                </w:rPr>
                <w:t>测试项</w:t>
              </w:r>
            </w:ins>
          </w:p>
        </w:tc>
        <w:tc>
          <w:tcPr>
            <w:tcW w:w="2855" w:type="dxa"/>
            <w:noWrap w:val="0"/>
            <w:vAlign w:val="center"/>
          </w:tcPr>
          <w:p>
            <w:pPr>
              <w:jc w:val="center"/>
              <w:rPr>
                <w:ins w:id="2343" w:author="◉‿◉" w:date="2020-04-14T22:54:00Z"/>
                <w:rFonts w:hint="eastAsia" w:ascii="宋体" w:hAnsi="宋体"/>
                <w:sz w:val="21"/>
                <w:szCs w:val="21"/>
              </w:rPr>
            </w:pPr>
            <w:ins w:id="2344" w:author="◉‿◉" w:date="2020-04-14T22:54:00Z">
              <w:r>
                <w:rPr>
                  <w:rFonts w:hint="eastAsia" w:ascii="宋体" w:hAnsi="宋体"/>
                  <w:sz w:val="21"/>
                  <w:szCs w:val="21"/>
                </w:rPr>
                <w:t>结果</w:t>
              </w:r>
            </w:ins>
          </w:p>
        </w:tc>
        <w:tc>
          <w:tcPr>
            <w:tcW w:w="2598" w:type="dxa"/>
            <w:noWrap w:val="0"/>
            <w:vAlign w:val="center"/>
          </w:tcPr>
          <w:p>
            <w:pPr>
              <w:jc w:val="center"/>
              <w:rPr>
                <w:ins w:id="2345" w:author="◉‿◉" w:date="2020-04-14T22:54:00Z"/>
                <w:rFonts w:hint="eastAsia" w:ascii="宋体" w:hAnsi="宋体"/>
                <w:sz w:val="21"/>
                <w:szCs w:val="21"/>
              </w:rPr>
            </w:pPr>
            <w:ins w:id="2346" w:author="◉‿◉" w:date="2020-04-14T22:54:00Z">
              <w:r>
                <w:rPr>
                  <w:rFonts w:hint="eastAsia" w:ascii="宋体" w:hAnsi="宋体"/>
                  <w:sz w:val="21"/>
                  <w:szCs w:val="21"/>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2347" w:author="◉‿◉" w:date="2020-04-14T22:54:00Z"/>
        </w:trPr>
        <w:tc>
          <w:tcPr>
            <w:tcW w:w="778" w:type="dxa"/>
            <w:tcBorders>
              <w:bottom w:val="single" w:color="auto" w:sz="4" w:space="0"/>
            </w:tcBorders>
            <w:noWrap w:val="0"/>
            <w:vAlign w:val="center"/>
          </w:tcPr>
          <w:p>
            <w:pPr>
              <w:jc w:val="center"/>
              <w:rPr>
                <w:ins w:id="2348" w:author="◉‿◉" w:date="2020-04-14T22:54:00Z"/>
                <w:rFonts w:hint="eastAsia" w:ascii="宋体" w:hAnsi="宋体"/>
                <w:sz w:val="21"/>
                <w:szCs w:val="21"/>
              </w:rPr>
            </w:pPr>
            <w:ins w:id="2349" w:author="◉‿◉" w:date="2020-04-14T22:54:00Z">
              <w:r>
                <w:rPr>
                  <w:rFonts w:hint="eastAsia" w:ascii="宋体" w:hAnsi="宋体"/>
                  <w:sz w:val="21"/>
                  <w:szCs w:val="21"/>
                </w:rPr>
                <w:t>1</w:t>
              </w:r>
            </w:ins>
          </w:p>
        </w:tc>
        <w:tc>
          <w:tcPr>
            <w:tcW w:w="3260" w:type="dxa"/>
            <w:tcBorders>
              <w:bottom w:val="single" w:color="auto" w:sz="4" w:space="0"/>
            </w:tcBorders>
            <w:noWrap w:val="0"/>
            <w:vAlign w:val="center"/>
          </w:tcPr>
          <w:p>
            <w:pPr>
              <w:rPr>
                <w:ins w:id="2350" w:author="◉‿◉" w:date="2020-04-14T22:54:00Z"/>
                <w:rFonts w:ascii="宋体" w:hAnsi="宋体"/>
                <w:sz w:val="21"/>
                <w:szCs w:val="21"/>
              </w:rPr>
            </w:pPr>
            <w:ins w:id="2351" w:author="◉‿◉" w:date="2020-04-14T22:54:00Z">
              <w:r>
                <w:rPr>
                  <w:rFonts w:hint="eastAsia" w:ascii="宋体" w:hAnsi="宋体"/>
                  <w:sz w:val="21"/>
                  <w:szCs w:val="21"/>
                </w:rPr>
                <w:t>连接热点网络</w:t>
              </w:r>
            </w:ins>
          </w:p>
        </w:tc>
        <w:tc>
          <w:tcPr>
            <w:tcW w:w="2855" w:type="dxa"/>
            <w:tcBorders>
              <w:bottom w:val="single" w:color="auto" w:sz="4" w:space="0"/>
            </w:tcBorders>
            <w:noWrap w:val="0"/>
            <w:vAlign w:val="center"/>
          </w:tcPr>
          <w:p>
            <w:pPr>
              <w:rPr>
                <w:ins w:id="2352" w:author="◉‿◉" w:date="2020-04-14T22:54:00Z"/>
                <w:rFonts w:hint="eastAsia" w:ascii="宋体" w:hAnsi="宋体"/>
                <w:sz w:val="21"/>
                <w:szCs w:val="21"/>
              </w:rPr>
            </w:pPr>
            <w:ins w:id="2353" w:author="◉‿◉" w:date="2020-04-14T22:54:00Z">
              <w:r>
                <w:rPr>
                  <w:rFonts w:hint="eastAsia" w:ascii="宋体" w:hAnsi="宋体"/>
                  <w:sz w:val="21"/>
                  <w:szCs w:val="21"/>
                </w:rPr>
                <w:t>成功连接热点网络</w:t>
              </w:r>
            </w:ins>
          </w:p>
        </w:tc>
        <w:tc>
          <w:tcPr>
            <w:tcW w:w="2598" w:type="dxa"/>
            <w:tcBorders>
              <w:bottom w:val="single" w:color="auto" w:sz="4" w:space="0"/>
            </w:tcBorders>
            <w:noWrap w:val="0"/>
            <w:vAlign w:val="center"/>
          </w:tcPr>
          <w:p>
            <w:pPr>
              <w:rPr>
                <w:ins w:id="2354" w:author="◉‿◉" w:date="2020-04-14T22:54:00Z"/>
                <w:rFonts w:ascii="宋体" w:cs="宋体"/>
                <w:color w:val="000000"/>
                <w:kern w:val="0"/>
                <w:sz w:val="21"/>
                <w:szCs w:val="21"/>
              </w:rPr>
            </w:pPr>
            <w:ins w:id="2355" w:author="◉‿◉" w:date="2020-04-14T22:54:00Z">
              <w:r>
                <w:rPr>
                  <w:rFonts w:hint="eastAsia" w:ascii="宋体" w:cs="宋体"/>
                  <w:color w:val="000000"/>
                  <w:kern w:val="0"/>
                  <w:sz w:val="21"/>
                  <w:szCs w:val="21"/>
                </w:rPr>
                <w:t>手机显示有一个设备连接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56" w:author="◉‿◉" w:date="2020-04-14T22:54:00Z"/>
        </w:trPr>
        <w:tc>
          <w:tcPr>
            <w:tcW w:w="778" w:type="dxa"/>
            <w:tcBorders>
              <w:top w:val="single" w:color="auto" w:sz="4" w:space="0"/>
              <w:bottom w:val="single" w:color="auto" w:sz="4" w:space="0"/>
            </w:tcBorders>
            <w:noWrap w:val="0"/>
            <w:vAlign w:val="center"/>
          </w:tcPr>
          <w:p>
            <w:pPr>
              <w:jc w:val="center"/>
              <w:rPr>
                <w:ins w:id="2357" w:author="◉‿◉" w:date="2020-04-14T22:54:00Z"/>
                <w:rFonts w:hint="eastAsia" w:ascii="宋体" w:hAnsi="宋体"/>
                <w:sz w:val="21"/>
                <w:szCs w:val="21"/>
              </w:rPr>
            </w:pPr>
            <w:ins w:id="2358" w:author="◉‿◉" w:date="2020-04-14T22:54:00Z">
              <w:r>
                <w:rPr>
                  <w:rFonts w:hint="eastAsia" w:ascii="宋体" w:hAnsi="宋体"/>
                  <w:sz w:val="21"/>
                  <w:szCs w:val="21"/>
                </w:rPr>
                <w:t>2</w:t>
              </w:r>
            </w:ins>
          </w:p>
        </w:tc>
        <w:tc>
          <w:tcPr>
            <w:tcW w:w="3260" w:type="dxa"/>
            <w:tcBorders>
              <w:top w:val="single" w:color="auto" w:sz="4" w:space="0"/>
              <w:bottom w:val="single" w:color="auto" w:sz="4" w:space="0"/>
            </w:tcBorders>
            <w:noWrap w:val="0"/>
            <w:vAlign w:val="center"/>
          </w:tcPr>
          <w:p>
            <w:pPr>
              <w:rPr>
                <w:ins w:id="2359" w:author="◉‿◉" w:date="2020-04-14T22:54:00Z"/>
                <w:rFonts w:hint="eastAsia" w:ascii="宋体" w:hAnsi="宋体"/>
                <w:sz w:val="21"/>
                <w:szCs w:val="21"/>
              </w:rPr>
            </w:pPr>
            <w:ins w:id="2360" w:author="◉‿◉" w:date="2020-04-14T22:54:00Z">
              <w:r>
                <w:rPr>
                  <w:rFonts w:hint="eastAsia" w:ascii="宋体" w:hAnsi="宋体"/>
                  <w:sz w:val="21"/>
                  <w:szCs w:val="21"/>
                </w:rPr>
                <w:t>连接T</w:t>
              </w:r>
            </w:ins>
            <w:ins w:id="2361" w:author="◉‿◉" w:date="2020-04-14T22:54:00Z">
              <w:r>
                <w:rPr>
                  <w:rFonts w:ascii="宋体" w:hAnsi="宋体"/>
                  <w:sz w:val="21"/>
                  <w:szCs w:val="21"/>
                </w:rPr>
                <w:t>LINK</w:t>
              </w:r>
            </w:ins>
            <w:ins w:id="2362" w:author="◉‿◉" w:date="2020-04-14T22:54:00Z">
              <w:r>
                <w:rPr>
                  <w:rFonts w:hint="eastAsia" w:ascii="宋体" w:hAnsi="宋体"/>
                  <w:sz w:val="21"/>
                  <w:szCs w:val="21"/>
                </w:rPr>
                <w:t>服务器</w:t>
              </w:r>
            </w:ins>
          </w:p>
        </w:tc>
        <w:tc>
          <w:tcPr>
            <w:tcW w:w="2855" w:type="dxa"/>
            <w:tcBorders>
              <w:top w:val="single" w:color="auto" w:sz="4" w:space="0"/>
              <w:bottom w:val="single" w:color="auto" w:sz="4" w:space="0"/>
            </w:tcBorders>
            <w:noWrap w:val="0"/>
            <w:vAlign w:val="center"/>
          </w:tcPr>
          <w:p>
            <w:pPr>
              <w:rPr>
                <w:ins w:id="2363" w:author="◉‿◉" w:date="2020-04-14T22:54:00Z"/>
                <w:rFonts w:hint="eastAsia" w:ascii="宋体" w:hAnsi="宋体"/>
                <w:sz w:val="21"/>
                <w:szCs w:val="21"/>
              </w:rPr>
            </w:pPr>
            <w:ins w:id="2364" w:author="◉‿◉" w:date="2020-04-14T22:54:00Z">
              <w:r>
                <w:rPr>
                  <w:rFonts w:hint="eastAsia" w:ascii="宋体" w:hAnsi="宋体"/>
                  <w:sz w:val="21"/>
                  <w:szCs w:val="21"/>
                </w:rPr>
                <w:t>成功连接TLINK服务器</w:t>
              </w:r>
            </w:ins>
          </w:p>
        </w:tc>
        <w:tc>
          <w:tcPr>
            <w:tcW w:w="2598" w:type="dxa"/>
            <w:tcBorders>
              <w:top w:val="single" w:color="auto" w:sz="4" w:space="0"/>
              <w:bottom w:val="single" w:color="auto" w:sz="4" w:space="0"/>
            </w:tcBorders>
            <w:noWrap w:val="0"/>
            <w:vAlign w:val="center"/>
          </w:tcPr>
          <w:p>
            <w:pPr>
              <w:rPr>
                <w:ins w:id="2365" w:author="◉‿◉" w:date="2020-04-14T22:54:00Z"/>
                <w:rFonts w:ascii="宋体" w:hAnsi="宋体"/>
                <w:sz w:val="21"/>
                <w:szCs w:val="21"/>
              </w:rPr>
            </w:pPr>
            <w:ins w:id="2366" w:author="◉‿◉" w:date="2020-04-14T22:54:00Z">
              <w:r>
                <w:rPr>
                  <w:rFonts w:hint="eastAsia" w:ascii="宋体" w:hAnsi="宋体"/>
                  <w:sz w:val="21"/>
                  <w:szCs w:val="21"/>
                </w:rPr>
                <w:t>TLINK服务器上所有传感器的状态变为已连接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67" w:author="◉‿◉" w:date="2020-04-14T22:54:00Z"/>
        </w:trPr>
        <w:tc>
          <w:tcPr>
            <w:tcW w:w="778" w:type="dxa"/>
            <w:tcBorders>
              <w:top w:val="single" w:color="auto" w:sz="4" w:space="0"/>
              <w:bottom w:val="single" w:color="auto" w:sz="4" w:space="0"/>
            </w:tcBorders>
            <w:noWrap w:val="0"/>
            <w:vAlign w:val="center"/>
          </w:tcPr>
          <w:p>
            <w:pPr>
              <w:jc w:val="center"/>
              <w:rPr>
                <w:ins w:id="2368" w:author="◉‿◉" w:date="2020-04-14T22:54:00Z"/>
                <w:rFonts w:hint="eastAsia" w:ascii="宋体" w:hAnsi="宋体"/>
                <w:sz w:val="21"/>
                <w:szCs w:val="21"/>
              </w:rPr>
            </w:pPr>
            <w:ins w:id="2369" w:author="◉‿◉" w:date="2020-04-14T22:54:00Z">
              <w:r>
                <w:rPr>
                  <w:rFonts w:hint="eastAsia" w:ascii="宋体" w:hAnsi="宋体"/>
                  <w:sz w:val="21"/>
                  <w:szCs w:val="21"/>
                </w:rPr>
                <w:t>3</w:t>
              </w:r>
            </w:ins>
          </w:p>
        </w:tc>
        <w:tc>
          <w:tcPr>
            <w:tcW w:w="3260" w:type="dxa"/>
            <w:tcBorders>
              <w:top w:val="single" w:color="auto" w:sz="4" w:space="0"/>
              <w:bottom w:val="single" w:color="auto" w:sz="4" w:space="0"/>
            </w:tcBorders>
            <w:noWrap w:val="0"/>
            <w:vAlign w:val="center"/>
          </w:tcPr>
          <w:p>
            <w:pPr>
              <w:rPr>
                <w:ins w:id="2370" w:author="◉‿◉" w:date="2020-04-14T22:54:00Z"/>
                <w:rFonts w:ascii="宋体" w:hAnsi="宋体"/>
                <w:sz w:val="21"/>
                <w:szCs w:val="21"/>
              </w:rPr>
            </w:pPr>
            <w:ins w:id="2371" w:author="◉‿◉" w:date="2020-04-14T22:54:00Z">
              <w:r>
                <w:rPr>
                  <w:rFonts w:hint="eastAsia" w:ascii="宋体" w:hAnsi="宋体"/>
                  <w:sz w:val="21"/>
                  <w:szCs w:val="21"/>
                </w:rPr>
                <w:t>传感器数据是否上传服务器</w:t>
              </w:r>
            </w:ins>
          </w:p>
        </w:tc>
        <w:tc>
          <w:tcPr>
            <w:tcW w:w="2855" w:type="dxa"/>
            <w:tcBorders>
              <w:top w:val="single" w:color="auto" w:sz="4" w:space="0"/>
              <w:bottom w:val="single" w:color="auto" w:sz="4" w:space="0"/>
            </w:tcBorders>
            <w:noWrap w:val="0"/>
            <w:vAlign w:val="center"/>
          </w:tcPr>
          <w:p>
            <w:pPr>
              <w:rPr>
                <w:ins w:id="2372" w:author="◉‿◉" w:date="2020-04-14T22:54:00Z"/>
                <w:rFonts w:hint="eastAsia" w:ascii="宋体" w:hAnsi="宋体"/>
                <w:sz w:val="21"/>
                <w:szCs w:val="21"/>
              </w:rPr>
            </w:pPr>
            <w:ins w:id="2373" w:author="◉‿◉" w:date="2020-04-14T22:54:00Z">
              <w:r>
                <w:rPr>
                  <w:rFonts w:hint="eastAsia" w:ascii="宋体" w:hAnsi="宋体"/>
                  <w:sz w:val="21"/>
                  <w:szCs w:val="21"/>
                </w:rPr>
                <w:t>传感器数据成功上传</w:t>
              </w:r>
            </w:ins>
          </w:p>
        </w:tc>
        <w:tc>
          <w:tcPr>
            <w:tcW w:w="2598" w:type="dxa"/>
            <w:tcBorders>
              <w:top w:val="single" w:color="auto" w:sz="4" w:space="0"/>
              <w:bottom w:val="single" w:color="auto" w:sz="4" w:space="0"/>
            </w:tcBorders>
            <w:noWrap w:val="0"/>
            <w:vAlign w:val="center"/>
          </w:tcPr>
          <w:p>
            <w:pPr>
              <w:rPr>
                <w:ins w:id="2374" w:author="◉‿◉" w:date="2020-04-14T22:54:00Z"/>
                <w:rFonts w:hint="eastAsia" w:ascii="宋体" w:hAnsi="宋体"/>
                <w:sz w:val="21"/>
                <w:szCs w:val="21"/>
              </w:rPr>
            </w:pPr>
            <w:ins w:id="2375" w:author="◉‿◉" w:date="2020-04-14T22:54:00Z">
              <w:r>
                <w:rPr>
                  <w:rFonts w:hint="eastAsia" w:ascii="宋体" w:hAnsi="宋体"/>
                  <w:sz w:val="21"/>
                  <w:szCs w:val="21"/>
                </w:rPr>
                <w:t>服务器上对应的传感器数据从默认值变为检测值</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76" w:author="◉‿◉" w:date="2020-04-14T22:54:00Z"/>
        </w:trPr>
        <w:tc>
          <w:tcPr>
            <w:tcW w:w="778" w:type="dxa"/>
            <w:tcBorders>
              <w:top w:val="single" w:color="auto" w:sz="4" w:space="0"/>
              <w:bottom w:val="single" w:color="auto" w:sz="4" w:space="0"/>
            </w:tcBorders>
            <w:noWrap w:val="0"/>
            <w:vAlign w:val="center"/>
          </w:tcPr>
          <w:p>
            <w:pPr>
              <w:jc w:val="center"/>
              <w:rPr>
                <w:ins w:id="2377" w:author="◉‿◉" w:date="2020-04-14T22:54:00Z"/>
                <w:rFonts w:hint="eastAsia" w:ascii="宋体" w:hAnsi="宋体"/>
                <w:sz w:val="21"/>
                <w:szCs w:val="21"/>
              </w:rPr>
            </w:pPr>
            <w:ins w:id="2378" w:author="◉‿◉" w:date="2020-04-14T22:54:00Z">
              <w:r>
                <w:rPr>
                  <w:rFonts w:hint="eastAsia" w:ascii="宋体" w:hAnsi="宋体"/>
                  <w:sz w:val="21"/>
                  <w:szCs w:val="21"/>
                </w:rPr>
                <w:t>4</w:t>
              </w:r>
            </w:ins>
          </w:p>
        </w:tc>
        <w:tc>
          <w:tcPr>
            <w:tcW w:w="3260" w:type="dxa"/>
            <w:tcBorders>
              <w:top w:val="single" w:color="auto" w:sz="4" w:space="0"/>
              <w:bottom w:val="single" w:color="auto" w:sz="4" w:space="0"/>
            </w:tcBorders>
            <w:noWrap w:val="0"/>
            <w:vAlign w:val="center"/>
          </w:tcPr>
          <w:p>
            <w:pPr>
              <w:rPr>
                <w:ins w:id="2379" w:author="◉‿◉" w:date="2020-04-14T22:54:00Z"/>
                <w:rFonts w:hint="eastAsia" w:ascii="宋体" w:hAnsi="宋体"/>
                <w:sz w:val="21"/>
                <w:szCs w:val="21"/>
              </w:rPr>
            </w:pPr>
            <w:ins w:id="2380" w:author="◉‿◉" w:date="2020-04-14T22:54:00Z">
              <w:r>
                <w:rPr>
                  <w:rFonts w:hint="eastAsia" w:ascii="宋体" w:hAnsi="宋体"/>
                  <w:sz w:val="21"/>
                  <w:szCs w:val="21"/>
                </w:rPr>
                <w:t>改变环境条件数据是否更新</w:t>
              </w:r>
            </w:ins>
          </w:p>
        </w:tc>
        <w:tc>
          <w:tcPr>
            <w:tcW w:w="2855" w:type="dxa"/>
            <w:tcBorders>
              <w:top w:val="single" w:color="auto" w:sz="4" w:space="0"/>
              <w:bottom w:val="single" w:color="auto" w:sz="4" w:space="0"/>
            </w:tcBorders>
            <w:noWrap w:val="0"/>
            <w:vAlign w:val="center"/>
          </w:tcPr>
          <w:p>
            <w:pPr>
              <w:rPr>
                <w:ins w:id="2381" w:author="◉‿◉" w:date="2020-04-14T22:54:00Z"/>
                <w:rFonts w:hint="eastAsia" w:ascii="宋体" w:hAnsi="宋体"/>
                <w:sz w:val="21"/>
                <w:szCs w:val="21"/>
              </w:rPr>
            </w:pPr>
            <w:ins w:id="2382" w:author="◉‿◉" w:date="2020-04-14T22:54:00Z">
              <w:r>
                <w:rPr>
                  <w:rFonts w:hint="eastAsia" w:ascii="宋体" w:hAnsi="宋体"/>
                  <w:sz w:val="21"/>
                  <w:szCs w:val="21"/>
                </w:rPr>
                <w:t>数据能够及时的更新</w:t>
              </w:r>
            </w:ins>
          </w:p>
        </w:tc>
        <w:tc>
          <w:tcPr>
            <w:tcW w:w="2598" w:type="dxa"/>
            <w:tcBorders>
              <w:top w:val="single" w:color="auto" w:sz="4" w:space="0"/>
              <w:bottom w:val="single" w:color="auto" w:sz="4" w:space="0"/>
            </w:tcBorders>
            <w:noWrap w:val="0"/>
            <w:vAlign w:val="center"/>
          </w:tcPr>
          <w:p>
            <w:pPr>
              <w:rPr>
                <w:ins w:id="2383" w:author="◉‿◉" w:date="2020-04-14T22:54:00Z"/>
                <w:rFonts w:hint="eastAsia" w:ascii="宋体" w:hAnsi="宋体"/>
                <w:sz w:val="21"/>
                <w:szCs w:val="21"/>
              </w:rPr>
            </w:pPr>
            <w:ins w:id="2384" w:author="◉‿◉" w:date="2020-04-14T22:54:00Z">
              <w:r>
                <w:rPr>
                  <w:rFonts w:hint="eastAsia" w:ascii="宋体" w:hAnsi="宋体"/>
                  <w:sz w:val="21"/>
                  <w:szCs w:val="21"/>
                </w:rPr>
                <w:t>数据的值有明细的变化</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85" w:author="◉‿◉" w:date="2020-04-14T22:54:00Z"/>
        </w:trPr>
        <w:tc>
          <w:tcPr>
            <w:tcW w:w="778" w:type="dxa"/>
            <w:tcBorders>
              <w:top w:val="single" w:color="auto" w:sz="4" w:space="0"/>
              <w:bottom w:val="single" w:color="auto" w:sz="4" w:space="0"/>
            </w:tcBorders>
            <w:noWrap w:val="0"/>
            <w:vAlign w:val="center"/>
          </w:tcPr>
          <w:p>
            <w:pPr>
              <w:jc w:val="center"/>
              <w:rPr>
                <w:ins w:id="2386" w:author="◉‿◉" w:date="2020-04-14T22:54:00Z"/>
                <w:rFonts w:hint="eastAsia" w:ascii="宋体" w:hAnsi="宋体"/>
                <w:sz w:val="21"/>
                <w:szCs w:val="21"/>
              </w:rPr>
            </w:pPr>
            <w:ins w:id="2387" w:author="◉‿◉" w:date="2020-04-14T22:54:00Z">
              <w:r>
                <w:rPr>
                  <w:rFonts w:hint="eastAsia" w:ascii="宋体" w:hAnsi="宋体"/>
                  <w:sz w:val="21"/>
                  <w:szCs w:val="21"/>
                </w:rPr>
                <w:t>5</w:t>
              </w:r>
            </w:ins>
          </w:p>
        </w:tc>
        <w:tc>
          <w:tcPr>
            <w:tcW w:w="3260" w:type="dxa"/>
            <w:tcBorders>
              <w:top w:val="single" w:color="auto" w:sz="4" w:space="0"/>
              <w:bottom w:val="single" w:color="auto" w:sz="4" w:space="0"/>
            </w:tcBorders>
            <w:noWrap w:val="0"/>
            <w:vAlign w:val="center"/>
          </w:tcPr>
          <w:p>
            <w:pPr>
              <w:rPr>
                <w:ins w:id="2388" w:author="◉‿◉" w:date="2020-04-14T22:54:00Z"/>
                <w:rFonts w:hint="eastAsia" w:ascii="宋体" w:hAnsi="宋体"/>
                <w:sz w:val="21"/>
                <w:szCs w:val="21"/>
              </w:rPr>
            </w:pPr>
            <w:ins w:id="2389" w:author="◉‿◉" w:date="2020-04-14T22:54:00Z">
              <w:r>
                <w:rPr>
                  <w:rFonts w:hint="eastAsia" w:ascii="宋体" w:hAnsi="宋体"/>
                  <w:sz w:val="21"/>
                  <w:szCs w:val="21"/>
                </w:rPr>
                <w:t>通过单片机控制开关按键服务器上对应传感器的状态是否改变</w:t>
              </w:r>
            </w:ins>
          </w:p>
        </w:tc>
        <w:tc>
          <w:tcPr>
            <w:tcW w:w="2855" w:type="dxa"/>
            <w:tcBorders>
              <w:top w:val="single" w:color="auto" w:sz="4" w:space="0"/>
              <w:bottom w:val="single" w:color="auto" w:sz="4" w:space="0"/>
            </w:tcBorders>
            <w:noWrap w:val="0"/>
            <w:vAlign w:val="center"/>
          </w:tcPr>
          <w:p>
            <w:pPr>
              <w:rPr>
                <w:ins w:id="2390" w:author="◉‿◉" w:date="2020-04-14T22:54:00Z"/>
                <w:rFonts w:hint="eastAsia" w:ascii="宋体" w:hAnsi="宋体"/>
                <w:sz w:val="21"/>
                <w:szCs w:val="21"/>
              </w:rPr>
            </w:pPr>
            <w:ins w:id="2391" w:author="◉‿◉" w:date="2020-04-14T22:54:00Z">
              <w:r>
                <w:rPr>
                  <w:rFonts w:hint="eastAsia" w:ascii="宋体" w:hAnsi="宋体"/>
                  <w:sz w:val="21"/>
                  <w:szCs w:val="21"/>
                </w:rPr>
                <w:t>服务器上对应传感器的状态会改变</w:t>
              </w:r>
            </w:ins>
          </w:p>
        </w:tc>
        <w:tc>
          <w:tcPr>
            <w:tcW w:w="2598" w:type="dxa"/>
            <w:tcBorders>
              <w:top w:val="single" w:color="auto" w:sz="4" w:space="0"/>
              <w:bottom w:val="single" w:color="auto" w:sz="4" w:space="0"/>
            </w:tcBorders>
            <w:noWrap w:val="0"/>
            <w:vAlign w:val="center"/>
          </w:tcPr>
          <w:p>
            <w:pPr>
              <w:rPr>
                <w:ins w:id="2392" w:author="◉‿◉" w:date="2020-04-14T22:54:00Z"/>
                <w:rFonts w:hint="eastAsia" w:ascii="宋体" w:hAnsi="宋体"/>
                <w:sz w:val="21"/>
                <w:szCs w:val="21"/>
              </w:rPr>
            </w:pPr>
            <w:ins w:id="2393" w:author="◉‿◉" w:date="2020-04-14T22:54:00Z">
              <w:r>
                <w:rPr>
                  <w:rFonts w:hint="eastAsia" w:ascii="宋体" w:hAnsi="宋体"/>
                  <w:sz w:val="21"/>
                  <w:szCs w:val="21"/>
                </w:rPr>
                <w:t>对应传感器开关状态从NO变为OFF（OFF变为ON）</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394" w:author="◉‿◉" w:date="2020-04-14T22:54:00Z"/>
        </w:trPr>
        <w:tc>
          <w:tcPr>
            <w:tcW w:w="778" w:type="dxa"/>
            <w:tcBorders>
              <w:top w:val="single" w:color="auto" w:sz="4" w:space="0"/>
            </w:tcBorders>
            <w:noWrap w:val="0"/>
            <w:vAlign w:val="center"/>
          </w:tcPr>
          <w:p>
            <w:pPr>
              <w:jc w:val="center"/>
              <w:rPr>
                <w:ins w:id="2395" w:author="◉‿◉" w:date="2020-04-14T22:54:00Z"/>
                <w:rFonts w:hint="eastAsia" w:ascii="宋体" w:hAnsi="宋体"/>
                <w:sz w:val="21"/>
                <w:szCs w:val="21"/>
              </w:rPr>
            </w:pPr>
            <w:ins w:id="2396" w:author="◉‿◉" w:date="2020-04-14T22:54:00Z">
              <w:r>
                <w:rPr>
                  <w:rFonts w:hint="eastAsia" w:ascii="宋体" w:hAnsi="宋体"/>
                  <w:sz w:val="21"/>
                  <w:szCs w:val="21"/>
                </w:rPr>
                <w:t>6</w:t>
              </w:r>
            </w:ins>
          </w:p>
        </w:tc>
        <w:tc>
          <w:tcPr>
            <w:tcW w:w="3260" w:type="dxa"/>
            <w:tcBorders>
              <w:top w:val="single" w:color="auto" w:sz="4" w:space="0"/>
            </w:tcBorders>
            <w:noWrap w:val="0"/>
            <w:vAlign w:val="center"/>
          </w:tcPr>
          <w:p>
            <w:pPr>
              <w:rPr>
                <w:ins w:id="2397" w:author="◉‿◉" w:date="2020-04-14T22:54:00Z"/>
                <w:rFonts w:hint="eastAsia" w:ascii="宋体" w:hAnsi="宋体"/>
                <w:sz w:val="21"/>
                <w:szCs w:val="21"/>
              </w:rPr>
            </w:pPr>
            <w:ins w:id="2398" w:author="◉‿◉" w:date="2020-04-14T22:54:00Z">
              <w:r>
                <w:rPr>
                  <w:rFonts w:hint="eastAsia" w:ascii="宋体" w:hAnsi="宋体"/>
                  <w:sz w:val="21"/>
                  <w:szCs w:val="21"/>
                </w:rPr>
                <w:t>从服务器对窗帘、夜晚警报、模式切换的开关进行控制单片机上对应的信息是否有改变</w:t>
              </w:r>
            </w:ins>
          </w:p>
        </w:tc>
        <w:tc>
          <w:tcPr>
            <w:tcW w:w="2855" w:type="dxa"/>
            <w:tcBorders>
              <w:top w:val="single" w:color="auto" w:sz="4" w:space="0"/>
            </w:tcBorders>
            <w:noWrap w:val="0"/>
            <w:vAlign w:val="center"/>
          </w:tcPr>
          <w:p>
            <w:pPr>
              <w:rPr>
                <w:ins w:id="2399" w:author="◉‿◉" w:date="2020-04-14T22:54:00Z"/>
                <w:rFonts w:ascii="宋体" w:hAnsi="宋体"/>
                <w:sz w:val="21"/>
                <w:szCs w:val="21"/>
              </w:rPr>
            </w:pPr>
            <w:ins w:id="2400" w:author="◉‿◉" w:date="2020-04-14T22:54:00Z">
              <w:r>
                <w:rPr>
                  <w:rFonts w:hint="eastAsia" w:ascii="宋体" w:hAnsi="宋体"/>
                  <w:sz w:val="21"/>
                  <w:szCs w:val="21"/>
                </w:rPr>
                <w:t>单片机上对应的信息会改变</w:t>
              </w:r>
            </w:ins>
          </w:p>
        </w:tc>
        <w:tc>
          <w:tcPr>
            <w:tcW w:w="2598" w:type="dxa"/>
            <w:tcBorders>
              <w:top w:val="single" w:color="auto" w:sz="4" w:space="0"/>
            </w:tcBorders>
            <w:noWrap w:val="0"/>
            <w:vAlign w:val="center"/>
          </w:tcPr>
          <w:p>
            <w:pPr>
              <w:rPr>
                <w:ins w:id="2401" w:author="◉‿◉" w:date="2020-04-14T22:54:00Z"/>
                <w:rFonts w:hint="eastAsia" w:ascii="宋体" w:hAnsi="宋体"/>
                <w:sz w:val="21"/>
                <w:szCs w:val="21"/>
              </w:rPr>
            </w:pPr>
            <w:ins w:id="2402" w:author="◉‿◉" w:date="2020-04-14T22:54:00Z">
              <w:r>
                <w:rPr>
                  <w:rFonts w:hint="eastAsia" w:ascii="宋体" w:hAnsi="宋体"/>
                  <w:sz w:val="21"/>
                  <w:szCs w:val="21"/>
                </w:rPr>
                <w:t>窗帘状态、夜晚警报的信息从开变关（关变开），模式也能够进行切换</w:t>
              </w:r>
            </w:ins>
          </w:p>
        </w:tc>
      </w:tr>
    </w:tbl>
    <w:p>
      <w:pPr>
        <w:pStyle w:val="6"/>
        <w:ind w:firstLine="0" w:firstLineChars="0"/>
        <w:rPr>
          <w:ins w:id="2403" w:author="◉‿◉" w:date="2020-04-14T22:54:00Z"/>
        </w:rPr>
      </w:pPr>
      <w:ins w:id="2404" w:author="◉‿◉" w:date="2020-04-14T22:54:00Z">
        <w:r>
          <w:rPr/>
          <mc:AlternateContent>
            <mc:Choice Requires="wps">
              <w:drawing>
                <wp:anchor distT="0" distB="0" distL="114300" distR="114300" simplePos="0" relativeHeight="251658240" behindDoc="0" locked="0" layoutInCell="1" allowOverlap="1">
                  <wp:simplePos x="0" y="0"/>
                  <wp:positionH relativeFrom="column">
                    <wp:posOffset>1797050</wp:posOffset>
                  </wp:positionH>
                  <wp:positionV relativeFrom="paragraph">
                    <wp:posOffset>-3810</wp:posOffset>
                  </wp:positionV>
                  <wp:extent cx="1227455" cy="3554730"/>
                  <wp:effectExtent l="19050" t="3810" r="33655" b="22860"/>
                  <wp:wrapNone/>
                  <wp:docPr id="1" name="矩形 2"/>
                  <wp:cNvGraphicFramePr/>
                  <a:graphic xmlns:a="http://schemas.openxmlformats.org/drawingml/2006/main">
                    <a:graphicData uri="http://schemas.microsoft.com/office/word/2010/wordprocessingShape">
                      <wps:wsp>
                        <wps:cNvSpPr/>
                        <wps:spPr>
                          <a:xfrm>
                            <a:off x="0" y="0"/>
                            <a:ext cx="1227455" cy="3554730"/>
                          </a:xfrm>
                          <a:prstGeom prst="rect">
                            <a:avLst/>
                          </a:prstGeom>
                          <a:noFill/>
                          <a:ln w="38100" cap="flat" cmpd="sng">
                            <a:solidFill>
                              <a:srgbClr val="FF0000"/>
                            </a:solidFill>
                            <a:prstDash val="solid"/>
                            <a:miter/>
                            <a:headEnd type="none" w="med" len="med"/>
                            <a:tailEnd type="none" w="med" len="med"/>
                          </a:ln>
                        </wps:spPr>
                        <wps:bodyPr wrap="square" upright="1"/>
                      </wps:wsp>
                    </a:graphicData>
                  </a:graphic>
                </wp:anchor>
              </w:drawing>
            </mc:Choice>
            <mc:Fallback>
              <w:pict>
                <v:rect id="矩形 2" o:spid="_x0000_s1026" o:spt="1" style="position:absolute;left:0pt;margin-left:141.5pt;margin-top:-0.3pt;height:279.9pt;width:96.65pt;z-index:251658240;mso-width-relative:page;mso-height-relative:page;" filled="f" stroked="t" coordsize="21600,21600" o:gfxdata="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s3&#10;4ZDYAAAACQEAAA8AAAAAAAAAAQAgAAAAIgAAAGRycy9kb3ducmV2LnhtbFBLAQIUABQAAAAIAIdO&#10;4kA+CX+M6gEAALcDAAAOAAAAAAAAAAEAIAAAACcBAABkcnMvZTJvRG9jLnhtbFBLBQYAAAAABgAG&#10;AFkBAACDBQAAAAA=&#10;">
                  <v:fill on="f" focussize="0,0"/>
                  <v:stroke weight="3pt" color="#FF0000" joinstyle="miter"/>
                  <v:imagedata o:title=""/>
                  <o:lock v:ext="edit" aspectratio="f"/>
                </v:rect>
              </w:pict>
            </mc:Fallback>
          </mc:AlternateContent>
        </w:r>
      </w:ins>
      <w:ins w:id="2406" w:author="◉‿◉" w:date="2020-04-14T22:54:00Z">
        <w:r>
          <w:rPr/>
          <w:drawing>
            <wp:inline distT="0" distB="0" distL="114300" distR="114300">
              <wp:extent cx="5106670" cy="3623310"/>
              <wp:effectExtent l="0" t="0" r="13970" b="381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54"/>
                      <a:stretch>
                        <a:fillRect/>
                      </a:stretch>
                    </pic:blipFill>
                    <pic:spPr>
                      <a:xfrm>
                        <a:off x="0" y="0"/>
                        <a:ext cx="5106670" cy="3623310"/>
                      </a:xfrm>
                      <a:prstGeom prst="rect">
                        <a:avLst/>
                      </a:prstGeom>
                      <a:noFill/>
                      <a:ln>
                        <a:noFill/>
                      </a:ln>
                    </pic:spPr>
                  </pic:pic>
                </a:graphicData>
              </a:graphic>
            </wp:inline>
          </w:drawing>
        </w:r>
      </w:ins>
    </w:p>
    <w:p>
      <w:pPr>
        <w:pStyle w:val="43"/>
        <w:rPr>
          <w:ins w:id="2408" w:author="◉‿◉" w:date="2020-04-14T22:54:00Z"/>
          <w:rFonts w:hint="eastAsia"/>
          <w:lang w:val="en-US" w:eastAsia="zh-CN"/>
        </w:rPr>
      </w:pPr>
      <w:ins w:id="2409" w:author="◉‿◉" w:date="2020-04-14T22:54:00Z">
        <w:bookmarkStart w:id="108" w:name="_Toc36304928"/>
        <w:r>
          <w:rPr>
            <w:rFonts w:hint="eastAsia"/>
          </w:rPr>
          <w:t>图</w:t>
        </w:r>
      </w:ins>
      <w:ins w:id="2410" w:author="◉‿◉" w:date="2020-04-14T22:54:00Z">
        <w:r>
          <w:rPr>
            <w:szCs w:val="18"/>
          </w:rPr>
          <w:t>5-1</w:t>
        </w:r>
      </w:ins>
      <w:ins w:id="2411" w:author="◉‿◉" w:date="2020-04-14T22:54:00Z">
        <w:r>
          <w:rPr>
            <w:rFonts w:hint="eastAsia"/>
            <w:szCs w:val="18"/>
            <w:lang w:eastAsia="zh-CN"/>
          </w:rPr>
          <w:t>服务器上传感器列表</w:t>
        </w:r>
        <w:bookmarkEnd w:id="108"/>
      </w:ins>
    </w:p>
    <w:p>
      <w:pPr>
        <w:pStyle w:val="39"/>
        <w:rPr>
          <w:ins w:id="2412" w:author="◉‿◉" w:date="2020-04-14T22:54:00Z"/>
          <w:rFonts w:hint="default" w:eastAsia="黑体"/>
          <w:lang w:val="en-US" w:eastAsia="zh-CN"/>
        </w:rPr>
      </w:pPr>
      <w:ins w:id="2413" w:author="◉‿◉" w:date="2020-04-14T22:54:00Z">
        <w:bookmarkStart w:id="109" w:name="_Toc36304961"/>
        <w:r>
          <w:rPr>
            <w:rFonts w:hint="eastAsia"/>
          </w:rPr>
          <w:t>5</w:t>
        </w:r>
      </w:ins>
      <w:ins w:id="2414" w:author="◉‿◉" w:date="2020-04-14T22:54:00Z">
        <w:r>
          <w:rPr/>
          <w:t>.</w:t>
        </w:r>
      </w:ins>
      <w:ins w:id="2415" w:author="◉‿◉" w:date="2020-04-14T22:54:00Z">
        <w:r>
          <w:rPr>
            <w:rFonts w:hint="eastAsia"/>
          </w:rPr>
          <w:t>1</w:t>
        </w:r>
      </w:ins>
      <w:ins w:id="2416" w:author="◉‿◉" w:date="2020-04-14T22:54:00Z">
        <w:r>
          <w:rPr/>
          <w:t>.</w:t>
        </w:r>
      </w:ins>
      <w:ins w:id="2417" w:author="◉‿◉" w:date="2020-04-14T22:54:00Z">
        <w:r>
          <w:rPr>
            <w:rFonts w:hint="eastAsia"/>
          </w:rPr>
          <w:t>2 TFTLCD</w:t>
        </w:r>
        <w:bookmarkEnd w:id="109"/>
      </w:ins>
      <w:ins w:id="2418" w:author="◉‿◉" w:date="2020-04-19T13:09:00Z">
        <w:r>
          <w:rPr>
            <w:rFonts w:hint="eastAsia"/>
            <w:lang w:val="en-US" w:eastAsia="zh-CN"/>
          </w:rPr>
          <w:t>显示与触摸控制测试</w:t>
        </w:r>
      </w:ins>
    </w:p>
    <w:p>
      <w:pPr>
        <w:pStyle w:val="6"/>
        <w:rPr>
          <w:ins w:id="2419" w:author="◉‿◉" w:date="2020-04-14T22:54:00Z"/>
          <w:rFonts w:hint="eastAsia" w:ascii="宋体" w:hAnsi="宋体"/>
        </w:rPr>
      </w:pPr>
      <w:ins w:id="2420" w:author="◉‿◉" w:date="2020-04-14T22:54:00Z">
        <w:r>
          <w:rPr>
            <w:rFonts w:hint="eastAsia" w:ascii="宋体" w:hAnsi="宋体"/>
          </w:rPr>
          <w:t>TFT</w:t>
        </w:r>
      </w:ins>
      <w:ins w:id="2421" w:author="◉‿◉" w:date="2020-04-14T22:54:00Z">
        <w:r>
          <w:rPr>
            <w:rFonts w:ascii="宋体" w:hAnsi="宋体"/>
          </w:rPr>
          <w:t>LCD</w:t>
        </w:r>
      </w:ins>
      <w:ins w:id="2422" w:author="◉‿◉" w:date="2020-04-14T22:54:00Z">
        <w:r>
          <w:rPr>
            <w:rFonts w:hint="eastAsia" w:ascii="宋体" w:hAnsi="宋体"/>
          </w:rPr>
          <w:t>信息显示及传感器</w:t>
        </w:r>
      </w:ins>
      <w:ins w:id="2423" w:author="◉‿◉" w:date="2020-04-19T19:40:00Z">
        <w:r>
          <w:rPr>
            <w:rFonts w:hint="eastAsia" w:ascii="宋体" w:hAnsi="宋体"/>
            <w:lang w:val="en-US" w:eastAsia="zh-CN"/>
          </w:rPr>
          <w:t>测试</w:t>
        </w:r>
      </w:ins>
      <w:ins w:id="2424" w:author="◉‿◉" w:date="2020-04-14T22:54:00Z">
        <w:r>
          <w:rPr>
            <w:rFonts w:hint="eastAsia" w:ascii="宋体" w:hAnsi="宋体"/>
          </w:rPr>
          <w:t>主要测试</w:t>
        </w:r>
      </w:ins>
      <w:ins w:id="2425" w:author="◉‿◉" w:date="2020-04-19T19:40:00Z">
        <w:r>
          <w:rPr>
            <w:rFonts w:hint="eastAsia" w:ascii="宋体" w:hAnsi="宋体"/>
            <w:lang w:val="en-US" w:eastAsia="zh-CN"/>
          </w:rPr>
          <w:t>LCD上能否正常显示</w:t>
        </w:r>
      </w:ins>
      <w:ins w:id="2426" w:author="◉‿◉" w:date="2020-04-19T19:41:00Z">
        <w:r>
          <w:rPr>
            <w:rFonts w:hint="eastAsia" w:ascii="宋体" w:hAnsi="宋体"/>
            <w:lang w:val="en-US" w:eastAsia="zh-CN"/>
          </w:rPr>
          <w:t>以及实时更新</w:t>
        </w:r>
      </w:ins>
      <w:ins w:id="2427" w:author="◉‿◉" w:date="2020-04-14T22:54:00Z">
        <w:r>
          <w:rPr>
            <w:rFonts w:hint="eastAsia" w:ascii="宋体" w:hAnsi="宋体"/>
          </w:rPr>
          <w:t>传感器</w:t>
        </w:r>
      </w:ins>
      <w:ins w:id="2428" w:author="◉‿◉" w:date="2020-04-19T19:41:00Z">
        <w:r>
          <w:rPr>
            <w:rFonts w:hint="eastAsia" w:ascii="宋体" w:hAnsi="宋体"/>
            <w:lang w:val="en-US" w:eastAsia="zh-CN"/>
          </w:rPr>
          <w:t>采集</w:t>
        </w:r>
      </w:ins>
      <w:ins w:id="2429" w:author="◉‿◉" w:date="2020-04-19T21:05:00Z">
        <w:r>
          <w:rPr>
            <w:rFonts w:hint="eastAsia" w:ascii="宋体" w:hAnsi="宋体"/>
            <w:lang w:val="en-US" w:eastAsia="zh-CN"/>
          </w:rPr>
          <w:t>的</w:t>
        </w:r>
      </w:ins>
      <w:ins w:id="2430" w:author="◉‿◉" w:date="2020-04-19T19:41:00Z">
        <w:r>
          <w:rPr>
            <w:rFonts w:hint="eastAsia" w:ascii="宋体" w:hAnsi="宋体"/>
            <w:lang w:val="en-US" w:eastAsia="zh-CN"/>
          </w:rPr>
          <w:t>数据，</w:t>
        </w:r>
      </w:ins>
      <w:ins w:id="2431" w:author="◉‿◉" w:date="2020-04-14T22:54:00Z">
        <w:r>
          <w:rPr>
            <w:rFonts w:hint="eastAsia" w:ascii="宋体" w:hAnsi="宋体"/>
          </w:rPr>
          <w:t>并且TFTLCD是否能够显示出各功能界面，同时点击</w:t>
        </w:r>
      </w:ins>
      <w:ins w:id="2432" w:author="◉‿◉" w:date="2020-04-19T21:05:00Z">
        <w:r>
          <w:rPr>
            <w:rFonts w:hint="eastAsia" w:ascii="宋体" w:hAnsi="宋体"/>
            <w:lang w:val="en-US" w:eastAsia="zh-CN"/>
          </w:rPr>
          <w:t>触摸屏</w:t>
        </w:r>
      </w:ins>
      <w:ins w:id="2433" w:author="◉‿◉" w:date="2020-04-19T21:06:00Z">
        <w:r>
          <w:rPr>
            <w:rFonts w:hint="eastAsia" w:ascii="宋体" w:hAnsi="宋体"/>
            <w:lang w:val="en-US" w:eastAsia="zh-CN"/>
          </w:rPr>
          <w:t>时</w:t>
        </w:r>
      </w:ins>
      <w:ins w:id="2434" w:author="◉‿◉" w:date="2020-04-19T21:05:00Z">
        <w:r>
          <w:rPr>
            <w:rFonts w:hint="eastAsia" w:ascii="宋体" w:hAnsi="宋体"/>
            <w:lang w:eastAsia="zh-CN"/>
          </w:rPr>
          <w:t>，</w:t>
        </w:r>
      </w:ins>
      <w:ins w:id="2435" w:author="◉‿◉" w:date="2020-04-14T22:54:00Z">
        <w:r>
          <w:rPr>
            <w:rFonts w:hint="eastAsia" w:ascii="宋体" w:hAnsi="宋体"/>
          </w:rPr>
          <w:t>各功能按键是否能够实现所要实现的功能。测试的项目以及结果如下表5</w:t>
        </w:r>
      </w:ins>
      <w:ins w:id="2436" w:author="◉‿◉" w:date="2020-04-14T22:54:00Z">
        <w:r>
          <w:rPr>
            <w:rFonts w:ascii="宋体" w:hAnsi="宋体"/>
          </w:rPr>
          <w:t>-1-2</w:t>
        </w:r>
      </w:ins>
      <w:ins w:id="2437" w:author="◉‿◉" w:date="2020-04-14T22:54:00Z">
        <w:r>
          <w:rPr>
            <w:rFonts w:hint="eastAsia" w:ascii="宋体" w:hAnsi="宋体"/>
          </w:rPr>
          <w:t>所示：</w:t>
        </w:r>
      </w:ins>
    </w:p>
    <w:p>
      <w:pPr>
        <w:pStyle w:val="46"/>
        <w:rPr>
          <w:ins w:id="2438" w:author="◉‿◉" w:date="2020-04-14T22:54:00Z"/>
          <w:rFonts w:hint="eastAsia"/>
        </w:rPr>
      </w:pPr>
      <w:ins w:id="2439" w:author="◉‿◉" w:date="2020-04-14T22:54:00Z">
        <w:bookmarkStart w:id="110" w:name="_Toc36304899"/>
        <w:r>
          <w:rPr>
            <w:rFonts w:hint="eastAsia"/>
          </w:rPr>
          <w:t>表5-1</w:t>
        </w:r>
      </w:ins>
      <w:ins w:id="2440" w:author="◉‿◉" w:date="2020-04-14T22:54:00Z">
        <w:r>
          <w:rPr/>
          <w:t>-2</w:t>
        </w:r>
      </w:ins>
      <w:ins w:id="2441" w:author="◉‿◉" w:date="2020-04-14T22:54:00Z">
        <w:r>
          <w:rPr>
            <w:rFonts w:hint="eastAsia"/>
          </w:rPr>
          <w:t xml:space="preserve"> </w:t>
        </w:r>
      </w:ins>
      <w:ins w:id="2442" w:author="◉‿◉" w:date="2020-04-14T22:54:00Z">
        <w:r>
          <w:rPr>
            <w:lang w:eastAsia="zh-CN"/>
          </w:rPr>
          <w:t>TFTLCD</w:t>
        </w:r>
      </w:ins>
      <w:ins w:id="2443" w:author="◉‿◉" w:date="2020-04-14T22:54:00Z">
        <w:r>
          <w:rPr>
            <w:rFonts w:hint="eastAsia"/>
            <w:lang w:eastAsia="zh-CN"/>
          </w:rPr>
          <w:t>信息显示及传感器模块</w:t>
        </w:r>
      </w:ins>
      <w:ins w:id="2444" w:author="◉‿◉" w:date="2020-04-14T22:54:00Z">
        <w:r>
          <w:rPr>
            <w:rFonts w:hint="eastAsia"/>
          </w:rPr>
          <w:t>测试</w:t>
        </w:r>
        <w:bookmarkEnd w:id="110"/>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21"/>
        <w:gridCol w:w="2404"/>
        <w:gridCol w:w="2977"/>
        <w:gridCol w:w="29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445" w:author="◉‿◉" w:date="2020-04-14T22:54:00Z"/>
        </w:trPr>
        <w:tc>
          <w:tcPr>
            <w:tcW w:w="821" w:type="dxa"/>
            <w:tcBorders>
              <w:tl2br w:val="nil"/>
              <w:tr2bl w:val="nil"/>
            </w:tcBorders>
            <w:noWrap w:val="0"/>
            <w:vAlign w:val="center"/>
          </w:tcPr>
          <w:p>
            <w:pPr>
              <w:jc w:val="center"/>
              <w:rPr>
                <w:ins w:id="2446" w:author="◉‿◉" w:date="2020-04-14T22:54:00Z"/>
                <w:rFonts w:hint="eastAsia" w:ascii="宋体" w:hAnsi="宋体"/>
                <w:b/>
                <w:sz w:val="21"/>
                <w:szCs w:val="21"/>
              </w:rPr>
            </w:pPr>
            <w:ins w:id="2447" w:author="◉‿◉" w:date="2020-04-14T22:54:00Z">
              <w:r>
                <w:rPr>
                  <w:rFonts w:hint="eastAsia" w:ascii="宋体" w:hAnsi="宋体"/>
                  <w:b/>
                  <w:sz w:val="21"/>
                  <w:szCs w:val="21"/>
                </w:rPr>
                <w:t>序号</w:t>
              </w:r>
            </w:ins>
          </w:p>
        </w:tc>
        <w:tc>
          <w:tcPr>
            <w:tcW w:w="2404" w:type="dxa"/>
            <w:tcBorders>
              <w:tl2br w:val="nil"/>
              <w:tr2bl w:val="nil"/>
            </w:tcBorders>
            <w:noWrap w:val="0"/>
            <w:vAlign w:val="center"/>
          </w:tcPr>
          <w:p>
            <w:pPr>
              <w:jc w:val="center"/>
              <w:rPr>
                <w:ins w:id="2448" w:author="◉‿◉" w:date="2020-04-14T22:54:00Z"/>
                <w:rFonts w:ascii="宋体" w:hAnsi="宋体"/>
                <w:sz w:val="21"/>
                <w:szCs w:val="21"/>
              </w:rPr>
            </w:pPr>
            <w:ins w:id="2449" w:author="◉‿◉" w:date="2020-04-14T22:54:00Z">
              <w:r>
                <w:rPr>
                  <w:rFonts w:hint="eastAsia" w:ascii="宋体" w:hAnsi="宋体"/>
                  <w:sz w:val="21"/>
                  <w:szCs w:val="21"/>
                </w:rPr>
                <w:t>测试项</w:t>
              </w:r>
            </w:ins>
          </w:p>
        </w:tc>
        <w:tc>
          <w:tcPr>
            <w:tcW w:w="2977" w:type="dxa"/>
            <w:tcBorders>
              <w:tl2br w:val="nil"/>
              <w:tr2bl w:val="nil"/>
            </w:tcBorders>
            <w:noWrap w:val="0"/>
            <w:vAlign w:val="center"/>
          </w:tcPr>
          <w:p>
            <w:pPr>
              <w:jc w:val="center"/>
              <w:rPr>
                <w:ins w:id="2450" w:author="◉‿◉" w:date="2020-04-14T22:54:00Z"/>
                <w:rFonts w:hint="eastAsia" w:ascii="宋体" w:hAnsi="宋体"/>
                <w:sz w:val="21"/>
                <w:szCs w:val="21"/>
              </w:rPr>
            </w:pPr>
            <w:ins w:id="2451" w:author="◉‿◉" w:date="2020-04-14T22:54:00Z">
              <w:r>
                <w:rPr>
                  <w:rFonts w:hint="eastAsia" w:ascii="宋体" w:hAnsi="宋体"/>
                  <w:sz w:val="21"/>
                  <w:szCs w:val="21"/>
                </w:rPr>
                <w:t>结果</w:t>
              </w:r>
            </w:ins>
          </w:p>
        </w:tc>
        <w:tc>
          <w:tcPr>
            <w:tcW w:w="2977" w:type="dxa"/>
            <w:tcBorders>
              <w:tl2br w:val="nil"/>
              <w:tr2bl w:val="nil"/>
            </w:tcBorders>
            <w:noWrap w:val="0"/>
            <w:vAlign w:val="center"/>
          </w:tcPr>
          <w:p>
            <w:pPr>
              <w:jc w:val="center"/>
              <w:rPr>
                <w:ins w:id="2452" w:author="◉‿◉" w:date="2020-04-14T22:54:00Z"/>
                <w:rFonts w:hint="eastAsia" w:ascii="宋体" w:hAnsi="宋体"/>
                <w:sz w:val="21"/>
                <w:szCs w:val="21"/>
              </w:rPr>
            </w:pPr>
            <w:ins w:id="2453" w:author="◉‿◉" w:date="2020-04-14T22:54:00Z">
              <w:r>
                <w:rPr>
                  <w:rFonts w:hint="eastAsia" w:ascii="宋体" w:hAnsi="宋体"/>
                  <w:sz w:val="21"/>
                  <w:szCs w:val="21"/>
                </w:rPr>
                <w:t>现象</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75" w:hRule="atLeast"/>
          <w:jc w:val="center"/>
          <w:ins w:id="2454" w:author="◉‿◉" w:date="2020-04-14T22:54:00Z"/>
        </w:trPr>
        <w:tc>
          <w:tcPr>
            <w:tcW w:w="821" w:type="dxa"/>
            <w:tcBorders>
              <w:tl2br w:val="nil"/>
              <w:tr2bl w:val="nil"/>
            </w:tcBorders>
            <w:noWrap w:val="0"/>
            <w:vAlign w:val="center"/>
          </w:tcPr>
          <w:p>
            <w:pPr>
              <w:jc w:val="center"/>
              <w:rPr>
                <w:ins w:id="2455" w:author="◉‿◉" w:date="2020-04-14T22:54:00Z"/>
                <w:rFonts w:hint="eastAsia" w:ascii="宋体" w:hAnsi="宋体"/>
                <w:sz w:val="21"/>
                <w:szCs w:val="21"/>
              </w:rPr>
            </w:pPr>
            <w:ins w:id="2456" w:author="◉‿◉" w:date="2020-04-14T22:54:00Z">
              <w:r>
                <w:rPr>
                  <w:rFonts w:hint="eastAsia" w:ascii="宋体" w:hAnsi="宋体"/>
                  <w:sz w:val="21"/>
                  <w:szCs w:val="21"/>
                </w:rPr>
                <w:t>1</w:t>
              </w:r>
            </w:ins>
          </w:p>
        </w:tc>
        <w:tc>
          <w:tcPr>
            <w:tcW w:w="2404" w:type="dxa"/>
            <w:tcBorders>
              <w:tl2br w:val="nil"/>
              <w:tr2bl w:val="nil"/>
            </w:tcBorders>
            <w:noWrap w:val="0"/>
            <w:vAlign w:val="center"/>
          </w:tcPr>
          <w:p>
            <w:pPr>
              <w:rPr>
                <w:ins w:id="2457" w:author="◉‿◉" w:date="2020-04-14T22:54:00Z"/>
                <w:rFonts w:ascii="宋体" w:hAnsi="宋体"/>
                <w:sz w:val="21"/>
                <w:szCs w:val="21"/>
              </w:rPr>
            </w:pPr>
            <w:ins w:id="2458" w:author="◉‿◉" w:date="2020-04-14T22:54:00Z">
              <w:r>
                <w:rPr>
                  <w:rFonts w:hint="eastAsia" w:ascii="宋体" w:hAnsi="宋体"/>
                  <w:sz w:val="21"/>
                  <w:szCs w:val="21"/>
                </w:rPr>
                <w:t>能否显示</w:t>
              </w:r>
            </w:ins>
            <w:ins w:id="2459" w:author="◉‿◉" w:date="2020-04-19T21:06:00Z">
              <w:r>
                <w:rPr>
                  <w:rFonts w:hint="eastAsia" w:ascii="宋体" w:hAnsi="宋体"/>
                  <w:sz w:val="21"/>
                  <w:szCs w:val="21"/>
                  <w:lang w:val="en-US" w:eastAsia="zh-CN"/>
                </w:rPr>
                <w:t>功能</w:t>
              </w:r>
            </w:ins>
            <w:ins w:id="2460" w:author="◉‿◉" w:date="2020-04-14T22:54:00Z">
              <w:r>
                <w:rPr>
                  <w:rFonts w:hint="eastAsia" w:ascii="宋体" w:hAnsi="宋体"/>
                  <w:sz w:val="21"/>
                  <w:szCs w:val="21"/>
                </w:rPr>
                <w:t>界面</w:t>
              </w:r>
            </w:ins>
          </w:p>
        </w:tc>
        <w:tc>
          <w:tcPr>
            <w:tcW w:w="2977" w:type="dxa"/>
            <w:tcBorders>
              <w:tl2br w:val="nil"/>
              <w:tr2bl w:val="nil"/>
            </w:tcBorders>
            <w:noWrap w:val="0"/>
            <w:vAlign w:val="center"/>
          </w:tcPr>
          <w:p>
            <w:pPr>
              <w:rPr>
                <w:ins w:id="2461" w:author="◉‿◉" w:date="2020-04-14T22:54:00Z"/>
                <w:rFonts w:hint="eastAsia" w:ascii="宋体" w:hAnsi="宋体"/>
                <w:sz w:val="21"/>
                <w:szCs w:val="21"/>
              </w:rPr>
            </w:pPr>
            <w:ins w:id="2462" w:author="◉‿◉" w:date="2020-04-19T21:06:00Z">
              <w:r>
                <w:rPr>
                  <w:rFonts w:hint="eastAsia" w:ascii="宋体" w:hAnsi="宋体"/>
                  <w:sz w:val="21"/>
                  <w:szCs w:val="21"/>
                  <w:lang w:val="en-US" w:eastAsia="zh-CN"/>
                </w:rPr>
                <w:t>正常</w:t>
              </w:r>
            </w:ins>
            <w:ins w:id="2463" w:author="◉‿◉" w:date="2020-04-14T22:54:00Z">
              <w:r>
                <w:rPr>
                  <w:rFonts w:hint="eastAsia" w:ascii="宋体" w:hAnsi="宋体"/>
                  <w:sz w:val="21"/>
                  <w:szCs w:val="21"/>
                </w:rPr>
                <w:t>显示</w:t>
              </w:r>
            </w:ins>
            <w:ins w:id="2464" w:author="◉‿◉" w:date="2020-04-19T21:06:00Z">
              <w:r>
                <w:rPr>
                  <w:rFonts w:hint="eastAsia" w:ascii="宋体" w:hAnsi="宋体"/>
                  <w:sz w:val="21"/>
                  <w:szCs w:val="21"/>
                  <w:lang w:val="en-US" w:eastAsia="zh-CN"/>
                </w:rPr>
                <w:t>功能</w:t>
              </w:r>
            </w:ins>
            <w:ins w:id="2465" w:author="◉‿◉" w:date="2020-04-14T22:54:00Z">
              <w:r>
                <w:rPr>
                  <w:rFonts w:hint="eastAsia" w:ascii="宋体" w:hAnsi="宋体"/>
                  <w:sz w:val="21"/>
                  <w:szCs w:val="21"/>
                </w:rPr>
                <w:t>界面</w:t>
              </w:r>
            </w:ins>
          </w:p>
        </w:tc>
        <w:tc>
          <w:tcPr>
            <w:tcW w:w="2977" w:type="dxa"/>
            <w:tcBorders>
              <w:tl2br w:val="nil"/>
              <w:tr2bl w:val="nil"/>
            </w:tcBorders>
            <w:noWrap w:val="0"/>
            <w:vAlign w:val="center"/>
          </w:tcPr>
          <w:p>
            <w:pPr>
              <w:rPr>
                <w:ins w:id="2466" w:author="◉‿◉" w:date="2020-04-14T22:54:00Z"/>
                <w:rFonts w:ascii="宋体" w:cs="宋体"/>
                <w:color w:val="000000"/>
                <w:kern w:val="0"/>
                <w:sz w:val="21"/>
                <w:szCs w:val="21"/>
              </w:rPr>
            </w:pPr>
            <w:ins w:id="2467" w:author="◉‿◉" w:date="2020-04-14T22:54:00Z">
              <w:r>
                <w:rPr>
                  <w:rFonts w:hint="eastAsia" w:ascii="宋体" w:cs="宋体"/>
                  <w:color w:val="000000"/>
                  <w:kern w:val="0"/>
                  <w:sz w:val="21"/>
                  <w:szCs w:val="21"/>
                </w:rPr>
                <w:t>显示出</w:t>
              </w:r>
            </w:ins>
            <w:ins w:id="2468" w:author="◉‿◉" w:date="2020-04-19T21:06:00Z">
              <w:r>
                <w:rPr>
                  <w:rFonts w:hint="eastAsia" w:ascii="宋体" w:cs="宋体"/>
                  <w:color w:val="000000"/>
                  <w:kern w:val="0"/>
                  <w:sz w:val="21"/>
                  <w:szCs w:val="21"/>
                  <w:lang w:val="en-US" w:eastAsia="zh-CN"/>
                </w:rPr>
                <w:t>数据</w:t>
              </w:r>
            </w:ins>
            <w:ins w:id="2469" w:author="◉‿◉" w:date="2020-04-14T22:54:00Z">
              <w:r>
                <w:rPr>
                  <w:rFonts w:hint="eastAsia" w:ascii="宋体" w:cs="宋体"/>
                  <w:color w:val="000000"/>
                  <w:kern w:val="0"/>
                  <w:sz w:val="21"/>
                  <w:szCs w:val="21"/>
                </w:rPr>
                <w:t>信息及</w:t>
              </w:r>
            </w:ins>
            <w:ins w:id="2470" w:author="◉‿◉" w:date="2020-04-19T21:06:00Z">
              <w:r>
                <w:rPr>
                  <w:rFonts w:hint="eastAsia" w:ascii="宋体" w:cs="宋体"/>
                  <w:color w:val="000000"/>
                  <w:kern w:val="0"/>
                  <w:sz w:val="21"/>
                  <w:szCs w:val="21"/>
                  <w:lang w:val="en-US" w:eastAsia="zh-CN"/>
                </w:rPr>
                <w:t>图标</w:t>
              </w:r>
            </w:ins>
            <w:ins w:id="2471" w:author="◉‿◉" w:date="2020-04-14T22:54:00Z">
              <w:r>
                <w:rPr>
                  <w:rFonts w:hint="eastAsia" w:ascii="宋体" w:cs="宋体"/>
                  <w:color w:val="000000"/>
                  <w:kern w:val="0"/>
                  <w:sz w:val="21"/>
                  <w:szCs w:val="21"/>
                </w:rPr>
                <w:t>按键</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472" w:author="◉‿◉" w:date="2020-04-14T22:54:00Z"/>
        </w:trPr>
        <w:tc>
          <w:tcPr>
            <w:tcW w:w="821" w:type="dxa"/>
            <w:tcBorders>
              <w:tl2br w:val="nil"/>
              <w:tr2bl w:val="nil"/>
            </w:tcBorders>
            <w:noWrap w:val="0"/>
            <w:vAlign w:val="center"/>
          </w:tcPr>
          <w:p>
            <w:pPr>
              <w:jc w:val="center"/>
              <w:rPr>
                <w:ins w:id="2473" w:author="◉‿◉" w:date="2020-04-14T22:54:00Z"/>
                <w:rFonts w:hint="eastAsia" w:ascii="宋体" w:hAnsi="宋体"/>
                <w:sz w:val="21"/>
                <w:szCs w:val="21"/>
              </w:rPr>
            </w:pPr>
            <w:ins w:id="2474" w:author="◉‿◉" w:date="2020-04-14T22:54:00Z">
              <w:r>
                <w:rPr>
                  <w:rFonts w:hint="eastAsia" w:ascii="宋体" w:hAnsi="宋体"/>
                  <w:sz w:val="21"/>
                  <w:szCs w:val="21"/>
                </w:rPr>
                <w:t>2</w:t>
              </w:r>
            </w:ins>
          </w:p>
        </w:tc>
        <w:tc>
          <w:tcPr>
            <w:tcW w:w="2404" w:type="dxa"/>
            <w:tcBorders>
              <w:tl2br w:val="nil"/>
              <w:tr2bl w:val="nil"/>
            </w:tcBorders>
            <w:noWrap w:val="0"/>
            <w:vAlign w:val="center"/>
          </w:tcPr>
          <w:p>
            <w:pPr>
              <w:rPr>
                <w:ins w:id="2475" w:author="◉‿◉" w:date="2020-04-14T22:54:00Z"/>
                <w:rFonts w:hint="eastAsia" w:ascii="宋体" w:hAnsi="宋体"/>
                <w:sz w:val="21"/>
                <w:szCs w:val="21"/>
              </w:rPr>
            </w:pPr>
            <w:ins w:id="2476" w:author="◉‿◉" w:date="2020-04-14T22:54:00Z">
              <w:r>
                <w:rPr>
                  <w:rFonts w:hint="eastAsia" w:ascii="宋体" w:hAnsi="宋体"/>
                  <w:sz w:val="21"/>
                  <w:szCs w:val="21"/>
                </w:rPr>
                <w:t>环境</w:t>
              </w:r>
            </w:ins>
            <w:ins w:id="2477" w:author="◉‿◉" w:date="2020-04-19T21:07:00Z">
              <w:r>
                <w:rPr>
                  <w:rFonts w:hint="eastAsia" w:ascii="宋体" w:hAnsi="宋体"/>
                  <w:sz w:val="21"/>
                  <w:szCs w:val="21"/>
                  <w:lang w:val="en-US" w:eastAsia="zh-CN"/>
                </w:rPr>
                <w:t>条件变化，</w:t>
              </w:r>
            </w:ins>
            <w:ins w:id="2478" w:author="◉‿◉" w:date="2020-04-14T22:54:00Z">
              <w:r>
                <w:rPr>
                  <w:rFonts w:hint="eastAsia" w:ascii="宋体" w:hAnsi="宋体"/>
                  <w:sz w:val="21"/>
                  <w:szCs w:val="21"/>
                </w:rPr>
                <w:t>相应数据是否改变</w:t>
              </w:r>
            </w:ins>
          </w:p>
        </w:tc>
        <w:tc>
          <w:tcPr>
            <w:tcW w:w="2977" w:type="dxa"/>
            <w:tcBorders>
              <w:tl2br w:val="nil"/>
              <w:tr2bl w:val="nil"/>
            </w:tcBorders>
            <w:noWrap w:val="0"/>
            <w:vAlign w:val="center"/>
          </w:tcPr>
          <w:p>
            <w:pPr>
              <w:rPr>
                <w:ins w:id="2479" w:author="◉‿◉" w:date="2020-04-14T22:54:00Z"/>
                <w:rFonts w:hint="eastAsia" w:ascii="宋体" w:hAnsi="宋体"/>
                <w:sz w:val="21"/>
                <w:szCs w:val="21"/>
              </w:rPr>
            </w:pPr>
            <w:ins w:id="2480" w:author="◉‿◉" w:date="2020-04-14T22:54:00Z">
              <w:r>
                <w:rPr>
                  <w:rFonts w:hint="eastAsia" w:ascii="宋体" w:hAnsi="宋体"/>
                  <w:sz w:val="21"/>
                  <w:szCs w:val="21"/>
                </w:rPr>
                <w:t>相应的数据会改变</w:t>
              </w:r>
            </w:ins>
          </w:p>
        </w:tc>
        <w:tc>
          <w:tcPr>
            <w:tcW w:w="2977" w:type="dxa"/>
            <w:tcBorders>
              <w:tl2br w:val="nil"/>
              <w:tr2bl w:val="nil"/>
            </w:tcBorders>
            <w:noWrap w:val="0"/>
            <w:vAlign w:val="center"/>
          </w:tcPr>
          <w:p>
            <w:pPr>
              <w:rPr>
                <w:ins w:id="2481" w:author="◉‿◉" w:date="2020-04-14T22:54:00Z"/>
                <w:rFonts w:hint="eastAsia" w:ascii="宋体" w:hAnsi="宋体"/>
                <w:sz w:val="21"/>
                <w:szCs w:val="21"/>
              </w:rPr>
            </w:pPr>
            <w:ins w:id="2482" w:author="◉‿◉" w:date="2020-04-14T22:54:00Z">
              <w:r>
                <w:rPr>
                  <w:rFonts w:hint="eastAsia" w:ascii="宋体" w:hAnsi="宋体"/>
                  <w:sz w:val="21"/>
                  <w:szCs w:val="21"/>
                </w:rPr>
                <w:t>数值上有明显的变化</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483" w:author="◉‿◉" w:date="2020-04-14T22:54:00Z"/>
        </w:trPr>
        <w:tc>
          <w:tcPr>
            <w:tcW w:w="821" w:type="dxa"/>
            <w:tcBorders>
              <w:tl2br w:val="nil"/>
              <w:tr2bl w:val="nil"/>
            </w:tcBorders>
            <w:noWrap w:val="0"/>
            <w:vAlign w:val="center"/>
          </w:tcPr>
          <w:p>
            <w:pPr>
              <w:jc w:val="center"/>
              <w:rPr>
                <w:ins w:id="2484" w:author="◉‿◉" w:date="2020-04-14T22:54:00Z"/>
                <w:rFonts w:hint="eastAsia" w:ascii="宋体" w:hAnsi="宋体"/>
                <w:sz w:val="21"/>
                <w:szCs w:val="21"/>
              </w:rPr>
            </w:pPr>
            <w:ins w:id="2485" w:author="◉‿◉" w:date="2020-04-14T22:54:00Z">
              <w:r>
                <w:rPr>
                  <w:rFonts w:hint="eastAsia" w:ascii="宋体" w:hAnsi="宋体"/>
                  <w:sz w:val="21"/>
                  <w:szCs w:val="21"/>
                </w:rPr>
                <w:t>3</w:t>
              </w:r>
            </w:ins>
          </w:p>
        </w:tc>
        <w:tc>
          <w:tcPr>
            <w:tcW w:w="2404" w:type="dxa"/>
            <w:tcBorders>
              <w:tl2br w:val="nil"/>
              <w:tr2bl w:val="nil"/>
            </w:tcBorders>
            <w:noWrap w:val="0"/>
            <w:vAlign w:val="center"/>
          </w:tcPr>
          <w:p>
            <w:pPr>
              <w:rPr>
                <w:ins w:id="2486" w:author="◉‿◉" w:date="2020-04-14T22:54:00Z"/>
                <w:rFonts w:ascii="宋体" w:hAnsi="宋体"/>
                <w:sz w:val="21"/>
                <w:szCs w:val="21"/>
              </w:rPr>
            </w:pPr>
            <w:ins w:id="2487" w:author="◉‿◉" w:date="2020-04-14T22:54:00Z">
              <w:r>
                <w:rPr>
                  <w:rFonts w:hint="eastAsia" w:ascii="宋体" w:hAnsi="宋体"/>
                  <w:sz w:val="21"/>
                  <w:szCs w:val="21"/>
                </w:rPr>
                <w:t>点击模式切换按钮</w:t>
              </w:r>
            </w:ins>
          </w:p>
        </w:tc>
        <w:tc>
          <w:tcPr>
            <w:tcW w:w="2977" w:type="dxa"/>
            <w:tcBorders>
              <w:tl2br w:val="nil"/>
              <w:tr2bl w:val="nil"/>
            </w:tcBorders>
            <w:noWrap w:val="0"/>
            <w:vAlign w:val="center"/>
          </w:tcPr>
          <w:p>
            <w:pPr>
              <w:rPr>
                <w:ins w:id="2488" w:author="◉‿◉" w:date="2020-04-14T22:54:00Z"/>
                <w:rFonts w:hint="eastAsia" w:ascii="宋体" w:hAnsi="宋体"/>
                <w:sz w:val="21"/>
                <w:szCs w:val="21"/>
              </w:rPr>
            </w:pPr>
            <w:ins w:id="2489" w:author="◉‿◉" w:date="2020-04-14T22:54:00Z">
              <w:r>
                <w:rPr>
                  <w:rFonts w:hint="eastAsia" w:ascii="宋体" w:hAnsi="宋体"/>
                  <w:sz w:val="21"/>
                  <w:szCs w:val="21"/>
                </w:rPr>
                <w:t>能够进行模式的切换</w:t>
              </w:r>
            </w:ins>
          </w:p>
        </w:tc>
        <w:tc>
          <w:tcPr>
            <w:tcW w:w="2977" w:type="dxa"/>
            <w:tcBorders>
              <w:tl2br w:val="nil"/>
              <w:tr2bl w:val="nil"/>
            </w:tcBorders>
            <w:noWrap w:val="0"/>
            <w:vAlign w:val="center"/>
          </w:tcPr>
          <w:p>
            <w:pPr>
              <w:rPr>
                <w:ins w:id="2490" w:author="◉‿◉" w:date="2020-04-14T22:54:00Z"/>
                <w:rFonts w:hint="eastAsia" w:ascii="宋体" w:hAnsi="宋体"/>
                <w:sz w:val="21"/>
                <w:szCs w:val="21"/>
              </w:rPr>
            </w:pPr>
            <w:ins w:id="2491" w:author="◉‿◉" w:date="2020-04-19T21:08:00Z">
              <w:r>
                <w:rPr>
                  <w:rFonts w:hint="eastAsia" w:ascii="宋体" w:hAnsi="宋体"/>
                  <w:sz w:val="21"/>
                  <w:szCs w:val="21"/>
                  <w:lang w:val="en-US" w:eastAsia="zh-CN"/>
                </w:rPr>
                <w:t>系统</w:t>
              </w:r>
            </w:ins>
            <w:ins w:id="2492" w:author="◉‿◉" w:date="2020-04-14T22:54:00Z">
              <w:r>
                <w:rPr>
                  <w:rFonts w:hint="eastAsia" w:ascii="宋体" w:hAnsi="宋体"/>
                  <w:sz w:val="21"/>
                  <w:szCs w:val="21"/>
                </w:rPr>
                <w:t>从手动模式切换到智能模式</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493" w:author="◉‿◉" w:date="2020-04-14T22:54:00Z"/>
        </w:trPr>
        <w:tc>
          <w:tcPr>
            <w:tcW w:w="821" w:type="dxa"/>
            <w:tcBorders>
              <w:tl2br w:val="nil"/>
              <w:tr2bl w:val="nil"/>
            </w:tcBorders>
            <w:noWrap w:val="0"/>
            <w:vAlign w:val="center"/>
          </w:tcPr>
          <w:p>
            <w:pPr>
              <w:jc w:val="center"/>
              <w:rPr>
                <w:ins w:id="2494" w:author="◉‿◉" w:date="2020-04-14T22:54:00Z"/>
                <w:rFonts w:hint="eastAsia" w:ascii="宋体" w:hAnsi="宋体"/>
                <w:sz w:val="21"/>
                <w:szCs w:val="21"/>
              </w:rPr>
            </w:pPr>
            <w:ins w:id="2495" w:author="◉‿◉" w:date="2020-04-14T22:54:00Z">
              <w:r>
                <w:rPr>
                  <w:rFonts w:hint="eastAsia" w:ascii="宋体" w:hAnsi="宋体"/>
                  <w:sz w:val="21"/>
                  <w:szCs w:val="21"/>
                </w:rPr>
                <w:t>4</w:t>
              </w:r>
            </w:ins>
          </w:p>
        </w:tc>
        <w:tc>
          <w:tcPr>
            <w:tcW w:w="2404" w:type="dxa"/>
            <w:tcBorders>
              <w:tl2br w:val="nil"/>
              <w:tr2bl w:val="nil"/>
            </w:tcBorders>
            <w:noWrap w:val="0"/>
            <w:vAlign w:val="center"/>
          </w:tcPr>
          <w:p>
            <w:pPr>
              <w:rPr>
                <w:ins w:id="2496" w:author="◉‿◉" w:date="2020-04-14T22:54:00Z"/>
                <w:rFonts w:hint="eastAsia" w:ascii="宋体" w:hAnsi="宋体"/>
                <w:sz w:val="21"/>
                <w:szCs w:val="21"/>
              </w:rPr>
            </w:pPr>
            <w:ins w:id="2497" w:author="◉‿◉" w:date="2020-04-14T22:54:00Z">
              <w:r>
                <w:rPr>
                  <w:rFonts w:hint="eastAsia" w:ascii="宋体" w:hAnsi="宋体"/>
                  <w:sz w:val="21"/>
                  <w:szCs w:val="21"/>
                </w:rPr>
                <w:t>智能模式下</w:t>
              </w:r>
            </w:ins>
            <w:ins w:id="2498" w:author="◉‿◉" w:date="2020-04-19T21:08:00Z">
              <w:r>
                <w:rPr>
                  <w:rFonts w:hint="eastAsia" w:ascii="宋体" w:hAnsi="宋体"/>
                  <w:sz w:val="21"/>
                  <w:szCs w:val="21"/>
                  <w:lang w:eastAsia="zh-CN"/>
                </w:rPr>
                <w:t>，</w:t>
              </w:r>
            </w:ins>
            <w:ins w:id="2499" w:author="◉‿◉" w:date="2020-04-14T22:54:00Z">
              <w:r>
                <w:rPr>
                  <w:rFonts w:hint="eastAsia" w:ascii="宋体" w:hAnsi="宋体"/>
                  <w:sz w:val="21"/>
                  <w:szCs w:val="21"/>
                </w:rPr>
                <w:t>点击光照阈值增减按钮</w:t>
              </w:r>
            </w:ins>
          </w:p>
        </w:tc>
        <w:tc>
          <w:tcPr>
            <w:tcW w:w="2977" w:type="dxa"/>
            <w:tcBorders>
              <w:tl2br w:val="nil"/>
              <w:tr2bl w:val="nil"/>
            </w:tcBorders>
            <w:noWrap w:val="0"/>
            <w:vAlign w:val="center"/>
          </w:tcPr>
          <w:p>
            <w:pPr>
              <w:rPr>
                <w:ins w:id="2500" w:author="◉‿◉" w:date="2020-04-14T22:54:00Z"/>
                <w:rFonts w:hint="eastAsia" w:ascii="宋体" w:hAnsi="宋体"/>
                <w:sz w:val="21"/>
                <w:szCs w:val="21"/>
              </w:rPr>
            </w:pPr>
            <w:ins w:id="2501" w:author="◉‿◉" w:date="2020-04-14T22:54:00Z">
              <w:r>
                <w:rPr>
                  <w:rFonts w:hint="eastAsia" w:ascii="宋体" w:hAnsi="宋体"/>
                  <w:sz w:val="21"/>
                  <w:szCs w:val="21"/>
                </w:rPr>
                <w:t>光照阈值强度能够进行增减</w:t>
              </w:r>
            </w:ins>
          </w:p>
        </w:tc>
        <w:tc>
          <w:tcPr>
            <w:tcW w:w="2977" w:type="dxa"/>
            <w:tcBorders>
              <w:tl2br w:val="nil"/>
              <w:tr2bl w:val="nil"/>
            </w:tcBorders>
            <w:noWrap w:val="0"/>
            <w:vAlign w:val="center"/>
          </w:tcPr>
          <w:p>
            <w:pPr>
              <w:rPr>
                <w:ins w:id="2502" w:author="◉‿◉" w:date="2020-04-14T22:54:00Z"/>
                <w:rFonts w:hint="eastAsia" w:ascii="宋体" w:hAnsi="宋体"/>
                <w:sz w:val="21"/>
                <w:szCs w:val="21"/>
              </w:rPr>
            </w:pPr>
            <w:ins w:id="2503" w:author="◉‿◉" w:date="2020-04-14T22:54:00Z">
              <w:r>
                <w:rPr>
                  <w:rFonts w:hint="eastAsia" w:ascii="宋体" w:hAnsi="宋体"/>
                  <w:sz w:val="21"/>
                  <w:szCs w:val="21"/>
                </w:rPr>
                <w:t>光照阈值</w:t>
              </w:r>
            </w:ins>
            <w:ins w:id="2504" w:author="◉‿◉" w:date="2020-04-19T21:09:00Z">
              <w:r>
                <w:rPr>
                  <w:rFonts w:hint="eastAsia" w:ascii="宋体" w:hAnsi="宋体"/>
                  <w:sz w:val="21"/>
                  <w:szCs w:val="21"/>
                  <w:lang w:val="en-US" w:eastAsia="zh-CN"/>
                </w:rPr>
                <w:t>的显示会</w:t>
              </w:r>
            </w:ins>
            <w:ins w:id="2505" w:author="◉‿◉" w:date="2020-04-14T22:54:00Z">
              <w:r>
                <w:rPr>
                  <w:rFonts w:hint="eastAsia" w:ascii="宋体" w:hAnsi="宋体"/>
                  <w:sz w:val="21"/>
                  <w:szCs w:val="21"/>
                </w:rPr>
                <w:t>在弱中强三种强度下进行切换</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506" w:author="◉‿◉" w:date="2020-04-14T22:54:00Z"/>
        </w:trPr>
        <w:tc>
          <w:tcPr>
            <w:tcW w:w="821" w:type="dxa"/>
            <w:tcBorders>
              <w:tl2br w:val="nil"/>
              <w:tr2bl w:val="nil"/>
            </w:tcBorders>
            <w:noWrap w:val="0"/>
            <w:vAlign w:val="center"/>
          </w:tcPr>
          <w:p>
            <w:pPr>
              <w:jc w:val="center"/>
              <w:rPr>
                <w:ins w:id="2507" w:author="◉‿◉" w:date="2020-04-14T22:54:00Z"/>
                <w:rFonts w:hint="eastAsia" w:ascii="宋体" w:hAnsi="宋体"/>
                <w:sz w:val="21"/>
                <w:szCs w:val="21"/>
              </w:rPr>
            </w:pPr>
            <w:ins w:id="2508" w:author="◉‿◉" w:date="2020-04-14T22:54:00Z">
              <w:r>
                <w:rPr>
                  <w:rFonts w:hint="eastAsia" w:ascii="宋体" w:hAnsi="宋体"/>
                  <w:sz w:val="21"/>
                  <w:szCs w:val="21"/>
                </w:rPr>
                <w:t>5</w:t>
              </w:r>
            </w:ins>
          </w:p>
        </w:tc>
        <w:tc>
          <w:tcPr>
            <w:tcW w:w="2404" w:type="dxa"/>
            <w:tcBorders>
              <w:tl2br w:val="nil"/>
              <w:tr2bl w:val="nil"/>
            </w:tcBorders>
            <w:noWrap w:val="0"/>
            <w:vAlign w:val="center"/>
          </w:tcPr>
          <w:p>
            <w:pPr>
              <w:rPr>
                <w:ins w:id="2509" w:author="◉‿◉" w:date="2020-04-14T22:54:00Z"/>
                <w:rFonts w:hint="eastAsia" w:ascii="宋体" w:hAnsi="宋体"/>
                <w:sz w:val="21"/>
                <w:szCs w:val="21"/>
              </w:rPr>
            </w:pPr>
            <w:ins w:id="2510" w:author="◉‿◉" w:date="2020-04-19T21:09:00Z">
              <w:r>
                <w:rPr>
                  <w:rFonts w:hint="eastAsia" w:ascii="宋体" w:hAnsi="宋体"/>
                  <w:sz w:val="21"/>
                  <w:szCs w:val="21"/>
                  <w:lang w:val="en-US" w:eastAsia="zh-CN"/>
                </w:rPr>
                <w:t>开启/关闭</w:t>
              </w:r>
            </w:ins>
            <w:ins w:id="2511" w:author="◉‿◉" w:date="2020-04-14T22:54:00Z">
              <w:r>
                <w:rPr>
                  <w:rFonts w:hint="eastAsia" w:ascii="宋体" w:hAnsi="宋体"/>
                  <w:sz w:val="21"/>
                  <w:szCs w:val="21"/>
                </w:rPr>
                <w:t>夜晚警报按键</w:t>
              </w:r>
            </w:ins>
          </w:p>
        </w:tc>
        <w:tc>
          <w:tcPr>
            <w:tcW w:w="2977" w:type="dxa"/>
            <w:tcBorders>
              <w:tl2br w:val="nil"/>
              <w:tr2bl w:val="nil"/>
            </w:tcBorders>
            <w:noWrap w:val="0"/>
            <w:vAlign w:val="center"/>
          </w:tcPr>
          <w:p>
            <w:pPr>
              <w:rPr>
                <w:ins w:id="2512" w:author="◉‿◉" w:date="2020-04-14T22:54:00Z"/>
                <w:rFonts w:hint="eastAsia" w:ascii="宋体" w:hAnsi="宋体"/>
                <w:sz w:val="21"/>
                <w:szCs w:val="21"/>
              </w:rPr>
            </w:pPr>
            <w:ins w:id="2513" w:author="◉‿◉" w:date="2020-04-14T22:54:00Z">
              <w:r>
                <w:rPr>
                  <w:rFonts w:hint="eastAsia" w:ascii="宋体" w:hAnsi="宋体"/>
                  <w:sz w:val="21"/>
                  <w:szCs w:val="21"/>
                </w:rPr>
                <w:t>能够开</w:t>
              </w:r>
            </w:ins>
            <w:ins w:id="2514" w:author="◉‿◉" w:date="2020-04-19T21:09:00Z">
              <w:r>
                <w:rPr>
                  <w:rFonts w:hint="eastAsia" w:ascii="宋体" w:hAnsi="宋体"/>
                  <w:sz w:val="21"/>
                  <w:szCs w:val="21"/>
                  <w:lang w:val="en-US" w:eastAsia="zh-CN"/>
                </w:rPr>
                <w:t>/</w:t>
              </w:r>
            </w:ins>
            <w:ins w:id="2515" w:author="◉‿◉" w:date="2020-04-14T22:54:00Z">
              <w:r>
                <w:rPr>
                  <w:rFonts w:hint="eastAsia" w:ascii="宋体" w:hAnsi="宋体"/>
                  <w:sz w:val="21"/>
                  <w:szCs w:val="21"/>
                </w:rPr>
                <w:t>关夜晚警报功能</w:t>
              </w:r>
            </w:ins>
          </w:p>
        </w:tc>
        <w:tc>
          <w:tcPr>
            <w:tcW w:w="2977" w:type="dxa"/>
            <w:tcBorders>
              <w:tl2br w:val="nil"/>
              <w:tr2bl w:val="nil"/>
            </w:tcBorders>
            <w:noWrap w:val="0"/>
            <w:vAlign w:val="center"/>
          </w:tcPr>
          <w:p>
            <w:pPr>
              <w:rPr>
                <w:ins w:id="2516" w:author="◉‿◉" w:date="2020-04-14T22:54:00Z"/>
                <w:rFonts w:hint="default" w:ascii="宋体" w:hAnsi="宋体" w:eastAsia="宋体"/>
                <w:sz w:val="21"/>
                <w:szCs w:val="21"/>
                <w:lang w:val="en-US" w:eastAsia="zh-CN"/>
              </w:rPr>
            </w:pPr>
            <w:ins w:id="2517" w:author="◉‿◉" w:date="2020-04-19T21:10:00Z">
              <w:r>
                <w:rPr>
                  <w:rFonts w:hint="eastAsia" w:ascii="宋体" w:hAnsi="宋体"/>
                  <w:sz w:val="21"/>
                  <w:szCs w:val="21"/>
                  <w:lang w:val="en-US" w:eastAsia="zh-CN"/>
                </w:rPr>
                <w:t>蜂鸣器响/不响</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2518" w:author="◉‿◉" w:date="2020-04-14T22:54:00Z"/>
        </w:trPr>
        <w:tc>
          <w:tcPr>
            <w:tcW w:w="821" w:type="dxa"/>
            <w:tcBorders>
              <w:tl2br w:val="nil"/>
              <w:tr2bl w:val="nil"/>
            </w:tcBorders>
            <w:noWrap w:val="0"/>
            <w:vAlign w:val="center"/>
          </w:tcPr>
          <w:p>
            <w:pPr>
              <w:jc w:val="center"/>
              <w:rPr>
                <w:ins w:id="2519" w:author="◉‿◉" w:date="2020-04-14T22:54:00Z"/>
                <w:rFonts w:hint="eastAsia" w:ascii="宋体" w:hAnsi="宋体"/>
                <w:sz w:val="21"/>
                <w:szCs w:val="21"/>
              </w:rPr>
            </w:pPr>
            <w:ins w:id="2520" w:author="◉‿◉" w:date="2020-04-14T22:54:00Z">
              <w:r>
                <w:rPr>
                  <w:rFonts w:hint="eastAsia" w:ascii="宋体" w:hAnsi="宋体"/>
                  <w:sz w:val="21"/>
                  <w:szCs w:val="21"/>
                </w:rPr>
                <w:t>7</w:t>
              </w:r>
            </w:ins>
          </w:p>
        </w:tc>
        <w:tc>
          <w:tcPr>
            <w:tcW w:w="2404" w:type="dxa"/>
            <w:tcBorders>
              <w:tl2br w:val="nil"/>
              <w:tr2bl w:val="nil"/>
            </w:tcBorders>
            <w:noWrap w:val="0"/>
            <w:vAlign w:val="center"/>
          </w:tcPr>
          <w:p>
            <w:pPr>
              <w:rPr>
                <w:ins w:id="2521" w:author="◉‿◉" w:date="2020-04-14T22:54:00Z"/>
                <w:rFonts w:hint="eastAsia" w:ascii="宋体" w:hAnsi="宋体"/>
                <w:sz w:val="21"/>
                <w:szCs w:val="21"/>
              </w:rPr>
            </w:pPr>
            <w:ins w:id="2522" w:author="◉‿◉" w:date="2020-04-14T22:54:00Z">
              <w:r>
                <w:rPr>
                  <w:rFonts w:hint="eastAsia" w:ascii="宋体" w:hAnsi="宋体"/>
                  <w:sz w:val="21"/>
                  <w:szCs w:val="21"/>
                </w:rPr>
                <w:t>手动模式下</w:t>
              </w:r>
            </w:ins>
            <w:ins w:id="2523" w:author="◉‿◉" w:date="2020-04-19T21:12:00Z">
              <w:r>
                <w:rPr>
                  <w:rFonts w:hint="eastAsia" w:ascii="宋体" w:hAnsi="宋体"/>
                  <w:sz w:val="21"/>
                  <w:szCs w:val="21"/>
                  <w:lang w:eastAsia="zh-CN"/>
                </w:rPr>
                <w:t>，</w:t>
              </w:r>
            </w:ins>
            <w:ins w:id="2524" w:author="◉‿◉" w:date="2020-04-19T21:12:00Z">
              <w:r>
                <w:rPr>
                  <w:rFonts w:hint="eastAsia" w:ascii="宋体" w:hAnsi="宋体"/>
                  <w:sz w:val="21"/>
                  <w:szCs w:val="21"/>
                  <w:lang w:val="en-US" w:eastAsia="zh-CN"/>
                </w:rPr>
                <w:t>选择</w:t>
              </w:r>
            </w:ins>
            <w:ins w:id="2525" w:author="◉‿◉" w:date="2020-04-14T22:54:00Z">
              <w:r>
                <w:rPr>
                  <w:rFonts w:hint="eastAsia" w:ascii="宋体" w:hAnsi="宋体"/>
                  <w:sz w:val="21"/>
                  <w:szCs w:val="21"/>
                </w:rPr>
                <w:t>定时</w:t>
              </w:r>
            </w:ins>
            <w:ins w:id="2526" w:author="◉‿◉" w:date="2020-04-19T21:12:00Z">
              <w:r>
                <w:rPr>
                  <w:rFonts w:hint="eastAsia" w:ascii="宋体" w:hAnsi="宋体"/>
                  <w:sz w:val="21"/>
                  <w:szCs w:val="21"/>
                  <w:lang w:val="en-US" w:eastAsia="zh-CN"/>
                </w:rPr>
                <w:t>功能</w:t>
              </w:r>
            </w:ins>
          </w:p>
        </w:tc>
        <w:tc>
          <w:tcPr>
            <w:tcW w:w="2977" w:type="dxa"/>
            <w:tcBorders>
              <w:tl2br w:val="nil"/>
              <w:tr2bl w:val="nil"/>
            </w:tcBorders>
            <w:noWrap w:val="0"/>
            <w:vAlign w:val="center"/>
          </w:tcPr>
          <w:p>
            <w:pPr>
              <w:rPr>
                <w:ins w:id="2527" w:author="◉‿◉" w:date="2020-04-14T22:54:00Z"/>
                <w:rFonts w:hint="default" w:ascii="宋体" w:hAnsi="宋体" w:eastAsia="宋体"/>
                <w:sz w:val="21"/>
                <w:szCs w:val="21"/>
                <w:lang w:val="en-US" w:eastAsia="zh-CN"/>
              </w:rPr>
            </w:pPr>
            <w:ins w:id="2528" w:author="◉‿◉" w:date="2020-04-19T21:12:00Z">
              <w:r>
                <w:rPr>
                  <w:rFonts w:hint="eastAsia" w:ascii="宋体" w:hAnsi="宋体"/>
                  <w:sz w:val="21"/>
                  <w:szCs w:val="21"/>
                  <w:lang w:val="en-US" w:eastAsia="zh-CN"/>
                </w:rPr>
                <w:t>能选择时间</w:t>
              </w:r>
            </w:ins>
            <w:ins w:id="2529" w:author="◉‿◉" w:date="2020-04-19T21:13:00Z">
              <w:r>
                <w:rPr>
                  <w:rFonts w:hint="eastAsia" w:ascii="宋体" w:hAnsi="宋体"/>
                  <w:sz w:val="21"/>
                  <w:szCs w:val="21"/>
                  <w:lang w:val="en-US" w:eastAsia="zh-CN"/>
                </w:rPr>
                <w:t>、窗帘开/关</w:t>
              </w:r>
            </w:ins>
          </w:p>
        </w:tc>
        <w:tc>
          <w:tcPr>
            <w:tcW w:w="2977" w:type="dxa"/>
            <w:tcBorders>
              <w:tl2br w:val="nil"/>
              <w:tr2bl w:val="nil"/>
            </w:tcBorders>
            <w:noWrap w:val="0"/>
            <w:vAlign w:val="center"/>
          </w:tcPr>
          <w:p>
            <w:pPr>
              <w:rPr>
                <w:ins w:id="2530" w:author="◉‿◉" w:date="2020-04-14T22:54:00Z"/>
                <w:rFonts w:hint="default" w:ascii="宋体" w:hAnsi="宋体" w:eastAsia="宋体"/>
                <w:sz w:val="21"/>
                <w:szCs w:val="21"/>
                <w:lang w:val="en-US" w:eastAsia="zh-CN"/>
              </w:rPr>
            </w:pPr>
            <w:ins w:id="2531" w:author="◉‿◉" w:date="2020-04-19T21:13:00Z">
              <w:r>
                <w:rPr>
                  <w:rFonts w:hint="eastAsia" w:ascii="宋体" w:hAnsi="宋体"/>
                  <w:sz w:val="21"/>
                  <w:szCs w:val="21"/>
                  <w:lang w:val="en-US" w:eastAsia="zh-CN"/>
                </w:rPr>
                <w:t>窗帘在指定时间打开</w:t>
              </w:r>
            </w:ins>
            <w:ins w:id="2532" w:author="◉‿◉" w:date="2020-04-19T21:14:00Z">
              <w:r>
                <w:rPr>
                  <w:rFonts w:hint="eastAsia" w:ascii="宋体" w:hAnsi="宋体"/>
                  <w:sz w:val="21"/>
                  <w:szCs w:val="21"/>
                  <w:lang w:val="en-US" w:eastAsia="zh-CN"/>
                </w:rPr>
                <w:t>/关闭</w:t>
              </w:r>
            </w:ins>
          </w:p>
        </w:tc>
      </w:tr>
    </w:tbl>
    <w:p>
      <w:pPr>
        <w:pStyle w:val="6"/>
        <w:ind w:firstLine="0" w:firstLineChars="0"/>
        <w:rPr>
          <w:ins w:id="2533" w:author="◉‿◉" w:date="2020-04-14T22:54:00Z"/>
          <w:rFonts w:hint="eastAsia"/>
        </w:rPr>
      </w:pPr>
    </w:p>
    <w:p>
      <w:pPr>
        <w:pStyle w:val="39"/>
        <w:rPr>
          <w:ins w:id="2534" w:author="◉‿◉" w:date="2020-04-14T22:54:00Z"/>
        </w:rPr>
      </w:pPr>
      <w:ins w:id="2535" w:author="◉‿◉" w:date="2020-04-14T22:54:00Z">
        <w:bookmarkStart w:id="111" w:name="_Toc36304962"/>
        <w:r>
          <w:rPr>
            <w:rFonts w:hint="eastAsia"/>
          </w:rPr>
          <w:t>5</w:t>
        </w:r>
      </w:ins>
      <w:ins w:id="2536" w:author="◉‿◉" w:date="2020-04-14T22:54:00Z">
        <w:r>
          <w:rPr/>
          <w:t>.</w:t>
        </w:r>
      </w:ins>
      <w:ins w:id="2537" w:author="◉‿◉" w:date="2020-04-14T22:54:00Z">
        <w:r>
          <w:rPr>
            <w:rFonts w:hint="eastAsia"/>
          </w:rPr>
          <w:t>1</w:t>
        </w:r>
      </w:ins>
      <w:ins w:id="2538" w:author="◉‿◉" w:date="2020-04-14T22:54:00Z">
        <w:r>
          <w:rPr/>
          <w:t>.</w:t>
        </w:r>
      </w:ins>
      <w:ins w:id="2539" w:author="◉‿◉" w:date="2020-04-14T22:54:00Z">
        <w:r>
          <w:rPr>
            <w:rFonts w:hint="eastAsia"/>
          </w:rPr>
          <w:t xml:space="preserve">3 </w:t>
        </w:r>
        <w:bookmarkEnd w:id="111"/>
      </w:ins>
      <w:ins w:id="2540" w:author="◉‿◉" w:date="2020-04-19T13:12:00Z">
        <w:r>
          <w:rPr>
            <w:rFonts w:hint="eastAsia"/>
            <w:lang w:val="en-US" w:eastAsia="zh-CN"/>
          </w:rPr>
          <w:t>TLINK触发器测试</w:t>
        </w:r>
      </w:ins>
    </w:p>
    <w:p>
      <w:pPr>
        <w:pStyle w:val="6"/>
        <w:rPr>
          <w:ins w:id="2541" w:author="◉‿◉" w:date="2020-04-14T22:54:00Z"/>
          <w:rFonts w:ascii="宋体" w:hAnsi="宋体"/>
        </w:rPr>
      </w:pPr>
      <w:ins w:id="2542" w:author="◉‿◉" w:date="2020-04-19T15:06:00Z">
        <w:r>
          <w:rPr>
            <w:rFonts w:hint="eastAsia" w:ascii="宋体" w:hAnsi="宋体"/>
            <w:lang w:val="en-US" w:eastAsia="zh-CN"/>
          </w:rPr>
          <w:t>触发器的设置</w:t>
        </w:r>
      </w:ins>
      <w:ins w:id="2543" w:author="◉‿◉" w:date="2020-04-19T15:07:00Z">
        <w:r>
          <w:rPr>
            <w:rFonts w:hint="eastAsia" w:ascii="宋体" w:hAnsi="宋体"/>
            <w:lang w:val="en-US" w:eastAsia="zh-CN"/>
          </w:rPr>
          <w:t>可以在室内发生异常情况下</w:t>
        </w:r>
      </w:ins>
      <w:ins w:id="2544" w:author="◉‿◉" w:date="2020-04-19T15:08:00Z">
        <w:r>
          <w:rPr>
            <w:rFonts w:hint="eastAsia" w:ascii="宋体" w:hAnsi="宋体"/>
            <w:lang w:val="en-US" w:eastAsia="zh-CN"/>
          </w:rPr>
          <w:t>第一时间远程通知到用户，</w:t>
        </w:r>
      </w:ins>
      <w:ins w:id="2545" w:author="◉‿◉" w:date="2020-04-19T16:06:00Z">
        <w:r>
          <w:rPr>
            <w:rFonts w:hint="eastAsia" w:ascii="宋体" w:hAnsi="宋体"/>
            <w:lang w:val="en-US" w:eastAsia="zh-CN"/>
          </w:rPr>
          <w:t>这里</w:t>
        </w:r>
      </w:ins>
      <w:ins w:id="2546" w:author="◉‿◉" w:date="2020-04-19T16:08:00Z">
        <w:r>
          <w:rPr>
            <w:rFonts w:hint="eastAsia" w:ascii="宋体" w:hAnsi="宋体"/>
            <w:lang w:val="en-US" w:eastAsia="zh-CN"/>
          </w:rPr>
          <w:t>用</w:t>
        </w:r>
      </w:ins>
      <w:ins w:id="2547" w:author="◉‿◉" w:date="2020-04-19T16:07:00Z">
        <w:r>
          <w:rPr>
            <w:rFonts w:hint="eastAsia" w:ascii="宋体" w:hAnsi="宋体"/>
            <w:lang w:val="en-US" w:eastAsia="zh-CN"/>
          </w:rPr>
          <w:t>温度</w:t>
        </w:r>
      </w:ins>
      <w:ins w:id="2548" w:author="◉‿◉" w:date="2020-04-19T16:08:00Z">
        <w:r>
          <w:rPr>
            <w:rFonts w:hint="eastAsia" w:ascii="宋体" w:hAnsi="宋体"/>
            <w:lang w:val="en-US" w:eastAsia="zh-CN"/>
          </w:rPr>
          <w:t>、</w:t>
        </w:r>
      </w:ins>
      <w:ins w:id="2549" w:author="◉‿◉" w:date="2020-04-19T16:07:00Z">
        <w:r>
          <w:rPr>
            <w:rFonts w:hint="eastAsia" w:ascii="宋体" w:hAnsi="宋体"/>
            <w:lang w:val="en-US" w:eastAsia="zh-CN"/>
          </w:rPr>
          <w:t>夜晚红外检测</w:t>
        </w:r>
      </w:ins>
      <w:ins w:id="2550" w:author="◉‿◉" w:date="2020-04-19T16:08:00Z">
        <w:r>
          <w:rPr>
            <w:rFonts w:hint="eastAsia" w:ascii="宋体" w:hAnsi="宋体"/>
            <w:lang w:val="en-US" w:eastAsia="zh-CN"/>
          </w:rPr>
          <w:t>触发器进行测试，其他</w:t>
        </w:r>
      </w:ins>
      <w:ins w:id="2551" w:author="◉‿◉" w:date="2020-04-19T16:09:00Z">
        <w:r>
          <w:rPr>
            <w:rFonts w:hint="eastAsia" w:ascii="宋体" w:hAnsi="宋体"/>
            <w:lang w:val="en-US" w:eastAsia="zh-CN"/>
          </w:rPr>
          <w:t>触发器与此大同小异，不进行赘述。</w:t>
        </w:r>
      </w:ins>
      <w:ins w:id="2552" w:author="◉‿◉" w:date="2020-04-19T16:10:00Z">
        <w:r>
          <w:rPr>
            <w:rFonts w:hint="eastAsia" w:ascii="宋体" w:hAnsi="宋体"/>
            <w:lang w:val="en-US" w:eastAsia="zh-CN"/>
          </w:rPr>
          <w:t>在服务器上设置如果温度值</w:t>
        </w:r>
      </w:ins>
      <w:ins w:id="2553" w:author="◉‿◉" w:date="2020-04-19T16:11:00Z">
        <w:r>
          <w:rPr>
            <w:rFonts w:hint="eastAsia" w:ascii="宋体" w:hAnsi="宋体"/>
            <w:lang w:val="en-US" w:eastAsia="zh-CN"/>
          </w:rPr>
          <w:t>高于40摄氏度，且维持时间超过1分钟；</w:t>
        </w:r>
      </w:ins>
      <w:ins w:id="2554" w:author="◉‿◉" w:date="2020-04-19T16:13:00Z">
        <w:r>
          <w:rPr>
            <w:rFonts w:hint="eastAsia" w:ascii="宋体" w:hAnsi="宋体"/>
            <w:lang w:val="en-US" w:eastAsia="zh-CN"/>
          </w:rPr>
          <w:t>在夜晚，一旦</w:t>
        </w:r>
      </w:ins>
      <w:ins w:id="2555" w:author="◉‿◉" w:date="2020-04-19T16:14:00Z">
        <w:r>
          <w:rPr>
            <w:rFonts w:hint="eastAsia" w:ascii="宋体" w:hAnsi="宋体"/>
            <w:lang w:val="en-US" w:eastAsia="zh-CN"/>
          </w:rPr>
          <w:t>红外感应检测有入侵者时，会</w:t>
        </w:r>
      </w:ins>
      <w:ins w:id="2556" w:author="◉‿◉" w:date="2020-04-19T16:15:00Z">
        <w:r>
          <w:rPr>
            <w:rFonts w:hint="eastAsia" w:ascii="宋体" w:hAnsi="宋体"/>
            <w:lang w:val="en-US" w:eastAsia="zh-CN"/>
          </w:rPr>
          <w:t>马上通过用户设置的方式进行报警。如图</w:t>
        </w:r>
      </w:ins>
    </w:p>
    <w:p>
      <w:pPr>
        <w:pStyle w:val="6"/>
        <w:rPr>
          <w:ins w:id="2557" w:author="◉‿◉" w:date="2020-04-14T22:54:00Z"/>
          <w:rFonts w:hint="eastAsia" w:ascii="宋体" w:hAnsi="宋体"/>
        </w:rPr>
      </w:pPr>
    </w:p>
    <w:p>
      <w:pPr>
        <w:pStyle w:val="46"/>
        <w:rPr>
          <w:ins w:id="2558" w:author="◉‿◉" w:date="2020-04-19T16:22:00Z"/>
          <w:rFonts w:hint="eastAsia"/>
        </w:rPr>
      </w:pPr>
      <w:ins w:id="2559" w:author="◉‿◉" w:date="2020-04-14T22:54:00Z">
        <w:bookmarkStart w:id="112" w:name="_Toc36304900"/>
        <w:r>
          <w:rPr>
            <w:rFonts w:hint="eastAsia"/>
          </w:rPr>
          <w:t>表5-1</w:t>
        </w:r>
      </w:ins>
      <w:ins w:id="2560" w:author="◉‿◉" w:date="2020-04-14T22:54:00Z">
        <w:r>
          <w:rPr/>
          <w:t>-3</w:t>
        </w:r>
      </w:ins>
      <w:ins w:id="2561" w:author="◉‿◉" w:date="2020-04-14T22:54:00Z">
        <w:r>
          <w:rPr>
            <w:rFonts w:hint="eastAsia"/>
          </w:rPr>
          <w:t xml:space="preserve"> </w:t>
        </w:r>
      </w:ins>
      <w:ins w:id="2562" w:author="◉‿◉" w:date="2020-04-19T16:16:00Z">
        <w:r>
          <w:rPr>
            <w:rFonts w:hint="eastAsia"/>
            <w:lang w:val="en-US" w:eastAsia="zh-CN"/>
          </w:rPr>
          <w:t>TLINK触发器</w:t>
        </w:r>
      </w:ins>
      <w:ins w:id="2563" w:author="◉‿◉" w:date="2020-04-14T22:54:00Z">
        <w:r>
          <w:rPr>
            <w:rFonts w:hint="eastAsia"/>
          </w:rPr>
          <w:t>测试</w:t>
        </w:r>
        <w:bookmarkEnd w:id="112"/>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2789"/>
        <w:gridCol w:w="1930"/>
        <w:gridCol w:w="23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564" w:author="◉‿◉" w:date="2020-04-19T16:22:00Z"/>
        </w:trPr>
        <w:tc>
          <w:tcPr>
            <w:tcW w:w="778" w:type="dxa"/>
            <w:noWrap w:val="0"/>
            <w:vAlign w:val="center"/>
          </w:tcPr>
          <w:p>
            <w:pPr>
              <w:jc w:val="center"/>
              <w:rPr>
                <w:ins w:id="2565" w:author="◉‿◉" w:date="2020-04-19T16:22:00Z"/>
                <w:rFonts w:hint="eastAsia" w:ascii="宋体" w:hAnsi="宋体"/>
                <w:b/>
                <w:sz w:val="21"/>
                <w:szCs w:val="21"/>
              </w:rPr>
            </w:pPr>
            <w:ins w:id="2566" w:author="◉‿◉" w:date="2020-04-19T16:22:00Z">
              <w:r>
                <w:rPr>
                  <w:rFonts w:hint="eastAsia" w:ascii="宋体" w:hAnsi="宋体"/>
                  <w:b/>
                  <w:sz w:val="21"/>
                  <w:szCs w:val="21"/>
                </w:rPr>
                <w:t>序号</w:t>
              </w:r>
            </w:ins>
          </w:p>
        </w:tc>
        <w:tc>
          <w:tcPr>
            <w:tcW w:w="2789" w:type="dxa"/>
            <w:noWrap w:val="0"/>
            <w:vAlign w:val="center"/>
          </w:tcPr>
          <w:p>
            <w:pPr>
              <w:jc w:val="center"/>
              <w:rPr>
                <w:ins w:id="2567" w:author="◉‿◉" w:date="2020-04-19T16:22:00Z"/>
                <w:rFonts w:ascii="宋体" w:hAnsi="宋体"/>
                <w:sz w:val="21"/>
                <w:szCs w:val="21"/>
              </w:rPr>
            </w:pPr>
            <w:ins w:id="2568" w:author="◉‿◉" w:date="2020-04-19T16:22:00Z">
              <w:r>
                <w:rPr>
                  <w:rFonts w:hint="eastAsia" w:ascii="宋体" w:hAnsi="宋体"/>
                  <w:sz w:val="21"/>
                  <w:szCs w:val="21"/>
                </w:rPr>
                <w:t>测试项</w:t>
              </w:r>
            </w:ins>
          </w:p>
        </w:tc>
        <w:tc>
          <w:tcPr>
            <w:tcW w:w="1930" w:type="dxa"/>
            <w:noWrap w:val="0"/>
            <w:vAlign w:val="center"/>
          </w:tcPr>
          <w:p>
            <w:pPr>
              <w:jc w:val="center"/>
              <w:rPr>
                <w:ins w:id="2569" w:author="◉‿◉" w:date="2020-04-19T16:22:00Z"/>
                <w:rFonts w:hint="eastAsia" w:ascii="宋体" w:hAnsi="宋体"/>
                <w:sz w:val="21"/>
                <w:szCs w:val="21"/>
              </w:rPr>
            </w:pPr>
            <w:ins w:id="2570" w:author="◉‿◉" w:date="2020-04-19T16:22:00Z">
              <w:r>
                <w:rPr>
                  <w:rFonts w:hint="eastAsia" w:ascii="宋体" w:hAnsi="宋体"/>
                  <w:sz w:val="21"/>
                  <w:szCs w:val="21"/>
                </w:rPr>
                <w:t>结果</w:t>
              </w:r>
            </w:ins>
          </w:p>
        </w:tc>
        <w:tc>
          <w:tcPr>
            <w:tcW w:w="2354" w:type="dxa"/>
            <w:noWrap w:val="0"/>
            <w:vAlign w:val="center"/>
          </w:tcPr>
          <w:p>
            <w:pPr>
              <w:jc w:val="center"/>
              <w:rPr>
                <w:ins w:id="2571" w:author="◉‿◉" w:date="2020-04-19T16:22:00Z"/>
                <w:rFonts w:hint="eastAsia" w:ascii="宋体" w:hAnsi="宋体"/>
                <w:sz w:val="21"/>
                <w:szCs w:val="21"/>
              </w:rPr>
            </w:pPr>
            <w:ins w:id="2572" w:author="◉‿◉" w:date="2020-04-19T16:22:00Z">
              <w:r>
                <w:rPr>
                  <w:rFonts w:hint="eastAsia" w:ascii="宋体" w:hAnsi="宋体"/>
                  <w:sz w:val="21"/>
                  <w:szCs w:val="21"/>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2573" w:author="◉‿◉" w:date="2020-04-19T16:22:00Z"/>
        </w:trPr>
        <w:tc>
          <w:tcPr>
            <w:tcW w:w="778" w:type="dxa"/>
            <w:tcBorders>
              <w:bottom w:val="single" w:color="auto" w:sz="4" w:space="0"/>
            </w:tcBorders>
            <w:noWrap w:val="0"/>
            <w:vAlign w:val="center"/>
          </w:tcPr>
          <w:p>
            <w:pPr>
              <w:jc w:val="center"/>
              <w:rPr>
                <w:ins w:id="2574" w:author="◉‿◉" w:date="2020-04-19T16:22:00Z"/>
                <w:rFonts w:hint="eastAsia" w:ascii="宋体" w:hAnsi="宋体"/>
                <w:sz w:val="21"/>
                <w:szCs w:val="21"/>
              </w:rPr>
            </w:pPr>
            <w:ins w:id="2575" w:author="◉‿◉" w:date="2020-04-19T16:22:00Z">
              <w:r>
                <w:rPr>
                  <w:rFonts w:hint="eastAsia" w:ascii="宋体" w:hAnsi="宋体"/>
                  <w:sz w:val="21"/>
                  <w:szCs w:val="21"/>
                </w:rPr>
                <w:t>1</w:t>
              </w:r>
            </w:ins>
          </w:p>
        </w:tc>
        <w:tc>
          <w:tcPr>
            <w:tcW w:w="2789" w:type="dxa"/>
            <w:tcBorders>
              <w:bottom w:val="single" w:color="auto" w:sz="4" w:space="0"/>
            </w:tcBorders>
            <w:noWrap w:val="0"/>
            <w:vAlign w:val="center"/>
          </w:tcPr>
          <w:p>
            <w:pPr>
              <w:rPr>
                <w:ins w:id="2576" w:author="◉‿◉" w:date="2020-04-19T16:22:00Z"/>
                <w:rFonts w:ascii="宋体" w:hAnsi="宋体"/>
                <w:sz w:val="21"/>
                <w:szCs w:val="21"/>
              </w:rPr>
            </w:pPr>
            <w:ins w:id="2577" w:author="◉‿◉" w:date="2020-04-19T16:23:00Z">
              <w:r>
                <w:rPr>
                  <w:rFonts w:hint="eastAsia" w:ascii="宋体" w:hAnsi="宋体"/>
                  <w:sz w:val="21"/>
                  <w:szCs w:val="21"/>
                  <w:lang w:val="en-US" w:eastAsia="zh-CN"/>
                </w:rPr>
                <w:t>温度超过1分钟高于40℃</w:t>
              </w:r>
            </w:ins>
          </w:p>
        </w:tc>
        <w:tc>
          <w:tcPr>
            <w:tcW w:w="1930" w:type="dxa"/>
            <w:tcBorders>
              <w:bottom w:val="single" w:color="auto" w:sz="4" w:space="0"/>
            </w:tcBorders>
            <w:noWrap w:val="0"/>
            <w:vAlign w:val="center"/>
          </w:tcPr>
          <w:p>
            <w:pPr>
              <w:rPr>
                <w:ins w:id="2578" w:author="◉‿◉" w:date="2020-04-19T16:22:00Z"/>
                <w:rFonts w:hint="eastAsia" w:ascii="宋体" w:hAnsi="宋体"/>
                <w:sz w:val="21"/>
                <w:szCs w:val="21"/>
              </w:rPr>
            </w:pPr>
            <w:ins w:id="2579" w:author="◉‿◉" w:date="2020-04-19T16:23:00Z">
              <w:r>
                <w:rPr>
                  <w:rFonts w:hint="eastAsia" w:ascii="宋体" w:hAnsi="宋体"/>
                  <w:sz w:val="21"/>
                  <w:szCs w:val="21"/>
                  <w:lang w:val="en-US" w:eastAsia="zh-CN"/>
                </w:rPr>
                <w:t>触发器触发</w:t>
              </w:r>
            </w:ins>
          </w:p>
        </w:tc>
        <w:tc>
          <w:tcPr>
            <w:tcW w:w="2354" w:type="dxa"/>
            <w:tcBorders>
              <w:bottom w:val="single" w:color="auto" w:sz="4" w:space="0"/>
            </w:tcBorders>
            <w:noWrap w:val="0"/>
            <w:vAlign w:val="center"/>
          </w:tcPr>
          <w:p>
            <w:pPr>
              <w:rPr>
                <w:ins w:id="2580" w:author="◉‿◉" w:date="2020-04-19T16:22:00Z"/>
                <w:rFonts w:ascii="宋体" w:cs="宋体"/>
                <w:color w:val="000000"/>
                <w:kern w:val="0"/>
                <w:sz w:val="21"/>
                <w:szCs w:val="21"/>
              </w:rPr>
            </w:pPr>
            <w:ins w:id="2581" w:author="◉‿◉" w:date="2020-04-19T16:23:00Z">
              <w:r>
                <w:rPr>
                  <w:rFonts w:hint="eastAsia" w:ascii="宋体" w:cs="宋体"/>
                  <w:color w:val="000000"/>
                  <w:kern w:val="0"/>
                  <w:sz w:val="21"/>
                  <w:szCs w:val="21"/>
                  <w:lang w:val="en-US" w:eastAsia="zh-CN"/>
                </w:rPr>
                <w:t>微信收到温度报警通知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2582" w:author="◉‿◉" w:date="2020-04-19T16:22:00Z"/>
        </w:trPr>
        <w:tc>
          <w:tcPr>
            <w:tcW w:w="778" w:type="dxa"/>
            <w:tcBorders>
              <w:top w:val="single" w:color="auto" w:sz="4" w:space="0"/>
            </w:tcBorders>
            <w:noWrap w:val="0"/>
            <w:vAlign w:val="center"/>
          </w:tcPr>
          <w:p>
            <w:pPr>
              <w:jc w:val="center"/>
              <w:rPr>
                <w:ins w:id="2583" w:author="◉‿◉" w:date="2020-04-19T16:22:00Z"/>
                <w:rFonts w:hint="eastAsia" w:ascii="宋体" w:hAnsi="宋体" w:eastAsia="宋体"/>
                <w:sz w:val="21"/>
                <w:szCs w:val="21"/>
                <w:lang w:val="en-US" w:eastAsia="zh-CN"/>
              </w:rPr>
            </w:pPr>
            <w:ins w:id="2584" w:author="◉‿◉" w:date="2020-04-19T16:25:00Z">
              <w:r>
                <w:rPr>
                  <w:rFonts w:hint="eastAsia" w:ascii="宋体" w:hAnsi="宋体"/>
                  <w:sz w:val="21"/>
                  <w:szCs w:val="21"/>
                  <w:lang w:val="en-US" w:eastAsia="zh-CN"/>
                </w:rPr>
                <w:t>2</w:t>
              </w:r>
            </w:ins>
          </w:p>
        </w:tc>
        <w:tc>
          <w:tcPr>
            <w:tcW w:w="2789" w:type="dxa"/>
            <w:tcBorders>
              <w:top w:val="single" w:color="auto" w:sz="4" w:space="0"/>
            </w:tcBorders>
            <w:noWrap w:val="0"/>
            <w:vAlign w:val="center"/>
          </w:tcPr>
          <w:p>
            <w:pPr>
              <w:rPr>
                <w:ins w:id="2585" w:author="◉‿◉" w:date="2020-04-19T16:22:00Z"/>
                <w:rFonts w:hint="eastAsia" w:ascii="宋体" w:hAnsi="宋体"/>
                <w:sz w:val="21"/>
                <w:szCs w:val="21"/>
              </w:rPr>
            </w:pPr>
            <w:ins w:id="2586" w:author="◉‿◉" w:date="2020-04-19T16:25:00Z">
              <w:r>
                <w:rPr>
                  <w:rFonts w:hint="eastAsia" w:ascii="宋体" w:hAnsi="宋体"/>
                  <w:sz w:val="21"/>
                  <w:szCs w:val="21"/>
                  <w:lang w:val="en-US" w:eastAsia="zh-CN"/>
                </w:rPr>
                <w:t>模拟夜晚红外检测有入侵者</w:t>
              </w:r>
            </w:ins>
          </w:p>
        </w:tc>
        <w:tc>
          <w:tcPr>
            <w:tcW w:w="1930" w:type="dxa"/>
            <w:tcBorders>
              <w:top w:val="single" w:color="auto" w:sz="4" w:space="0"/>
            </w:tcBorders>
            <w:noWrap w:val="0"/>
            <w:vAlign w:val="center"/>
          </w:tcPr>
          <w:p>
            <w:pPr>
              <w:rPr>
                <w:ins w:id="2587" w:author="◉‿◉" w:date="2020-04-19T16:22:00Z"/>
                <w:rFonts w:ascii="宋体" w:hAnsi="宋体"/>
                <w:sz w:val="21"/>
                <w:szCs w:val="21"/>
              </w:rPr>
            </w:pPr>
            <w:ins w:id="2588" w:author="◉‿◉" w:date="2020-04-19T16:25:00Z">
              <w:r>
                <w:rPr>
                  <w:rFonts w:hint="eastAsia" w:ascii="宋体" w:hAnsi="宋体"/>
                  <w:sz w:val="21"/>
                  <w:szCs w:val="21"/>
                  <w:lang w:val="en-US" w:eastAsia="zh-CN"/>
                </w:rPr>
                <w:t>触发器触发</w:t>
              </w:r>
            </w:ins>
          </w:p>
        </w:tc>
        <w:tc>
          <w:tcPr>
            <w:tcW w:w="2354" w:type="dxa"/>
            <w:tcBorders>
              <w:top w:val="single" w:color="auto" w:sz="4" w:space="0"/>
            </w:tcBorders>
            <w:noWrap w:val="0"/>
            <w:vAlign w:val="center"/>
          </w:tcPr>
          <w:p>
            <w:pPr>
              <w:rPr>
                <w:ins w:id="2589" w:author="◉‿◉" w:date="2020-04-19T16:22:00Z"/>
                <w:rFonts w:hint="eastAsia" w:ascii="宋体" w:hAnsi="宋体"/>
                <w:sz w:val="21"/>
                <w:szCs w:val="21"/>
              </w:rPr>
            </w:pPr>
            <w:ins w:id="2590" w:author="◉‿◉" w:date="2020-04-19T16:25:00Z">
              <w:r>
                <w:rPr>
                  <w:rFonts w:hint="eastAsia" w:ascii="宋体" w:cs="宋体"/>
                  <w:color w:val="000000"/>
                  <w:kern w:val="0"/>
                  <w:sz w:val="21"/>
                  <w:szCs w:val="21"/>
                  <w:lang w:val="en-US" w:eastAsia="zh-CN"/>
                </w:rPr>
                <w:t>微信收到红外报警通知</w:t>
              </w:r>
            </w:ins>
          </w:p>
        </w:tc>
      </w:tr>
    </w:tbl>
    <w:p>
      <w:pPr>
        <w:rPr>
          <w:ins w:id="2591" w:author="◉‿◉" w:date="2020-04-19T16:29:00Z"/>
          <w:rFonts w:hint="eastAsia" w:eastAsia="宋体"/>
          <w:lang w:val="en-US" w:eastAsia="zh-CN"/>
        </w:rPr>
      </w:pPr>
    </w:p>
    <w:p>
      <w:pPr>
        <w:rPr>
          <w:ins w:id="2592" w:author="◉‿◉" w:date="2020-04-19T16:30:00Z"/>
          <w:rFonts w:hint="eastAsia" w:eastAsia="宋体"/>
          <w:lang w:val="en-US" w:eastAsia="zh-CN"/>
        </w:rPr>
      </w:pPr>
    </w:p>
    <w:p>
      <w:pPr>
        <w:ind w:firstLine="480" w:firstLineChars="200"/>
        <w:rPr>
          <w:ins w:id="2593" w:author="◉‿◉" w:date="2020-04-19T16:29:00Z"/>
          <w:rFonts w:hint="default" w:eastAsia="宋体"/>
          <w:lang w:val="en-US" w:eastAsia="zh-CN"/>
        </w:rPr>
      </w:pPr>
      <w:ins w:id="2594" w:author="◉‿◉" w:date="2020-04-19T16:30:00Z">
        <w:r>
          <w:rPr>
            <w:rFonts w:hint="eastAsia"/>
            <w:lang w:val="en-US" w:eastAsia="zh-CN"/>
          </w:rPr>
          <w:t>当满足触发条件时，触发器会被触发。在TLINK监控</w:t>
        </w:r>
      </w:ins>
      <w:ins w:id="2595" w:author="◉‿◉" w:date="2020-04-19T16:31:00Z">
        <w:r>
          <w:rPr>
            <w:rFonts w:hint="eastAsia"/>
            <w:lang w:val="en-US" w:eastAsia="zh-CN"/>
          </w:rPr>
          <w:t>中心可以观察到温度数据</w:t>
        </w:r>
      </w:ins>
      <w:ins w:id="2596" w:author="◉‿◉" w:date="2020-04-19T16:32:00Z">
        <w:r>
          <w:rPr>
            <w:rFonts w:hint="eastAsia"/>
            <w:lang w:val="en-US" w:eastAsia="zh-CN"/>
          </w:rPr>
          <w:t>会变为显眼的红色，以及会被圈出来，</w:t>
        </w:r>
      </w:ins>
      <w:ins w:id="2597" w:author="◉‿◉" w:date="2020-04-19T16:33:00Z">
        <w:r>
          <w:rPr>
            <w:rFonts w:hint="eastAsia"/>
            <w:lang w:val="en-US" w:eastAsia="zh-CN"/>
          </w:rPr>
          <w:t>表示已经触发了警报</w:t>
        </w:r>
      </w:ins>
      <w:ins w:id="2598" w:author="◉‿◉" w:date="2020-04-19T16:34:00Z">
        <w:r>
          <w:rPr>
            <w:rFonts w:hint="eastAsia"/>
            <w:lang w:val="en-US" w:eastAsia="zh-CN"/>
          </w:rPr>
          <w:t>，如图xx</w:t>
        </w:r>
      </w:ins>
      <w:ins w:id="2599" w:author="◉‿◉" w:date="2020-04-19T16:33:00Z">
        <w:r>
          <w:rPr>
            <w:rFonts w:hint="eastAsia"/>
            <w:lang w:val="en-US" w:eastAsia="zh-CN"/>
          </w:rPr>
          <w:t>。而在正常时，则是与其他</w:t>
        </w:r>
      </w:ins>
      <w:ins w:id="2600" w:author="◉‿◉" w:date="2020-04-19T16:34:00Z">
        <w:r>
          <w:rPr>
            <w:rFonts w:hint="eastAsia"/>
            <w:lang w:val="en-US" w:eastAsia="zh-CN"/>
          </w:rPr>
          <w:t>传感器数据的显示是一致的。如图xx</w:t>
        </w:r>
      </w:ins>
    </w:p>
    <w:p>
      <w:pPr>
        <w:jc w:val="center"/>
        <w:rPr>
          <w:ins w:id="2601" w:author="◉‿◉ [2]" w:date="2020-04-21T23:24:01Z"/>
          <w:rFonts w:hint="eastAsia" w:eastAsia="宋体"/>
          <w:lang w:eastAsia="zh-CN"/>
        </w:rPr>
      </w:pPr>
      <w:ins w:id="2602" w:author="◉‿◉" w:date="2020-04-19T16:29:00Z">
        <w:r>
          <w:rPr>
            <w:rFonts w:hint="eastAsia" w:eastAsia="宋体"/>
            <w:lang w:eastAsia="zh-CN"/>
          </w:rPr>
          <w:drawing>
            <wp:inline distT="0" distB="0" distL="114300" distR="114300">
              <wp:extent cx="3702685" cy="1659890"/>
              <wp:effectExtent l="0" t="0" r="635" b="1270"/>
              <wp:docPr id="18" name="图片 27" descr="触发器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descr="触发器报警"/>
                      <pic:cNvPicPr>
                        <a:picLocks noChangeAspect="1"/>
                      </pic:cNvPicPr>
                    </pic:nvPicPr>
                    <pic:blipFill>
                      <a:blip r:embed="rId55"/>
                      <a:stretch>
                        <a:fillRect/>
                      </a:stretch>
                    </pic:blipFill>
                    <pic:spPr>
                      <a:xfrm>
                        <a:off x="0" y="0"/>
                        <a:ext cx="3702685" cy="1659890"/>
                      </a:xfrm>
                      <a:prstGeom prst="rect">
                        <a:avLst/>
                      </a:prstGeom>
                      <a:noFill/>
                      <a:ln>
                        <a:noFill/>
                      </a:ln>
                    </pic:spPr>
                  </pic:pic>
                </a:graphicData>
              </a:graphic>
            </wp:inline>
          </w:drawing>
        </w:r>
      </w:ins>
    </w:p>
    <w:p>
      <w:pPr>
        <w:jc w:val="center"/>
        <w:rPr>
          <w:ins w:id="2604" w:author="◉‿◉" w:date="2020-04-19T16:34:00Z"/>
          <w:rFonts w:hint="default" w:eastAsia="宋体"/>
          <w:lang w:val="en-US" w:eastAsia="zh-CN"/>
        </w:rPr>
      </w:pPr>
      <w:ins w:id="2605" w:author="◉‿◉ [2]" w:date="2020-04-21T23:24:04Z">
        <w:r>
          <w:rPr>
            <w:rFonts w:hint="eastAsia"/>
            <w:lang w:val="en-US" w:eastAsia="zh-CN"/>
          </w:rPr>
          <w:t>图</w:t>
        </w:r>
      </w:ins>
      <w:ins w:id="2606" w:author="◉‿◉ [2]" w:date="2020-04-21T23:24:06Z">
        <w:r>
          <w:rPr>
            <w:rFonts w:hint="eastAsia"/>
            <w:lang w:val="en-US" w:eastAsia="zh-CN"/>
          </w:rPr>
          <w:t xml:space="preserve">xx </w:t>
        </w:r>
      </w:ins>
      <w:ins w:id="2607" w:author="◉‿◉ [2]" w:date="2020-04-21T23:24:09Z">
        <w:r>
          <w:rPr>
            <w:rFonts w:hint="eastAsia"/>
            <w:lang w:val="en-US" w:eastAsia="zh-CN"/>
          </w:rPr>
          <w:t>触发器</w:t>
        </w:r>
      </w:ins>
      <w:ins w:id="2608" w:author="◉‿◉ [2]" w:date="2020-04-21T23:24:11Z">
        <w:r>
          <w:rPr>
            <w:rFonts w:hint="eastAsia"/>
            <w:lang w:val="en-US" w:eastAsia="zh-CN"/>
          </w:rPr>
          <w:t>触发</w:t>
        </w:r>
      </w:ins>
      <w:ins w:id="2609" w:author="◉‿◉ [2]" w:date="2020-04-21T23:24:18Z">
        <w:r>
          <w:rPr>
            <w:rFonts w:hint="eastAsia"/>
            <w:lang w:val="en-US" w:eastAsia="zh-CN"/>
          </w:rPr>
          <w:t>后</w:t>
        </w:r>
      </w:ins>
      <w:ins w:id="2610" w:author="◉‿◉ [2]" w:date="2020-04-21T23:24:20Z">
        <w:r>
          <w:rPr>
            <w:rFonts w:hint="eastAsia"/>
            <w:lang w:val="en-US" w:eastAsia="zh-CN"/>
          </w:rPr>
          <w:t>数据</w:t>
        </w:r>
      </w:ins>
      <w:ins w:id="2611" w:author="◉‿◉ [2]" w:date="2020-04-21T23:25:08Z">
        <w:r>
          <w:rPr>
            <w:rFonts w:hint="eastAsia"/>
            <w:lang w:val="en-US" w:eastAsia="zh-CN"/>
          </w:rPr>
          <w:t>变化</w:t>
        </w:r>
      </w:ins>
    </w:p>
    <w:p>
      <w:pPr>
        <w:jc w:val="center"/>
        <w:rPr>
          <w:ins w:id="2612" w:author="◉‿◉" w:date="2020-04-19T16:34:00Z"/>
          <w:rFonts w:hint="eastAsia" w:eastAsia="宋体"/>
          <w:lang w:eastAsia="zh-CN"/>
        </w:rPr>
      </w:pPr>
    </w:p>
    <w:p>
      <w:pPr>
        <w:jc w:val="center"/>
        <w:rPr>
          <w:ins w:id="2613" w:author="◉‿◉" w:date="2020-04-19T16:34:00Z"/>
          <w:rFonts w:hint="eastAsia" w:eastAsia="宋体"/>
          <w:lang w:eastAsia="zh-CN"/>
        </w:rPr>
      </w:pPr>
    </w:p>
    <w:p>
      <w:pPr>
        <w:jc w:val="center"/>
        <w:rPr>
          <w:ins w:id="2614" w:author="◉‿◉ [2]" w:date="2020-04-21T23:25:13Z"/>
          <w:rFonts w:hint="eastAsia" w:eastAsia="宋体"/>
          <w:lang w:eastAsia="zh-CN"/>
        </w:rPr>
      </w:pPr>
      <w:ins w:id="2615" w:author="◉‿◉" w:date="2020-04-19T16:34:00Z">
        <w:r>
          <w:rPr>
            <w:rFonts w:hint="eastAsia" w:eastAsia="宋体"/>
            <w:lang w:eastAsia="zh-CN"/>
          </w:rPr>
          <w:drawing>
            <wp:inline distT="0" distB="0" distL="114300" distR="114300">
              <wp:extent cx="3760470" cy="1657350"/>
              <wp:effectExtent l="0" t="0" r="3810" b="3810"/>
              <wp:docPr id="19" name="图片 28" descr="触发器不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descr="触发器不报警"/>
                      <pic:cNvPicPr>
                        <a:picLocks noChangeAspect="1"/>
                      </pic:cNvPicPr>
                    </pic:nvPicPr>
                    <pic:blipFill>
                      <a:blip r:embed="rId56"/>
                      <a:stretch>
                        <a:fillRect/>
                      </a:stretch>
                    </pic:blipFill>
                    <pic:spPr>
                      <a:xfrm>
                        <a:off x="0" y="0"/>
                        <a:ext cx="3760470" cy="1657350"/>
                      </a:xfrm>
                      <a:prstGeom prst="rect">
                        <a:avLst/>
                      </a:prstGeom>
                      <a:noFill/>
                      <a:ln>
                        <a:noFill/>
                      </a:ln>
                    </pic:spPr>
                  </pic:pic>
                </a:graphicData>
              </a:graphic>
            </wp:inline>
          </w:drawing>
        </w:r>
      </w:ins>
    </w:p>
    <w:p>
      <w:pPr>
        <w:jc w:val="center"/>
        <w:rPr>
          <w:ins w:id="2618" w:author="◉‿◉" w:date="2020-04-19T18:58:00Z"/>
          <w:rFonts w:hint="eastAsia" w:eastAsia="宋体"/>
          <w:lang w:eastAsia="zh-CN"/>
        </w:rPr>
        <w:pPrChange w:id="2617" w:author="◉‿◉ [2]" w:date="2020-04-21T23:25:15Z">
          <w:pPr>
            <w:jc w:val="center"/>
          </w:pPr>
        </w:pPrChange>
      </w:pPr>
      <w:ins w:id="2619" w:author="◉‿◉ [2]" w:date="2020-04-21T23:25:14Z">
        <w:r>
          <w:rPr>
            <w:rFonts w:hint="eastAsia"/>
            <w:lang w:val="en-US" w:eastAsia="zh-CN"/>
          </w:rPr>
          <w:t xml:space="preserve">图xx </w:t>
        </w:r>
      </w:ins>
      <w:ins w:id="2620" w:author="◉‿◉ [2]" w:date="2020-04-21T23:25:41Z">
        <w:r>
          <w:rPr>
            <w:rFonts w:hint="eastAsia"/>
            <w:lang w:val="en-US" w:eastAsia="zh-CN"/>
          </w:rPr>
          <w:t>数据</w:t>
        </w:r>
      </w:ins>
      <w:ins w:id="2621" w:author="◉‿◉ [2]" w:date="2020-04-21T23:25:25Z">
        <w:r>
          <w:rPr>
            <w:rFonts w:hint="eastAsia"/>
            <w:lang w:val="en-US" w:eastAsia="zh-CN"/>
          </w:rPr>
          <w:t>恢复</w:t>
        </w:r>
      </w:ins>
      <w:ins w:id="2622" w:author="◉‿◉ [2]" w:date="2020-04-21T23:25:14Z">
        <w:r>
          <w:rPr>
            <w:rFonts w:hint="eastAsia"/>
            <w:lang w:val="en-US" w:eastAsia="zh-CN"/>
          </w:rPr>
          <w:t>后变化</w:t>
        </w:r>
      </w:ins>
    </w:p>
    <w:p>
      <w:pPr>
        <w:rPr>
          <w:ins w:id="2623" w:author="◉‿◉" w:date="2020-04-19T18:58:00Z"/>
          <w:rFonts w:hint="eastAsia" w:eastAsia="宋体"/>
          <w:lang w:eastAsia="zh-CN"/>
        </w:rPr>
      </w:pPr>
    </w:p>
    <w:p>
      <w:pPr>
        <w:rPr>
          <w:ins w:id="2624" w:author="◉‿◉" w:date="2020-04-19T18:58:00Z"/>
          <w:rFonts w:hint="eastAsia" w:eastAsia="宋体"/>
          <w:lang w:eastAsia="zh-CN"/>
        </w:rPr>
      </w:pPr>
    </w:p>
    <w:p>
      <w:pPr>
        <w:rPr>
          <w:ins w:id="2625" w:author="◉‿◉" w:date="2020-04-19T18:59:00Z"/>
          <w:rFonts w:hint="eastAsia"/>
          <w:lang w:val="en-US" w:eastAsia="zh-CN"/>
        </w:rPr>
      </w:pPr>
      <w:ins w:id="2626" w:author="◉‿◉" w:date="2020-04-19T18:58:00Z">
        <w:r>
          <w:rPr>
            <w:rFonts w:hint="eastAsia"/>
            <w:lang w:val="en-US" w:eastAsia="zh-CN"/>
          </w:rPr>
          <w:t>微信</w:t>
        </w:r>
      </w:ins>
      <w:ins w:id="2627" w:author="◉‿◉" w:date="2020-04-19T18:59:00Z">
        <w:r>
          <w:rPr>
            <w:rFonts w:hint="eastAsia"/>
            <w:lang w:val="en-US" w:eastAsia="zh-CN"/>
          </w:rPr>
          <w:t>接收到触发器发送的警报，如图xxx</w:t>
        </w:r>
      </w:ins>
    </w:p>
    <w:p>
      <w:pPr>
        <w:rPr>
          <w:ins w:id="2628" w:author="◉‿◉" w:date="2020-04-19T18:59:00Z"/>
          <w:rFonts w:hint="eastAsia"/>
          <w:lang w:val="en-US" w:eastAsia="zh-CN"/>
        </w:rPr>
      </w:pPr>
    </w:p>
    <w:p>
      <w:pPr>
        <w:rPr>
          <w:ins w:id="2629" w:author="◉‿◉" w:date="2020-04-19T18:59:00Z"/>
          <w:rFonts w:hint="eastAsia"/>
          <w:lang w:val="en-US" w:eastAsia="zh-CN"/>
        </w:rPr>
      </w:pPr>
    </w:p>
    <w:p>
      <w:pPr>
        <w:rPr>
          <w:ins w:id="2630" w:author="◉‿◉" w:date="2020-04-19T18:59:00Z"/>
          <w:rFonts w:hint="eastAsia"/>
          <w:lang w:val="en-US" w:eastAsia="zh-CN"/>
        </w:rPr>
      </w:pPr>
    </w:p>
    <w:p>
      <w:pPr>
        <w:jc w:val="center"/>
        <w:rPr>
          <w:ins w:id="2631" w:author="◉‿◉ [2]" w:date="2020-04-21T23:25:51Z"/>
          <w:rFonts w:hint="default"/>
          <w:lang w:val="en-US" w:eastAsia="zh-CN"/>
        </w:rPr>
      </w:pPr>
      <w:ins w:id="2632" w:author="◉‿◉" w:date="2020-04-19T18:59:00Z">
        <w:r>
          <w:rPr>
            <w:rFonts w:hint="default"/>
            <w:lang w:val="en-US" w:eastAsia="zh-CN"/>
          </w:rPr>
          <w:drawing>
            <wp:inline distT="0" distB="0" distL="114300" distR="114300">
              <wp:extent cx="1416685" cy="2243455"/>
              <wp:effectExtent l="0" t="0" r="635" b="12065"/>
              <wp:docPr id="20" name="图片 29" descr="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descr="TLINK"/>
                      <pic:cNvPicPr>
                        <a:picLocks noChangeAspect="1"/>
                      </pic:cNvPicPr>
                    </pic:nvPicPr>
                    <pic:blipFill>
                      <a:blip r:embed="rId57"/>
                      <a:stretch>
                        <a:fillRect/>
                      </a:stretch>
                    </pic:blipFill>
                    <pic:spPr>
                      <a:xfrm>
                        <a:off x="0" y="0"/>
                        <a:ext cx="1416685" cy="2243455"/>
                      </a:xfrm>
                      <a:prstGeom prst="rect">
                        <a:avLst/>
                      </a:prstGeom>
                      <a:noFill/>
                      <a:ln>
                        <a:noFill/>
                      </a:ln>
                    </pic:spPr>
                  </pic:pic>
                </a:graphicData>
              </a:graphic>
            </wp:inline>
          </w:drawing>
        </w:r>
      </w:ins>
    </w:p>
    <w:p>
      <w:pPr>
        <w:jc w:val="center"/>
        <w:rPr>
          <w:ins w:id="2634" w:author="◉‿◉ [2]" w:date="2020-04-21T23:25:53Z"/>
          <w:rFonts w:hint="default"/>
          <w:lang w:val="en-US" w:eastAsia="zh-CN"/>
        </w:rPr>
      </w:pPr>
    </w:p>
    <w:p>
      <w:pPr>
        <w:jc w:val="center"/>
        <w:rPr>
          <w:rFonts w:hint="default"/>
          <w:lang w:val="en-US" w:eastAsia="zh-CN"/>
        </w:rPr>
        <w:sectPr>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ins w:id="2635" w:author="◉‿◉ [2]" w:date="2020-04-21T23:25:57Z">
        <w:r>
          <w:rPr>
            <w:rFonts w:hint="eastAsia"/>
            <w:lang w:val="en-US" w:eastAsia="zh-CN"/>
          </w:rPr>
          <w:t>图</w:t>
        </w:r>
      </w:ins>
      <w:ins w:id="2636" w:author="◉‿◉ [2]" w:date="2020-04-21T23:25:59Z">
        <w:r>
          <w:rPr>
            <w:rFonts w:hint="eastAsia"/>
            <w:lang w:val="en-US" w:eastAsia="zh-CN"/>
          </w:rPr>
          <w:t xml:space="preserve">xx </w:t>
        </w:r>
      </w:ins>
      <w:ins w:id="2637" w:author="◉‿◉ [2]" w:date="2020-04-21T23:26:02Z">
        <w:r>
          <w:rPr>
            <w:rFonts w:hint="eastAsia"/>
            <w:lang w:val="en-US" w:eastAsia="zh-CN"/>
          </w:rPr>
          <w:t>微信</w:t>
        </w:r>
      </w:ins>
      <w:ins w:id="2638" w:author="◉‿◉ [2]" w:date="2020-04-21T23:26:04Z">
        <w:r>
          <w:rPr>
            <w:rFonts w:hint="eastAsia"/>
            <w:lang w:val="en-US" w:eastAsia="zh-CN"/>
          </w:rPr>
          <w:t>报警</w:t>
        </w:r>
      </w:ins>
      <w:ins w:id="2639" w:author="◉‿◉ [2]" w:date="2020-04-21T23:26:19Z">
        <w:r>
          <w:rPr>
            <w:rFonts w:hint="eastAsia"/>
            <w:lang w:val="en-US" w:eastAsia="zh-CN"/>
          </w:rPr>
          <w:t>通知</w:t>
        </w:r>
      </w:ins>
      <w:ins w:id="2640" w:author="◉‿◉ [2]" w:date="2020-04-21T23:26:20Z">
        <w:r>
          <w:rPr>
            <w:rFonts w:hint="eastAsia"/>
            <w:lang w:val="en-US" w:eastAsia="zh-CN"/>
          </w:rPr>
          <w:t>图</w:t>
        </w:r>
      </w:ins>
    </w:p>
    <w:p>
      <w:pPr>
        <w:pStyle w:val="5"/>
        <w:rPr>
          <w:rFonts w:hint="eastAsia"/>
        </w:rPr>
      </w:pPr>
      <w:bookmarkStart w:id="113" w:name="_Toc188851613"/>
      <w:bookmarkStart w:id="114" w:name="_Toc188852330"/>
      <w:bookmarkStart w:id="115" w:name="_Toc188851697"/>
      <w:bookmarkStart w:id="116" w:name="_Toc188851843"/>
      <w:bookmarkStart w:id="117" w:name="_Toc510620195"/>
      <w:bookmarkStart w:id="118" w:name="_Toc510621526"/>
      <w:r>
        <w:rPr>
          <w:rFonts w:hint="eastAsia"/>
        </w:rPr>
        <w:t xml:space="preserve">第6章 </w:t>
      </w:r>
      <w:bookmarkEnd w:id="113"/>
      <w:bookmarkEnd w:id="114"/>
      <w:bookmarkEnd w:id="115"/>
      <w:bookmarkEnd w:id="116"/>
      <w:commentRangeStart w:id="8"/>
      <w:r>
        <w:rPr>
          <w:rFonts w:hint="eastAsia"/>
        </w:rPr>
        <w:t>总结和展望</w:t>
      </w:r>
      <w:bookmarkEnd w:id="117"/>
      <w:bookmarkEnd w:id="118"/>
      <w:commentRangeEnd w:id="8"/>
      <w:r>
        <w:rPr>
          <w:rStyle w:val="34"/>
          <w:b/>
          <w:bCs/>
          <w:kern w:val="2"/>
        </w:rPr>
        <w:commentReference w:id="8"/>
      </w:r>
    </w:p>
    <w:p>
      <w:pPr>
        <w:pStyle w:val="50"/>
        <w:rPr>
          <w:rFonts w:hint="eastAsia"/>
        </w:rPr>
      </w:pPr>
      <w:bookmarkStart w:id="119" w:name="_Toc510621527"/>
      <w:bookmarkStart w:id="120" w:name="_Toc510620196"/>
      <w:r>
        <w:rPr>
          <w:rFonts w:hint="eastAsia"/>
        </w:rPr>
        <w:t>6.1 本文总结</w:t>
      </w:r>
      <w:bookmarkEnd w:id="119"/>
      <w:bookmarkEnd w:id="120"/>
    </w:p>
    <w:p>
      <w:pPr>
        <w:pStyle w:val="6"/>
        <w:rPr>
          <w:ins w:id="2641" w:author="admin" w:date="2020-04-02T08:57:00Z"/>
          <w:rFonts w:hint="eastAsia"/>
        </w:rPr>
      </w:pPr>
      <w:ins w:id="2642" w:author="admin" w:date="2020-04-02T08:57:00Z">
        <w:r>
          <w:rPr>
            <w:rFonts w:hint="eastAsia"/>
          </w:rPr>
          <w:t>本论文提出了一种基于STM32的智能窗帘控制系统实现。先从大体上概括了整个系统的设计思路以及实现的方案，然后再拆分模块详细地介绍了各个模块的工作流程以及设计需要完成的功能，包括介绍有什么传感器模块，每个传感器的工作流程以及所需传感器去实现的功能；TLINK物联网云服务平台上建立与课题关联的服务器；WI-FI模块、电机驱动模块以及TFTLCD显示信息模块的工作流程和使用方法。全部模块整合在一起组成一个多功能的智能窗帘控制系统，同时能够通过手机端或者网页端对控制系统进行操控，使设计的课题得到了很好的实践效果，在获得实践经验的同时也获得了实物成果。</w:t>
        </w:r>
      </w:ins>
    </w:p>
    <w:p>
      <w:pPr>
        <w:pStyle w:val="6"/>
        <w:rPr>
          <w:ins w:id="2643" w:author="◉‿◉" w:date="2020-04-16T22:21:00Z"/>
          <w:rFonts w:hint="eastAsia"/>
          <w:highlight w:val="yellow"/>
        </w:rPr>
      </w:pPr>
      <w:ins w:id="2644" w:author="admin" w:date="2020-04-02T08:57:00Z">
        <w:r>
          <w:rPr>
            <w:rFonts w:hint="eastAsia"/>
          </w:rPr>
          <w:t>但从目前的测试效果来说，通过手机端或者网页端进行远程控制的时候会出现网络延迟现象，可能是服务器的缘故，我们所使用的服务器是完全免费提供测试的，如果使用商业服务器的话效果会比现在好，那种网络延迟的现象可能就会消失。</w:t>
        </w:r>
      </w:ins>
      <w:ins w:id="2645" w:author="admin" w:date="2020-04-02T08:57:00Z">
        <w:r>
          <w:rPr>
            <w:rFonts w:hint="eastAsia"/>
            <w:highlight w:val="yellow"/>
          </w:rPr>
          <w:t>（待修改</w:t>
        </w:r>
      </w:ins>
      <w:ins w:id="2646" w:author="◉‿◉" w:date="2020-04-15T23:14:00Z">
        <w:r>
          <w:rPr>
            <w:rFonts w:hint="eastAsia"/>
            <w:highlight w:val="yellow"/>
            <w:lang w:eastAsia="zh-CN"/>
          </w:rPr>
          <w:t>，</w:t>
        </w:r>
      </w:ins>
      <w:ins w:id="2647" w:author="◉‿◉" w:date="2020-04-15T23:14:00Z">
        <w:r>
          <w:rPr>
            <w:rFonts w:hint="eastAsia"/>
            <w:highlight w:val="yellow"/>
            <w:lang w:val="en-US" w:eastAsia="zh-CN"/>
          </w:rPr>
          <w:t>加上自己的心得体会</w:t>
        </w:r>
      </w:ins>
      <w:ins w:id="2648" w:author="admin" w:date="2020-04-02T08:57:00Z">
        <w:r>
          <w:rPr>
            <w:rFonts w:hint="eastAsia"/>
            <w:highlight w:val="yellow"/>
          </w:rPr>
          <w:t>）</w:t>
        </w:r>
      </w:ins>
    </w:p>
    <w:p>
      <w:pPr>
        <w:pStyle w:val="6"/>
        <w:rPr>
          <w:ins w:id="2649" w:author="◉‿◉" w:date="2020-04-16T23:00:00Z"/>
          <w:rFonts w:hint="eastAsia"/>
        </w:rPr>
      </w:pPr>
      <w:ins w:id="2650" w:author="◉‿◉" w:date="2020-04-16T22:21:00Z">
        <w:r>
          <w:rPr>
            <w:rFonts w:hint="eastAsia"/>
          </w:rPr>
          <w:t>在实现设计的过程中，让自己学到了更多的知识，提高自身的动手能力。从最初的构思，小模块的实现，初步测试和基本功能逐渐完善，到整个系统运行。将C语言程序设计、单片机原理及应用、模拟电路基础等多门学科的内容进行结合应用。通过实际的应用，才能更好去理解书本中的知识</w:t>
        </w:r>
      </w:ins>
      <w:ins w:id="2651" w:author="◉‿◉" w:date="2020-04-16T22:48:00Z">
        <w:r>
          <w:rPr>
            <w:rFonts w:hint="eastAsia"/>
            <w:lang w:eastAsia="zh-CN"/>
          </w:rPr>
          <w:t>。</w:t>
        </w:r>
      </w:ins>
      <w:ins w:id="2652" w:author="◉‿◉" w:date="2020-04-16T22:48:00Z">
        <w:r>
          <w:rPr>
            <w:rFonts w:hint="eastAsia"/>
            <w:lang w:val="en-US" w:eastAsia="zh-CN"/>
          </w:rPr>
          <w:t>同时细节方面也是</w:t>
        </w:r>
      </w:ins>
      <w:ins w:id="2653" w:author="◉‿◉" w:date="2020-04-16T22:49:00Z">
        <w:r>
          <w:rPr>
            <w:rFonts w:hint="eastAsia"/>
            <w:lang w:val="en-US" w:eastAsia="zh-CN"/>
          </w:rPr>
          <w:t>不可忽略的，在数据上传出现了问题</w:t>
        </w:r>
      </w:ins>
      <w:ins w:id="2654" w:author="◉‿◉" w:date="2020-04-16T22:50:00Z">
        <w:r>
          <w:rPr>
            <w:rFonts w:hint="eastAsia"/>
            <w:lang w:val="en-US" w:eastAsia="zh-CN"/>
          </w:rPr>
          <w:t>，最后发现是给</w:t>
        </w:r>
      </w:ins>
      <w:ins w:id="2655" w:author="◉‿◉" w:date="2020-04-16T22:49:00Z">
        <w:r>
          <w:rPr>
            <w:rFonts w:hint="eastAsia"/>
            <w:lang w:val="en-US" w:eastAsia="zh-CN"/>
          </w:rPr>
          <w:t>字符串</w:t>
        </w:r>
      </w:ins>
      <w:ins w:id="2656" w:author="◉‿◉" w:date="2020-04-16T22:50:00Z">
        <w:r>
          <w:rPr>
            <w:rFonts w:hint="eastAsia"/>
            <w:lang w:val="en-US" w:eastAsia="zh-CN"/>
          </w:rPr>
          <w:t>赋值</w:t>
        </w:r>
      </w:ins>
      <w:ins w:id="2657" w:author="◉‿◉" w:date="2020-04-16T22:49:00Z">
        <w:r>
          <w:rPr>
            <w:rFonts w:hint="eastAsia"/>
            <w:lang w:val="en-US" w:eastAsia="zh-CN"/>
          </w:rPr>
          <w:t>的时候，字符</w:t>
        </w:r>
      </w:ins>
      <w:ins w:id="2658" w:author="◉‿◉" w:date="2020-04-16T22:50:00Z">
        <w:r>
          <w:rPr>
            <w:rFonts w:hint="eastAsia"/>
            <w:lang w:val="en-US" w:eastAsia="zh-CN"/>
          </w:rPr>
          <w:t>‘</w:t>
        </w:r>
      </w:ins>
      <w:ins w:id="2659" w:author="◉‿◉" w:date="2020-04-16T22:49:00Z">
        <w:r>
          <w:rPr>
            <w:rFonts w:hint="eastAsia"/>
            <w:lang w:val="en-US" w:eastAsia="zh-CN"/>
          </w:rPr>
          <w:t>0</w:t>
        </w:r>
      </w:ins>
      <w:ins w:id="2660" w:author="◉‿◉" w:date="2020-04-16T22:50:00Z">
        <w:r>
          <w:rPr>
            <w:rFonts w:hint="eastAsia"/>
            <w:lang w:val="en-US" w:eastAsia="zh-CN"/>
          </w:rPr>
          <w:t>’</w:t>
        </w:r>
      </w:ins>
      <w:ins w:id="2661" w:author="◉‿◉" w:date="2020-04-16T22:53:00Z">
        <w:r>
          <w:rPr>
            <w:rFonts w:hint="eastAsia"/>
            <w:lang w:val="en-US" w:eastAsia="zh-CN"/>
          </w:rPr>
          <w:t>赋值成了</w:t>
        </w:r>
      </w:ins>
      <w:ins w:id="2662" w:author="◉‿◉" w:date="2020-04-16T22:49:00Z">
        <w:r>
          <w:rPr>
            <w:rFonts w:hint="eastAsia"/>
            <w:lang w:val="en-US" w:eastAsia="zh-CN"/>
          </w:rPr>
          <w:t>数字0</w:t>
        </w:r>
      </w:ins>
      <w:ins w:id="2663" w:author="◉‿◉" w:date="2020-04-16T22:51:00Z">
        <w:r>
          <w:rPr>
            <w:rFonts w:hint="eastAsia"/>
            <w:lang w:val="en-US" w:eastAsia="zh-CN"/>
          </w:rPr>
          <w:t>没有注意</w:t>
        </w:r>
      </w:ins>
      <w:ins w:id="2664" w:author="◉‿◉" w:date="2020-04-16T22:53:00Z">
        <w:r>
          <w:rPr>
            <w:rFonts w:hint="eastAsia"/>
            <w:lang w:val="en-US" w:eastAsia="zh-CN"/>
          </w:rPr>
          <w:t>到</w:t>
        </w:r>
      </w:ins>
      <w:ins w:id="2665" w:author="◉‿◉" w:date="2020-04-16T22:49:00Z">
        <w:r>
          <w:rPr>
            <w:rFonts w:hint="eastAsia"/>
            <w:lang w:val="en-US" w:eastAsia="zh-CN"/>
          </w:rPr>
          <w:t>，</w:t>
        </w:r>
      </w:ins>
      <w:ins w:id="2666" w:author="◉‿◉" w:date="2020-04-16T22:53:00Z">
        <w:r>
          <w:rPr>
            <w:rFonts w:hint="eastAsia"/>
            <w:lang w:val="en-US" w:eastAsia="zh-CN"/>
          </w:rPr>
          <w:t>导致</w:t>
        </w:r>
      </w:ins>
      <w:ins w:id="2667" w:author="◉‿◉" w:date="2020-04-16T22:49:00Z">
        <w:r>
          <w:rPr>
            <w:rFonts w:hint="eastAsia"/>
            <w:lang w:val="en-US" w:eastAsia="zh-CN"/>
          </w:rPr>
          <w:t>字符串在</w:t>
        </w:r>
      </w:ins>
      <w:ins w:id="2668" w:author="◉‿◉" w:date="2020-04-16T22:52:00Z">
        <w:r>
          <w:rPr>
            <w:rFonts w:hint="eastAsia"/>
            <w:lang w:val="en-US" w:eastAsia="zh-CN"/>
          </w:rPr>
          <w:t>数字0</w:t>
        </w:r>
      </w:ins>
      <w:ins w:id="2669" w:author="◉‿◉" w:date="2020-04-16T22:49:00Z">
        <w:r>
          <w:rPr>
            <w:rFonts w:hint="eastAsia"/>
            <w:lang w:val="en-US" w:eastAsia="zh-CN"/>
          </w:rPr>
          <w:t>截断</w:t>
        </w:r>
      </w:ins>
      <w:ins w:id="2670" w:author="◉‿◉" w:date="2020-04-16T22:54:00Z">
        <w:r>
          <w:rPr>
            <w:rFonts w:hint="eastAsia"/>
            <w:lang w:val="en-US" w:eastAsia="zh-CN"/>
          </w:rPr>
          <w:t>，</w:t>
        </w:r>
      </w:ins>
      <w:ins w:id="2671" w:author="◉‿◉" w:date="2020-04-16T22:55:00Z">
        <w:r>
          <w:rPr>
            <w:rFonts w:hint="eastAsia"/>
            <w:lang w:val="en-US" w:eastAsia="zh-CN"/>
          </w:rPr>
          <w:t>使得后边数据解析出错</w:t>
        </w:r>
      </w:ins>
      <w:ins w:id="2672" w:author="◉‿◉" w:date="2020-04-16T22:21:00Z">
        <w:r>
          <w:rPr>
            <w:rFonts w:hint="eastAsia"/>
          </w:rPr>
          <w:t>。在调试阶段，WIFI代码一直初始化不成功，这期间让人比较苦恼，因为这是系统的基础部分，通信不成功，其他功能无法实现；在定时功能的处理逻辑上，同样是出现各种bug等。经过网上查找资料，反复修改代码，一遍遍的进行测试，慢慢的把出现的问题一个个解决。</w:t>
        </w:r>
      </w:ins>
    </w:p>
    <w:p>
      <w:pPr>
        <w:pStyle w:val="6"/>
        <w:ind w:firstLine="0" w:firstLineChars="0"/>
        <w:rPr>
          <w:ins w:id="2673" w:author="◉‿◉" w:date="2020-04-16T22:21:00Z"/>
          <w:rFonts w:hint="eastAsia"/>
        </w:rPr>
      </w:pPr>
    </w:p>
    <w:p>
      <w:pPr>
        <w:pStyle w:val="6"/>
        <w:rPr>
          <w:rFonts w:hint="eastAsia"/>
          <w:highlight w:val="yellow"/>
        </w:rPr>
      </w:pPr>
    </w:p>
    <w:p>
      <w:pPr>
        <w:pStyle w:val="39"/>
        <w:rPr>
          <w:rFonts w:hint="default" w:eastAsia="黑体"/>
          <w:lang w:val="en-US" w:eastAsia="zh-CN"/>
        </w:rPr>
      </w:pPr>
      <w:bookmarkStart w:id="121" w:name="_Toc510621528"/>
      <w:bookmarkStart w:id="122" w:name="_Toc510620197"/>
      <w:r>
        <w:rPr>
          <w:rFonts w:hint="eastAsia"/>
        </w:rPr>
        <w:t>6</w:t>
      </w:r>
      <w:r>
        <w:t>.</w:t>
      </w:r>
      <w:r>
        <w:rPr>
          <w:rFonts w:hint="eastAsia"/>
        </w:rPr>
        <w:t>1</w:t>
      </w:r>
      <w:r>
        <w:t>.1</w:t>
      </w:r>
      <w:r>
        <w:rPr>
          <w:rFonts w:hint="eastAsia"/>
        </w:rPr>
        <w:t xml:space="preserve"> </w:t>
      </w:r>
      <w:bookmarkEnd w:id="121"/>
      <w:bookmarkEnd w:id="122"/>
      <w:ins w:id="2674" w:author="admin" w:date="2020-03-26T08:43:00Z">
        <w:r>
          <w:rPr>
            <w:rFonts w:hint="eastAsia"/>
          </w:rPr>
          <w:t>存在的问题</w:t>
        </w:r>
      </w:ins>
    </w:p>
    <w:p>
      <w:pPr>
        <w:pStyle w:val="6"/>
        <w:rPr>
          <w:ins w:id="2675" w:author="◉‿◉" w:date="2020-04-14T23:19:00Z"/>
          <w:rFonts w:hint="eastAsia"/>
          <w:lang w:val="en-US" w:eastAsia="zh-CN"/>
        </w:rPr>
      </w:pPr>
      <w:ins w:id="2676" w:author="◉‿◉" w:date="2020-04-14T23:18:00Z">
        <w:r>
          <w:rPr>
            <w:rFonts w:hint="eastAsia"/>
            <w:lang w:val="en-US" w:eastAsia="zh-CN"/>
          </w:rPr>
          <w:t>由于时间仓促以及自身水平有限，系统</w:t>
        </w:r>
      </w:ins>
      <w:ins w:id="2677" w:author="◉‿◉" w:date="2020-04-14T23:19:00Z">
        <w:r>
          <w:rPr>
            <w:rFonts w:hint="eastAsia"/>
            <w:lang w:val="en-US" w:eastAsia="zh-CN"/>
          </w:rPr>
          <w:t>中仍然存在一些问题，需要在以后的开发和维护中继续完善。</w:t>
        </w:r>
      </w:ins>
    </w:p>
    <w:p>
      <w:pPr>
        <w:pStyle w:val="6"/>
        <w:rPr>
          <w:ins w:id="2678" w:author="◉‿◉" w:date="2020-04-16T23:00:00Z"/>
          <w:rFonts w:hint="eastAsia"/>
          <w:lang w:val="en-US" w:eastAsia="zh-CN"/>
        </w:rPr>
      </w:pPr>
      <w:ins w:id="2679" w:author="◉‿◉" w:date="2020-04-14T23:36:00Z">
        <w:r>
          <w:rPr>
            <w:rFonts w:hint="eastAsia"/>
            <w:lang w:val="en-US" w:eastAsia="zh-CN"/>
          </w:rPr>
          <w:t>代码结构上不太符合软件工程要求，</w:t>
        </w:r>
      </w:ins>
      <w:ins w:id="2680" w:author="◉‿◉" w:date="2020-04-19T19:25:00Z">
        <w:r>
          <w:rPr>
            <w:rFonts w:hint="eastAsia"/>
            <w:lang w:val="en-US" w:eastAsia="zh-CN"/>
          </w:rPr>
          <w:t>其</w:t>
        </w:r>
      </w:ins>
      <w:ins w:id="2681" w:author="◉‿◉" w:date="2020-04-14T23:37:00Z">
        <w:r>
          <w:rPr>
            <w:rFonts w:hint="eastAsia"/>
            <w:lang w:val="en-US" w:eastAsia="zh-CN"/>
          </w:rPr>
          <w:t>维护性、可移植性比较差</w:t>
        </w:r>
      </w:ins>
      <w:ins w:id="2682" w:author="◉‿◉" w:date="2020-04-19T19:25:00Z">
        <w:r>
          <w:rPr>
            <w:rFonts w:hint="eastAsia"/>
            <w:lang w:val="en-US" w:eastAsia="zh-CN"/>
          </w:rPr>
          <w:t>，模块函数</w:t>
        </w:r>
      </w:ins>
      <w:ins w:id="2683" w:author="◉‿◉" w:date="2020-04-19T19:26:00Z">
        <w:r>
          <w:rPr>
            <w:rFonts w:hint="eastAsia"/>
            <w:lang w:val="en-US" w:eastAsia="zh-CN"/>
          </w:rPr>
          <w:t>没有做到较好的高内聚，</w:t>
        </w:r>
      </w:ins>
      <w:ins w:id="2684" w:author="◉‿◉" w:date="2020-04-19T19:27:00Z">
        <w:r>
          <w:rPr>
            <w:rFonts w:hint="eastAsia"/>
            <w:lang w:val="en-US" w:eastAsia="zh-CN"/>
          </w:rPr>
          <w:t>低耦合效果</w:t>
        </w:r>
      </w:ins>
      <w:ins w:id="2685" w:author="◉‿◉" w:date="2020-04-14T23:39:00Z">
        <w:r>
          <w:rPr>
            <w:rFonts w:hint="eastAsia"/>
            <w:lang w:val="en-US" w:eastAsia="zh-CN"/>
          </w:rPr>
          <w:t>；系统的控制界面还不能满足多样化的信息需求</w:t>
        </w:r>
      </w:ins>
      <w:ins w:id="2686" w:author="◉‿◉" w:date="2020-04-14T23:40:00Z">
        <w:r>
          <w:rPr>
            <w:rFonts w:hint="eastAsia"/>
            <w:lang w:val="en-US" w:eastAsia="zh-CN"/>
          </w:rPr>
          <w:t>，以及</w:t>
        </w:r>
      </w:ins>
      <w:ins w:id="2687" w:author="◉‿◉" w:date="2020-04-19T19:23:00Z">
        <w:r>
          <w:rPr>
            <w:rFonts w:hint="eastAsia"/>
            <w:lang w:val="en-US" w:eastAsia="zh-CN"/>
          </w:rPr>
          <w:t>2.8寸的LCD</w:t>
        </w:r>
      </w:ins>
      <w:ins w:id="2688" w:author="◉‿◉" w:date="2020-04-14T23:40:00Z">
        <w:r>
          <w:rPr>
            <w:rFonts w:hint="eastAsia"/>
            <w:lang w:val="en-US" w:eastAsia="zh-CN"/>
          </w:rPr>
          <w:t>偏小</w:t>
        </w:r>
      </w:ins>
      <w:ins w:id="2689" w:author="◉‿◉" w:date="2020-04-19T19:24:00Z">
        <w:r>
          <w:rPr>
            <w:rFonts w:hint="eastAsia"/>
            <w:lang w:val="en-US" w:eastAsia="zh-CN"/>
          </w:rPr>
          <w:t>，显示的信息数量有限</w:t>
        </w:r>
      </w:ins>
      <w:ins w:id="2690" w:author="◉‿◉" w:date="2020-04-14T23:40:00Z">
        <w:r>
          <w:rPr>
            <w:rFonts w:hint="eastAsia"/>
            <w:lang w:val="en-US" w:eastAsia="zh-CN"/>
          </w:rPr>
          <w:t>；</w:t>
        </w:r>
      </w:ins>
      <w:ins w:id="2691" w:author="◉‿◉" w:date="2020-04-14T23:42:00Z">
        <w:r>
          <w:rPr>
            <w:rFonts w:hint="eastAsia"/>
            <w:lang w:val="en-US" w:eastAsia="zh-CN"/>
          </w:rPr>
          <w:t>其外接模块数量有些多，</w:t>
        </w:r>
      </w:ins>
      <w:ins w:id="2692" w:author="◉‿◉" w:date="2020-04-14T23:43:00Z">
        <w:r>
          <w:rPr>
            <w:rFonts w:hint="eastAsia"/>
            <w:lang w:val="en-US" w:eastAsia="zh-CN"/>
          </w:rPr>
          <w:t>使用较多的</w:t>
        </w:r>
      </w:ins>
      <w:ins w:id="2693" w:author="◉‿◉" w:date="2020-04-14T23:42:00Z">
        <w:r>
          <w:rPr>
            <w:rFonts w:hint="eastAsia"/>
            <w:lang w:val="en-US" w:eastAsia="zh-CN"/>
          </w:rPr>
          <w:t>杜邦线</w:t>
        </w:r>
      </w:ins>
      <w:ins w:id="2694" w:author="◉‿◉" w:date="2020-04-14T23:43:00Z">
        <w:r>
          <w:rPr>
            <w:rFonts w:hint="eastAsia"/>
            <w:lang w:val="en-US" w:eastAsia="zh-CN"/>
          </w:rPr>
          <w:t>，在安装上不好处理；</w:t>
        </w:r>
      </w:ins>
      <w:ins w:id="2695" w:author="◉‿◉" w:date="2020-04-16T22:30:00Z">
        <w:r>
          <w:rPr>
            <w:rFonts w:hint="eastAsia"/>
            <w:lang w:val="en-US" w:eastAsia="zh-CN"/>
          </w:rPr>
          <w:t>在WIFI通信中没有对收发数据</w:t>
        </w:r>
      </w:ins>
      <w:ins w:id="2696" w:author="◉‿◉" w:date="2020-04-16T22:31:00Z">
        <w:r>
          <w:rPr>
            <w:rFonts w:hint="eastAsia"/>
            <w:lang w:val="en-US" w:eastAsia="zh-CN"/>
          </w:rPr>
          <w:t>进行校验，存在着丢包的风险</w:t>
        </w:r>
      </w:ins>
      <w:ins w:id="2697" w:author="◉‿◉" w:date="2020-04-16T22:33:00Z">
        <w:r>
          <w:rPr>
            <w:rFonts w:hint="eastAsia"/>
            <w:lang w:val="en-US" w:eastAsia="zh-CN"/>
          </w:rPr>
          <w:t>，</w:t>
        </w:r>
      </w:ins>
      <w:ins w:id="2698" w:author="◉‿◉" w:date="2020-04-16T22:34:00Z">
        <w:r>
          <w:rPr>
            <w:rFonts w:hint="eastAsia"/>
            <w:lang w:val="en-US" w:eastAsia="zh-CN"/>
          </w:rPr>
          <w:t>同时在连接服务器</w:t>
        </w:r>
      </w:ins>
      <w:ins w:id="2699" w:author="◉‿◉" w:date="2020-04-16T22:36:00Z">
        <w:r>
          <w:rPr>
            <w:rFonts w:hint="eastAsia"/>
            <w:lang w:val="en-US" w:eastAsia="zh-CN"/>
          </w:rPr>
          <w:t>时</w:t>
        </w:r>
      </w:ins>
      <w:ins w:id="2700" w:author="◉‿◉" w:date="2020-04-16T22:34:00Z">
        <w:r>
          <w:rPr>
            <w:rFonts w:hint="eastAsia"/>
            <w:lang w:val="en-US" w:eastAsia="zh-CN"/>
          </w:rPr>
          <w:t>所耗费的时间比较长</w:t>
        </w:r>
      </w:ins>
      <w:ins w:id="2701" w:author="◉‿◉" w:date="2020-04-16T22:31:00Z">
        <w:r>
          <w:rPr>
            <w:rFonts w:hint="eastAsia"/>
            <w:lang w:val="en-US" w:eastAsia="zh-CN"/>
          </w:rPr>
          <w:t>。</w:t>
        </w:r>
      </w:ins>
    </w:p>
    <w:p>
      <w:pPr>
        <w:pStyle w:val="6"/>
        <w:rPr>
          <w:rFonts w:hint="eastAsia" w:eastAsia="宋体"/>
          <w:lang w:val="en-US" w:eastAsia="zh-CN"/>
        </w:rPr>
      </w:pPr>
      <w:ins w:id="2702" w:author="◉‿◉" w:date="2020-04-16T23:01:00Z">
        <w:r>
          <w:rPr>
            <w:rFonts w:hint="eastAsia"/>
            <w:lang w:val="en-US" w:eastAsia="zh-CN"/>
          </w:rPr>
          <w:t>改进的地方：</w:t>
        </w:r>
      </w:ins>
      <w:ins w:id="2703" w:author="◉‿◉" w:date="2020-04-16T23:04:00Z">
        <w:r>
          <w:rPr>
            <w:rFonts w:hint="eastAsia"/>
            <w:lang w:val="en-US" w:eastAsia="zh-CN"/>
          </w:rPr>
          <w:t>窗帘受到日照时间</w:t>
        </w:r>
      </w:ins>
      <w:ins w:id="2704" w:author="◉‿◉" w:date="2020-04-16T23:05:00Z">
        <w:r>
          <w:rPr>
            <w:rFonts w:hint="eastAsia"/>
            <w:lang w:val="en-US" w:eastAsia="zh-CN"/>
          </w:rPr>
          <w:t>相对比较长</w:t>
        </w:r>
      </w:ins>
      <w:ins w:id="2705" w:author="◉‿◉" w:date="2020-04-16T23:04:00Z">
        <w:r>
          <w:rPr>
            <w:rFonts w:hint="eastAsia"/>
            <w:lang w:val="en-US" w:eastAsia="zh-CN"/>
          </w:rPr>
          <w:t>，</w:t>
        </w:r>
      </w:ins>
      <w:ins w:id="2706" w:author="◉‿◉" w:date="2020-04-16T23:05:00Z">
        <w:r>
          <w:rPr>
            <w:rFonts w:hint="eastAsia"/>
            <w:lang w:val="en-US" w:eastAsia="zh-CN"/>
          </w:rPr>
          <w:t>可以将系统的供电模块</w:t>
        </w:r>
      </w:ins>
      <w:ins w:id="2707" w:author="◉‿◉" w:date="2020-04-16T23:06:00Z">
        <w:r>
          <w:rPr>
            <w:rFonts w:hint="eastAsia"/>
            <w:lang w:val="en-US" w:eastAsia="zh-CN"/>
          </w:rPr>
          <w:t>更换成</w:t>
        </w:r>
      </w:ins>
      <w:ins w:id="2708" w:author="◉‿◉" w:date="2020-04-16T23:03:00Z">
        <w:r>
          <w:rPr>
            <w:rFonts w:hint="eastAsia"/>
            <w:lang w:val="en-US" w:eastAsia="zh-CN"/>
          </w:rPr>
          <w:t>太阳能电池板</w:t>
        </w:r>
      </w:ins>
      <w:ins w:id="2709" w:author="◉‿◉" w:date="2020-04-16T23:06:00Z">
        <w:r>
          <w:rPr>
            <w:rFonts w:hint="eastAsia"/>
            <w:lang w:val="en-US" w:eastAsia="zh-CN"/>
          </w:rPr>
          <w:t>和蓄电池，更加有效的利用太阳能这一清洁能源</w:t>
        </w:r>
      </w:ins>
      <w:ins w:id="2710" w:author="◉‿◉" w:date="2020-04-16T23:29:00Z">
        <w:r>
          <w:rPr>
            <w:rFonts w:hint="eastAsia"/>
            <w:lang w:val="en-US" w:eastAsia="zh-CN"/>
          </w:rPr>
          <w:t>，</w:t>
        </w:r>
      </w:ins>
      <w:ins w:id="2711" w:author="◉‿◉" w:date="2020-04-16T23:30:00Z">
        <w:r>
          <w:rPr>
            <w:rFonts w:hint="eastAsia"/>
            <w:lang w:val="en-US" w:eastAsia="zh-CN"/>
          </w:rPr>
          <w:t>达到节能环保效果</w:t>
        </w:r>
      </w:ins>
      <w:ins w:id="2712" w:author="◉‿◉" w:date="2020-04-16T23:07:00Z">
        <w:r>
          <w:rPr>
            <w:rFonts w:hint="eastAsia"/>
            <w:lang w:val="en-US" w:eastAsia="zh-CN"/>
          </w:rPr>
          <w:t>。</w:t>
        </w:r>
      </w:ins>
      <w:ins w:id="2713" w:author="◉‿◉" w:date="2020-04-16T23:13:00Z">
        <w:r>
          <w:rPr>
            <w:rFonts w:hint="eastAsia"/>
            <w:lang w:val="en-US" w:eastAsia="zh-CN"/>
          </w:rPr>
          <w:t>通过ESP8266获取网络上的天气信息，</w:t>
        </w:r>
      </w:ins>
      <w:ins w:id="2714" w:author="◉‿◉" w:date="2020-04-16T23:14:00Z">
        <w:r>
          <w:rPr>
            <w:rFonts w:hint="eastAsia"/>
            <w:lang w:val="en-US" w:eastAsia="zh-CN"/>
          </w:rPr>
          <w:t>在结合</w:t>
        </w:r>
      </w:ins>
      <w:ins w:id="2715" w:author="◉‿◉" w:date="2020-04-16T23:15:00Z">
        <w:r>
          <w:rPr>
            <w:rFonts w:hint="eastAsia"/>
            <w:lang w:val="en-US" w:eastAsia="zh-CN"/>
          </w:rPr>
          <w:t>当前所处的时间段</w:t>
        </w:r>
      </w:ins>
      <w:ins w:id="2716" w:author="◉‿◉" w:date="2020-04-16T23:16:00Z">
        <w:r>
          <w:rPr>
            <w:rFonts w:hint="eastAsia"/>
            <w:lang w:val="en-US" w:eastAsia="zh-CN"/>
          </w:rPr>
          <w:t>自动控制窗帘的打开与关闭</w:t>
        </w:r>
      </w:ins>
      <w:ins w:id="2717" w:author="◉‿◉" w:date="2020-04-16T23:17:00Z">
        <w:r>
          <w:rPr>
            <w:rFonts w:hint="eastAsia"/>
            <w:lang w:val="en-US" w:eastAsia="zh-CN"/>
          </w:rPr>
          <w:t>，更好</w:t>
        </w:r>
      </w:ins>
      <w:ins w:id="2718" w:author="◉‿◉" w:date="2020-04-16T23:17:00Z">
        <w:r>
          <w:rPr>
            <w:rFonts w:hint="eastAsia" w:ascii="宋体" w:hAnsi="宋体"/>
          </w:rPr>
          <w:t>满足人们对舒适性的需求</w:t>
        </w:r>
      </w:ins>
      <w:ins w:id="2719" w:author="◉‿◉" w:date="2020-04-16T23:17:00Z">
        <w:r>
          <w:rPr>
            <w:rFonts w:hint="eastAsia" w:ascii="宋体" w:hAnsi="宋体"/>
            <w:lang w:eastAsia="zh-CN"/>
          </w:rPr>
          <w:t>。</w:t>
        </w:r>
      </w:ins>
      <w:ins w:id="2720" w:author="◉‿◉" w:date="2020-04-16T23:21:00Z">
        <w:r>
          <w:rPr>
            <w:rFonts w:hint="eastAsia" w:ascii="宋体" w:hAnsi="宋体"/>
            <w:lang w:val="en-US" w:eastAsia="zh-CN"/>
          </w:rPr>
          <w:t>与此同时，在</w:t>
        </w:r>
      </w:ins>
      <w:ins w:id="2721" w:author="◉‿◉" w:date="2020-04-16T23:22:00Z">
        <w:r>
          <w:rPr>
            <w:rFonts w:hint="eastAsia" w:ascii="宋体" w:hAnsi="宋体"/>
            <w:lang w:val="en-US" w:eastAsia="zh-CN"/>
          </w:rPr>
          <w:t>窗帘的结构上可以添加多个直流减速电机，让窗帘可以升降</w:t>
        </w:r>
      </w:ins>
      <w:ins w:id="2722" w:author="◉‿◉" w:date="2020-04-16T23:25:00Z">
        <w:r>
          <w:rPr>
            <w:rFonts w:hint="eastAsia" w:ascii="宋体" w:hAnsi="宋体"/>
            <w:lang w:val="en-US" w:eastAsia="zh-CN"/>
          </w:rPr>
          <w:t>，便于换洗。</w:t>
        </w:r>
      </w:ins>
      <w:ins w:id="2723" w:author="◉‿◉" w:date="2020-04-16T23:26:00Z">
        <w:r>
          <w:rPr>
            <w:rFonts w:hint="eastAsia" w:ascii="宋体" w:hAnsi="宋体"/>
            <w:lang w:val="en-US" w:eastAsia="zh-CN"/>
          </w:rPr>
          <w:t>系统争取</w:t>
        </w:r>
      </w:ins>
      <w:ins w:id="2724" w:author="◉‿◉" w:date="2020-04-16T23:25:00Z">
        <w:r>
          <w:rPr>
            <w:rFonts w:ascii="FZSSK--GBK1-0" w:hAnsi="FZSSK--GBK1-0" w:eastAsia="FZSSK--GBK1-0" w:cs="FZSSK--GBK1-0"/>
            <w:i w:val="0"/>
            <w:color w:val="231F20"/>
            <w:sz w:val="22"/>
            <w:szCs w:val="22"/>
          </w:rPr>
          <w:t>做到安全性、便捷性、节能性统一，符合智慧社区的发展理念</w:t>
        </w:r>
      </w:ins>
      <w:ins w:id="2725" w:author="◉‿◉" w:date="2020-04-16T23:29:00Z">
        <w:r>
          <w:rPr>
            <w:rFonts w:hint="eastAsia" w:ascii="FZSSK--GBK1-0" w:hAnsi="FZSSK--GBK1-0" w:eastAsia="宋体" w:cs="FZSSK--GBK1-0"/>
            <w:i w:val="0"/>
            <w:color w:val="231F20"/>
            <w:sz w:val="22"/>
            <w:szCs w:val="22"/>
            <w:lang w:eastAsia="zh-CN"/>
          </w:rPr>
          <w:t>。</w:t>
        </w:r>
      </w:ins>
    </w:p>
    <w:p>
      <w:pPr>
        <w:jc w:val="center"/>
        <w:rPr>
          <w:rFonts w:hint="eastAsia" w:ascii="宋体" w:hAnsi="宋体"/>
          <w:sz w:val="18"/>
          <w:szCs w:val="18"/>
        </w:rPr>
      </w:pPr>
    </w:p>
    <w:p>
      <w:pPr>
        <w:pStyle w:val="50"/>
        <w:rPr>
          <w:rFonts w:hint="eastAsia"/>
        </w:rPr>
      </w:pPr>
      <w:bookmarkStart w:id="123" w:name="_Toc510620200"/>
      <w:bookmarkStart w:id="124" w:name="_Toc510621531"/>
      <w:r>
        <w:rPr>
          <w:rFonts w:hint="eastAsia"/>
        </w:rPr>
        <w:t>6.2 未来展望</w:t>
      </w:r>
      <w:bookmarkEnd w:id="123"/>
      <w:bookmarkEnd w:id="124"/>
    </w:p>
    <w:p>
      <w:pPr>
        <w:pStyle w:val="6"/>
        <w:rPr>
          <w:rFonts w:hint="eastAsia"/>
        </w:rPr>
      </w:pPr>
      <w:ins w:id="2726" w:author="◉‿◉" w:date="2020-04-14T23:46:00Z">
        <w:r>
          <w:rPr>
            <w:rFonts w:hint="eastAsia"/>
          </w:rPr>
          <w:t>本文提出的智能窗帘系统只是根据功能显示智能窗帘所模拟出的一个控制系统，所有的模块都是根据单片机上提供实现此模块功能IO口直接接线的，虽然说能够成功的实现所设计的功能，但是单片机是否能够承受住这么多模块的同时运行我们没有考虑在内，在未来吸收更多知识以及实践经验更丰富之后能够完善智能窗帘控制系统。而且智能家居在我们的现实生活当中也越来越普遍，各种各样的智能化产品不断出现，我们相信我们未来的生活会更加智能化，而这些产品的设计也会更加的人性化，使不同年龄段的人学习如何去使用也更加轻松。同时我们也希望未来能够有自己的想法以及能力将智能窗帘系统的功能进行完善，展现出一套更完美的智能窗帘控制系统。</w:t>
        </w:r>
      </w:ins>
    </w:p>
    <w:p>
      <w:pPr>
        <w:sectPr>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p>
    <w:p>
      <w:pPr>
        <w:pStyle w:val="5"/>
        <w:rPr>
          <w:rFonts w:hint="eastAsia"/>
          <w:sz w:val="24"/>
          <w:szCs w:val="24"/>
        </w:rPr>
      </w:pPr>
      <w:bookmarkStart w:id="125" w:name="_Toc188851708"/>
      <w:bookmarkStart w:id="126" w:name="_Toc510620203"/>
      <w:bookmarkStart w:id="127" w:name="_Toc188852341"/>
      <w:bookmarkStart w:id="128" w:name="_Toc510621534"/>
      <w:bookmarkStart w:id="129" w:name="_Toc165262394"/>
      <w:bookmarkStart w:id="130" w:name="_Toc187028335"/>
      <w:bookmarkStart w:id="131" w:name="_Toc188851624"/>
      <w:r>
        <w:rPr>
          <w:rFonts w:hint="eastAsia"/>
          <w:sz w:val="24"/>
          <w:szCs w:val="24"/>
        </w:rPr>
        <w:t>参考文献</w:t>
      </w:r>
      <w:bookmarkEnd w:id="125"/>
      <w:bookmarkEnd w:id="126"/>
      <w:bookmarkEnd w:id="127"/>
      <w:bookmarkEnd w:id="128"/>
      <w:bookmarkEnd w:id="129"/>
      <w:bookmarkEnd w:id="130"/>
      <w:bookmarkEnd w:id="131"/>
    </w:p>
    <w:p>
      <w:pPr>
        <w:pStyle w:val="7"/>
        <w:spacing w:line="300" w:lineRule="auto"/>
        <w:ind w:firstLine="0" w:firstLineChars="0"/>
        <w:rPr>
          <w:ins w:id="2727" w:author="◉‿◉" w:date="2020-04-19T21:22:00Z"/>
          <w:rFonts w:hint="eastAsia" w:ascii="宋体" w:hAnsi="宋体"/>
          <w:sz w:val="21"/>
          <w:szCs w:val="21"/>
        </w:rPr>
      </w:pPr>
      <w:ins w:id="2728" w:author="◉‿◉" w:date="2020-04-19T21:22:00Z">
        <w:r>
          <w:rPr>
            <w:rFonts w:hint="eastAsia" w:ascii="宋体" w:hAnsi="宋体"/>
            <w:sz w:val="21"/>
            <w:szCs w:val="21"/>
          </w:rPr>
          <w:t>[1]刘榴，何英昊,李仁泽.基于STM32的简易智能家居控制系统设计[J].物联网技术，2016，(11):93-94+97.</w:t>
        </w:r>
      </w:ins>
    </w:p>
    <w:p>
      <w:pPr>
        <w:pStyle w:val="7"/>
        <w:spacing w:line="300" w:lineRule="auto"/>
        <w:ind w:firstLine="0" w:firstLineChars="0"/>
        <w:rPr>
          <w:ins w:id="2729" w:author="◉‿◉" w:date="2020-04-19T21:22:00Z"/>
          <w:rFonts w:hint="eastAsia" w:ascii="宋体" w:hAnsi="宋体"/>
          <w:sz w:val="21"/>
          <w:szCs w:val="21"/>
        </w:rPr>
      </w:pPr>
      <w:ins w:id="2730" w:author="◉‿◉" w:date="2020-04-19T21:22:00Z">
        <w:r>
          <w:rPr>
            <w:rFonts w:hint="eastAsia" w:ascii="宋体" w:hAnsi="宋体"/>
            <w:sz w:val="21"/>
            <w:szCs w:val="21"/>
          </w:rPr>
          <w:t>[2] 张佑春，任远林，马玉清，张公永.基于STM32的智能家居控制系统设计[J].兰州工业学院学报，2016，(02):60-63.</w:t>
        </w:r>
      </w:ins>
    </w:p>
    <w:p>
      <w:pPr>
        <w:pStyle w:val="7"/>
        <w:spacing w:line="300" w:lineRule="auto"/>
        <w:ind w:firstLine="0" w:firstLineChars="0"/>
        <w:rPr>
          <w:ins w:id="2731" w:author="◉‿◉" w:date="2020-04-19T21:22:00Z"/>
          <w:rFonts w:hint="eastAsia" w:ascii="宋体" w:hAnsi="宋体"/>
          <w:sz w:val="21"/>
          <w:szCs w:val="21"/>
        </w:rPr>
      </w:pPr>
      <w:ins w:id="2732" w:author="◉‿◉" w:date="2020-04-19T21:22:00Z">
        <w:r>
          <w:rPr>
            <w:rFonts w:hint="eastAsia" w:ascii="宋体" w:hAnsi="宋体"/>
            <w:sz w:val="21"/>
            <w:szCs w:val="21"/>
          </w:rPr>
          <w:t>[3] 刘火良，杨森.STM32库开发实战指南（第一版）[M].978-7-111-42637-0. 北京：机械工业出版，2013(02).</w:t>
        </w:r>
      </w:ins>
    </w:p>
    <w:p>
      <w:pPr>
        <w:pStyle w:val="7"/>
        <w:spacing w:line="300" w:lineRule="auto"/>
        <w:ind w:firstLine="0" w:firstLineChars="0"/>
        <w:rPr>
          <w:ins w:id="2733" w:author="◉‿◉" w:date="2020-04-19T21:22:00Z"/>
          <w:rFonts w:hint="eastAsia" w:ascii="宋体" w:hAnsi="宋体"/>
          <w:sz w:val="21"/>
          <w:szCs w:val="21"/>
        </w:rPr>
      </w:pPr>
      <w:ins w:id="2734" w:author="◉‿◉" w:date="2020-04-19T21:22:00Z">
        <w:r>
          <w:rPr>
            <w:rFonts w:hint="eastAsia" w:ascii="宋体" w:hAnsi="宋体"/>
            <w:sz w:val="21"/>
            <w:szCs w:val="21"/>
          </w:rPr>
          <w:t>[4] Gao L M, Wang J, Zhong Z, Du J K. An exact analysis of surface acoustic waves in a plate of functionally graded materials[J]. IEEE Transactions on Ultrasonics, Ferroelectrics, and Frequency Control, 2009, 56(12): 2693-2700.</w:t>
        </w:r>
      </w:ins>
    </w:p>
    <w:p>
      <w:pPr>
        <w:pStyle w:val="7"/>
        <w:spacing w:line="300" w:lineRule="auto"/>
        <w:ind w:firstLine="0" w:firstLineChars="0"/>
        <w:rPr>
          <w:ins w:id="2735" w:author="◉‿◉" w:date="2020-04-19T21:22:00Z"/>
          <w:rFonts w:hint="eastAsia" w:ascii="宋体" w:hAnsi="宋体"/>
          <w:sz w:val="21"/>
          <w:szCs w:val="21"/>
        </w:rPr>
      </w:pPr>
      <w:ins w:id="2736" w:author="◉‿◉" w:date="2020-04-19T21:22:00Z">
        <w:r>
          <w:rPr>
            <w:rFonts w:hint="eastAsia" w:ascii="宋体" w:hAnsi="宋体"/>
            <w:sz w:val="21"/>
            <w:szCs w:val="21"/>
          </w:rPr>
          <w:t>[5] 康华光.电子技术基础数字部分(第五版)[M].北京：高等教育出版社，2012，431.</w:t>
        </w:r>
      </w:ins>
    </w:p>
    <w:p>
      <w:pPr>
        <w:pStyle w:val="7"/>
        <w:spacing w:line="300" w:lineRule="auto"/>
        <w:ind w:firstLine="0" w:firstLineChars="0"/>
        <w:rPr>
          <w:ins w:id="2737" w:author="◉‿◉" w:date="2020-04-19T21:22:00Z"/>
          <w:rFonts w:hint="eastAsia" w:ascii="宋体" w:hAnsi="宋体"/>
          <w:sz w:val="21"/>
          <w:szCs w:val="21"/>
        </w:rPr>
      </w:pPr>
      <w:ins w:id="2738" w:author="◉‿◉" w:date="2020-04-19T21:22:00Z">
        <w:r>
          <w:rPr>
            <w:rFonts w:hint="eastAsia" w:ascii="宋体" w:hAnsi="宋体"/>
            <w:sz w:val="21"/>
            <w:szCs w:val="21"/>
          </w:rPr>
          <w:t>[6] 李苗，王伟东，王帆．国内智能家居现状和发展[Ｊ].科技传播,2011(10)：27,33.</w:t>
        </w:r>
      </w:ins>
    </w:p>
    <w:p>
      <w:pPr>
        <w:pStyle w:val="7"/>
        <w:spacing w:line="300" w:lineRule="auto"/>
        <w:ind w:firstLine="0" w:firstLineChars="0"/>
        <w:rPr>
          <w:ins w:id="2739" w:author="◉‿◉" w:date="2020-04-19T21:22:00Z"/>
          <w:rFonts w:hint="eastAsia" w:ascii="宋体" w:hAnsi="宋体"/>
          <w:sz w:val="21"/>
          <w:szCs w:val="21"/>
        </w:rPr>
      </w:pPr>
      <w:ins w:id="2740" w:author="◉‿◉" w:date="2020-04-19T21:22:00Z">
        <w:r>
          <w:rPr>
            <w:rFonts w:hint="eastAsia" w:ascii="宋体" w:hAnsi="宋体"/>
            <w:sz w:val="21"/>
            <w:szCs w:val="21"/>
          </w:rPr>
          <w:t>[7] 王化详，张淑英，传感器原理，天津：天津大学出版社，2008年6月出版.</w:t>
        </w:r>
      </w:ins>
    </w:p>
    <w:p>
      <w:pPr>
        <w:pStyle w:val="7"/>
        <w:spacing w:line="300" w:lineRule="auto"/>
        <w:ind w:firstLine="0" w:firstLineChars="0"/>
        <w:rPr>
          <w:ins w:id="2741" w:author="◉‿◉" w:date="2020-04-19T21:22:00Z"/>
          <w:rFonts w:hint="eastAsia" w:ascii="宋体" w:hAnsi="宋体"/>
          <w:sz w:val="21"/>
          <w:szCs w:val="21"/>
        </w:rPr>
      </w:pPr>
      <w:ins w:id="2742" w:author="◉‿◉" w:date="2020-04-19T21:22:00Z">
        <w:r>
          <w:rPr>
            <w:rFonts w:hint="eastAsia" w:ascii="宋体" w:hAnsi="宋体"/>
            <w:sz w:val="21"/>
            <w:szCs w:val="21"/>
          </w:rPr>
          <w:t>[8] Lee T W, Jung S J, Chung W Y. Wireless surface acoustic wave temperature monitioring system with RF burst signal[J]. Sensor Letters, 2014, 12(12): 999-1002.</w:t>
        </w:r>
      </w:ins>
    </w:p>
    <w:p>
      <w:pPr>
        <w:pStyle w:val="7"/>
        <w:spacing w:line="300" w:lineRule="auto"/>
        <w:ind w:firstLine="0" w:firstLineChars="0"/>
        <w:rPr>
          <w:ins w:id="2743" w:author="◉‿◉" w:date="2020-04-19T21:22:00Z"/>
          <w:rFonts w:hint="eastAsia" w:ascii="宋体" w:hAnsi="宋体"/>
          <w:sz w:val="21"/>
          <w:szCs w:val="21"/>
        </w:rPr>
      </w:pPr>
      <w:ins w:id="2744" w:author="◉‿◉" w:date="2020-04-19T21:22:00Z">
        <w:r>
          <w:rPr>
            <w:rFonts w:hint="eastAsia" w:ascii="宋体" w:hAnsi="宋体"/>
            <w:sz w:val="21"/>
            <w:szCs w:val="21"/>
          </w:rPr>
          <w:t>[9] 郭天祥，51 单片机C语言教程，电子工业出版，2009年6月出版.</w:t>
        </w:r>
      </w:ins>
    </w:p>
    <w:p>
      <w:pPr>
        <w:pStyle w:val="7"/>
        <w:spacing w:line="300" w:lineRule="auto"/>
        <w:ind w:firstLine="0" w:firstLineChars="0"/>
        <w:rPr>
          <w:ins w:id="2745" w:author="◉‿◉" w:date="2020-04-19T21:22:00Z"/>
          <w:rFonts w:hint="eastAsia" w:ascii="宋体" w:hAnsi="宋体"/>
          <w:sz w:val="21"/>
          <w:szCs w:val="21"/>
        </w:rPr>
      </w:pPr>
      <w:ins w:id="2746" w:author="◉‿◉" w:date="2020-04-19T21:22:00Z">
        <w:r>
          <w:rPr>
            <w:rFonts w:hint="eastAsia" w:ascii="宋体" w:hAnsi="宋体"/>
            <w:sz w:val="21"/>
            <w:szCs w:val="21"/>
          </w:rPr>
          <w:t>[10] Jekel Katrin，Damian Marinella，Storf Holger.Development of a Proxy-Free Objective Assessment Tool of Instrumental Activities of Daily Living in Mild Cognitive Impairment Using Smart Home Technologies[J].Journal of Alzheimers disease，2016（52）：509-517.</w:t>
        </w:r>
      </w:ins>
    </w:p>
    <w:p>
      <w:pPr>
        <w:pStyle w:val="7"/>
        <w:spacing w:line="300" w:lineRule="auto"/>
        <w:ind w:firstLine="0" w:firstLineChars="0"/>
        <w:rPr>
          <w:ins w:id="2747" w:author="◉‿◉" w:date="2020-04-19T21:22:00Z"/>
          <w:rFonts w:hint="eastAsia" w:ascii="宋体" w:hAnsi="宋体"/>
          <w:sz w:val="21"/>
          <w:szCs w:val="21"/>
        </w:rPr>
      </w:pPr>
      <w:ins w:id="2748" w:author="◉‿◉" w:date="2020-04-19T21:22:00Z">
        <w:r>
          <w:rPr>
            <w:rFonts w:hint="eastAsia" w:ascii="宋体" w:hAnsi="宋体"/>
            <w:sz w:val="21"/>
            <w:szCs w:val="21"/>
          </w:rPr>
          <w:t>[11]一种基于STM32的智能窗帘系统设计[J].电子制作,2018(23):46-47+65.</w:t>
        </w:r>
      </w:ins>
    </w:p>
    <w:p>
      <w:pPr>
        <w:pStyle w:val="7"/>
        <w:spacing w:line="300" w:lineRule="auto"/>
        <w:ind w:firstLine="0" w:firstLineChars="0"/>
        <w:rPr>
          <w:ins w:id="2749" w:author="◉‿◉" w:date="2020-04-19T21:22:00Z"/>
          <w:rFonts w:hint="eastAsia" w:ascii="宋体" w:hAnsi="宋体"/>
          <w:sz w:val="21"/>
          <w:szCs w:val="21"/>
        </w:rPr>
      </w:pPr>
      <w:ins w:id="2750" w:author="◉‿◉" w:date="2020-04-19T21:22:00Z">
        <w:r>
          <w:rPr>
            <w:rFonts w:hint="eastAsia" w:ascii="宋体" w:hAnsi="宋体"/>
            <w:sz w:val="21"/>
            <w:szCs w:val="21"/>
          </w:rPr>
          <w:t>[12]王瑞喆.智能家居产品的发展状况及趋势分析[J].科技风,2020(04):21.</w:t>
        </w:r>
      </w:ins>
    </w:p>
    <w:p>
      <w:pPr>
        <w:pStyle w:val="7"/>
        <w:spacing w:line="300" w:lineRule="auto"/>
        <w:ind w:firstLine="0" w:firstLineChars="0"/>
        <w:rPr>
          <w:ins w:id="2751" w:author="◉‿◉" w:date="2020-04-19T21:22:00Z"/>
          <w:rFonts w:hint="eastAsia" w:ascii="宋体" w:hAnsi="宋体"/>
          <w:sz w:val="21"/>
          <w:szCs w:val="21"/>
        </w:rPr>
      </w:pPr>
      <w:ins w:id="2752" w:author="◉‿◉" w:date="2020-04-19T21:22:00Z">
        <w:r>
          <w:rPr>
            <w:rFonts w:hint="eastAsia" w:ascii="宋体" w:hAnsi="宋体"/>
            <w:sz w:val="21"/>
            <w:szCs w:val="21"/>
          </w:rPr>
          <w:t>[13]《2019中国智能窗帘生态发展白皮书》[J].现代建筑电气,2019,10(12):55.</w:t>
        </w:r>
      </w:ins>
    </w:p>
    <w:p>
      <w:pPr>
        <w:pStyle w:val="7"/>
        <w:spacing w:line="300" w:lineRule="auto"/>
        <w:ind w:firstLine="0" w:firstLineChars="0"/>
        <w:rPr>
          <w:ins w:id="2753" w:author="◉‿◉" w:date="2020-04-19T21:22:00Z"/>
          <w:rFonts w:hint="eastAsia" w:ascii="宋体" w:hAnsi="宋体"/>
          <w:sz w:val="21"/>
          <w:szCs w:val="21"/>
        </w:rPr>
      </w:pPr>
      <w:ins w:id="2754" w:author="◉‿◉" w:date="2020-04-19T21:22:00Z">
        <w:r>
          <w:rPr>
            <w:rFonts w:hint="eastAsia" w:ascii="宋体" w:hAnsi="宋体"/>
            <w:sz w:val="21"/>
            <w:szCs w:val="21"/>
          </w:rPr>
          <w:t>[14]苏赐民,谭志清,周祖彬,张佳哲.以WiFi为技术支持的智能窗帘控制系统设计[J].电子世界,2019(14):168-169.</w:t>
        </w:r>
      </w:ins>
    </w:p>
    <w:p>
      <w:pPr>
        <w:pStyle w:val="7"/>
        <w:spacing w:line="300" w:lineRule="auto"/>
        <w:ind w:firstLine="0" w:firstLineChars="0"/>
        <w:rPr>
          <w:ins w:id="2755" w:author="◉‿◉" w:date="2020-04-19T21:22:00Z"/>
          <w:rFonts w:hint="eastAsia" w:ascii="宋体" w:hAnsi="宋体"/>
          <w:sz w:val="21"/>
          <w:szCs w:val="21"/>
        </w:rPr>
      </w:pPr>
      <w:ins w:id="2756" w:author="◉‿◉" w:date="2020-04-19T21:22:00Z">
        <w:r>
          <w:rPr>
            <w:rFonts w:hint="eastAsia" w:ascii="宋体" w:hAnsi="宋体"/>
            <w:sz w:val="21"/>
            <w:szCs w:val="21"/>
          </w:rPr>
          <w:t>[15]韩大凤. 基于嵌入式和Zigbee的智能窗帘控制系统设计与实现[D].安徽大学,2018.</w:t>
        </w:r>
      </w:ins>
    </w:p>
    <w:p>
      <w:pPr>
        <w:pStyle w:val="7"/>
        <w:spacing w:line="300" w:lineRule="auto"/>
        <w:ind w:firstLine="0" w:firstLineChars="0"/>
        <w:rPr>
          <w:rFonts w:hint="eastAsia" w:ascii="宋体" w:hAnsi="宋体"/>
          <w:sz w:val="21"/>
          <w:szCs w:val="21"/>
        </w:rPr>
      </w:pPr>
      <w:ins w:id="2757" w:author="◉‿◉" w:date="2020-04-19T21:22:00Z">
        <w:r>
          <w:rPr>
            <w:rFonts w:hint="eastAsia" w:ascii="宋体" w:hAnsi="宋体"/>
            <w:sz w:val="21"/>
            <w:szCs w:val="21"/>
          </w:rPr>
          <w:t>[16]邓嘉卿,金鑫.基于单片机的智能窗帘控制系统设计[J].科技创新导报,2015,12(22):103-105+108.</w:t>
        </w:r>
      </w:ins>
    </w:p>
    <w:p>
      <w:pPr>
        <w:pStyle w:val="6"/>
        <w:sectPr>
          <w:headerReference r:id="rId21" w:type="default"/>
          <w:pgSz w:w="11907" w:h="16840"/>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Change w:id="2758" w:author="◉‿◉" w:date="2020-04-19T21:21:00Z">
          <w:pPr/>
        </w:pPrChange>
      </w:pPr>
    </w:p>
    <w:p>
      <w:pPr>
        <w:pStyle w:val="5"/>
        <w:rPr>
          <w:rFonts w:hint="eastAsia"/>
          <w:sz w:val="30"/>
          <w:szCs w:val="30"/>
        </w:rPr>
      </w:pPr>
      <w:bookmarkStart w:id="132" w:name="_Toc178106760"/>
      <w:bookmarkStart w:id="133" w:name="_Toc188851625"/>
      <w:bookmarkStart w:id="134" w:name="_Toc188851709"/>
      <w:bookmarkStart w:id="135" w:name="_Toc188852342"/>
      <w:bookmarkStart w:id="136" w:name="_Toc510621535"/>
      <w:commentRangeStart w:id="9"/>
      <w:r>
        <w:rPr>
          <w:rFonts w:hint="eastAsia"/>
          <w:sz w:val="30"/>
          <w:szCs w:val="30"/>
        </w:rPr>
        <w:t>附录</w:t>
      </w:r>
      <w:bookmarkEnd w:id="132"/>
      <w:bookmarkEnd w:id="133"/>
      <w:bookmarkEnd w:id="134"/>
      <w:bookmarkEnd w:id="135"/>
      <w:bookmarkEnd w:id="136"/>
      <w:commentRangeEnd w:id="9"/>
      <w:r>
        <w:rPr>
          <w:rStyle w:val="34"/>
          <w:b/>
          <w:bCs/>
          <w:kern w:val="2"/>
          <w:sz w:val="30"/>
          <w:szCs w:val="30"/>
        </w:rPr>
        <w:commentReference w:id="9"/>
      </w:r>
    </w:p>
    <w:p>
      <w:pPr>
        <w:pStyle w:val="6"/>
        <w:rPr>
          <w:rFonts w:hint="eastAsia"/>
        </w:rPr>
      </w:pPr>
      <w:r>
        <w:fldChar w:fldCharType="begin"/>
      </w:r>
      <w:r>
        <w:instrText xml:space="preserve"> MACROBUTTON  AcceptAllChangesShown [单击此处添加论文附录] </w:instrText>
      </w:r>
      <w:r>
        <w:fldChar w:fldCharType="separate"/>
      </w:r>
      <w:r>
        <w:fldChar w:fldCharType="end"/>
      </w:r>
    </w:p>
    <w:p>
      <w:pPr>
        <w:pStyle w:val="6"/>
        <w:rPr>
          <w:rFonts w:hint="eastAsia"/>
        </w:rPr>
      </w:pPr>
    </w:p>
    <w:p>
      <w:pPr>
        <w:pStyle w:val="6"/>
        <w:rPr>
          <w:rFonts w:hint="eastAsia"/>
        </w:rPr>
      </w:pPr>
    </w:p>
    <w:p>
      <w:pPr>
        <w:pStyle w:val="7"/>
        <w:sectPr>
          <w:headerReference r:id="rId22" w:type="default"/>
          <w:pgSz w:w="11907" w:h="16840"/>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pPr>
    </w:p>
    <w:p>
      <w:pPr>
        <w:pStyle w:val="5"/>
        <w:rPr>
          <w:rFonts w:hint="eastAsia"/>
          <w:sz w:val="30"/>
          <w:szCs w:val="30"/>
        </w:rPr>
      </w:pPr>
      <w:bookmarkStart w:id="137" w:name="_Toc35954902"/>
      <w:bookmarkStart w:id="138" w:name="_Toc178106761"/>
      <w:bookmarkStart w:id="139" w:name="_Toc188852343"/>
      <w:bookmarkStart w:id="140" w:name="_Toc510621536"/>
      <w:bookmarkStart w:id="141" w:name="_Toc188851626"/>
      <w:bookmarkStart w:id="142" w:name="_Toc65885906"/>
      <w:bookmarkStart w:id="143" w:name="_Toc65886494"/>
      <w:bookmarkStart w:id="144" w:name="_Toc188851710"/>
      <w:commentRangeStart w:id="10"/>
      <w:r>
        <w:rPr>
          <w:rFonts w:hint="eastAsia"/>
          <w:sz w:val="30"/>
          <w:szCs w:val="30"/>
        </w:rPr>
        <w:t>致谢</w:t>
      </w:r>
      <w:bookmarkEnd w:id="137"/>
      <w:bookmarkEnd w:id="138"/>
      <w:bookmarkEnd w:id="139"/>
      <w:bookmarkEnd w:id="140"/>
      <w:bookmarkEnd w:id="141"/>
      <w:bookmarkEnd w:id="142"/>
      <w:bookmarkEnd w:id="143"/>
      <w:bookmarkEnd w:id="144"/>
      <w:commentRangeEnd w:id="10"/>
      <w:r>
        <w:rPr>
          <w:rStyle w:val="34"/>
          <w:b/>
          <w:bCs/>
          <w:kern w:val="2"/>
          <w:sz w:val="30"/>
          <w:szCs w:val="30"/>
        </w:rPr>
        <w:commentReference w:id="10"/>
      </w:r>
    </w:p>
    <w:p>
      <w:pPr>
        <w:pStyle w:val="7"/>
        <w:rPr>
          <w:ins w:id="2759" w:author="◉‿◉" w:date="2020-04-19T12:17:00Z"/>
          <w:rFonts w:hint="eastAsia"/>
          <w:lang w:val="en-US" w:eastAsia="zh-CN"/>
        </w:rPr>
      </w:pPr>
      <w:ins w:id="2760" w:author="◉‿◉" w:date="2020-04-19T11:27:00Z">
        <w:r>
          <w:rPr>
            <w:rFonts w:hint="eastAsia"/>
            <w:lang w:val="en-US" w:eastAsia="zh-CN"/>
          </w:rPr>
          <w:t>在完成毕业设计作品与论文的这段时间是学生生涯中最有意义的时光之一。从最开始点亮LED灯，到目前整个系统能够顺畅地运行，这期间也是经历了比较多坎坷，不断发现问题，解决问题，同时自身也是学习了很多新知识，在收集资料过程中拓宽了自己的视野。这一切都离不开这四年来知识的一点点积累，同时也感谢</w:t>
        </w:r>
      </w:ins>
      <w:ins w:id="2761" w:author="◉‿◉" w:date="2020-04-19T11:33:00Z">
        <w:r>
          <w:rPr>
            <w:rFonts w:hint="eastAsia"/>
            <w:lang w:val="en-US" w:eastAsia="zh-CN"/>
          </w:rPr>
          <w:t>论文指导</w:t>
        </w:r>
      </w:ins>
      <w:ins w:id="2762" w:author="◉‿◉" w:date="2020-04-19T11:27:00Z">
        <w:r>
          <w:rPr>
            <w:rFonts w:hint="eastAsia"/>
            <w:lang w:val="en-US" w:eastAsia="zh-CN"/>
          </w:rPr>
          <w:t>郝老师</w:t>
        </w:r>
      </w:ins>
      <w:ins w:id="2763" w:author="◉‿◉" w:date="2020-04-19T12:57:00Z">
        <w:r>
          <w:rPr>
            <w:rFonts w:hint="eastAsia"/>
            <w:lang w:val="en-US" w:eastAsia="zh-CN"/>
          </w:rPr>
          <w:t>为</w:t>
        </w:r>
      </w:ins>
      <w:ins w:id="2764" w:author="◉‿◉" w:date="2020-04-19T11:50:00Z">
        <w:r>
          <w:rPr>
            <w:rFonts w:hint="eastAsia"/>
            <w:lang w:val="en-US" w:eastAsia="zh-CN"/>
          </w:rPr>
          <w:t>我们论文题目的确认、</w:t>
        </w:r>
      </w:ins>
      <w:ins w:id="2765" w:author="◉‿◉" w:date="2020-04-19T11:51:00Z">
        <w:r>
          <w:rPr>
            <w:rFonts w:hint="eastAsia"/>
            <w:lang w:val="en-US" w:eastAsia="zh-CN"/>
          </w:rPr>
          <w:t>初稿、定稿</w:t>
        </w:r>
      </w:ins>
      <w:ins w:id="2766" w:author="◉‿◉" w:date="2020-04-19T12:24:00Z">
        <w:r>
          <w:rPr>
            <w:rFonts w:hint="eastAsia"/>
            <w:lang w:val="en-US" w:eastAsia="zh-CN"/>
          </w:rPr>
          <w:t>、答辩</w:t>
        </w:r>
      </w:ins>
      <w:ins w:id="2767" w:author="◉‿◉" w:date="2020-04-19T11:55:00Z">
        <w:r>
          <w:rPr>
            <w:rFonts w:hint="eastAsia"/>
            <w:lang w:val="en-US" w:eastAsia="zh-CN"/>
          </w:rPr>
          <w:t>等</w:t>
        </w:r>
      </w:ins>
      <w:ins w:id="2768" w:author="◉‿◉" w:date="2020-04-19T11:51:00Z">
        <w:r>
          <w:rPr>
            <w:rFonts w:hint="eastAsia"/>
            <w:lang w:val="en-US" w:eastAsia="zh-CN"/>
          </w:rPr>
          <w:t>提出的建议</w:t>
        </w:r>
      </w:ins>
      <w:ins w:id="2769" w:author="◉‿◉" w:date="2020-04-19T11:35:00Z">
        <w:r>
          <w:rPr>
            <w:rFonts w:hint="eastAsia"/>
            <w:lang w:val="en-US" w:eastAsia="zh-CN"/>
          </w:rPr>
          <w:t>，</w:t>
        </w:r>
      </w:ins>
      <w:ins w:id="2770" w:author="◉‿◉" w:date="2020-04-19T11:51:00Z">
        <w:r>
          <w:rPr>
            <w:rFonts w:hint="eastAsia"/>
            <w:lang w:val="en-US" w:eastAsia="zh-CN"/>
          </w:rPr>
          <w:t>以及</w:t>
        </w:r>
      </w:ins>
      <w:ins w:id="2771" w:author="◉‿◉" w:date="2020-04-19T11:27:00Z">
        <w:r>
          <w:rPr>
            <w:rFonts w:hint="eastAsia"/>
            <w:lang w:val="en-US" w:eastAsia="zh-CN"/>
          </w:rPr>
          <w:t>在课堂上对我们的</w:t>
        </w:r>
      </w:ins>
      <w:ins w:id="2772" w:author="◉‿◉" w:date="2020-04-19T11:28:00Z">
        <w:r>
          <w:rPr>
            <w:rFonts w:hint="eastAsia"/>
            <w:lang w:val="en-US" w:eastAsia="zh-CN"/>
          </w:rPr>
          <w:t>敦敦教导</w:t>
        </w:r>
      </w:ins>
      <w:ins w:id="2773" w:author="◉‿◉" w:date="2020-04-19T11:31:00Z">
        <w:r>
          <w:rPr>
            <w:rFonts w:hint="eastAsia"/>
            <w:lang w:val="en-US" w:eastAsia="zh-CN"/>
          </w:rPr>
          <w:t>，传授我们</w:t>
        </w:r>
      </w:ins>
      <w:ins w:id="2774" w:author="◉‿◉" w:date="2020-04-19T12:02:00Z">
        <w:r>
          <w:rPr>
            <w:rFonts w:hint="eastAsia"/>
            <w:lang w:val="en-US" w:eastAsia="zh-CN"/>
          </w:rPr>
          <w:t>专业上的知识。</w:t>
        </w:r>
      </w:ins>
    </w:p>
    <w:p>
      <w:pPr>
        <w:pStyle w:val="7"/>
        <w:rPr>
          <w:ins w:id="2775" w:author="◉‿◉" w:date="2020-04-19T11:27:00Z"/>
          <w:rFonts w:hint="eastAsia"/>
          <w:lang w:val="en-US" w:eastAsia="zh-CN"/>
        </w:rPr>
      </w:pPr>
      <w:ins w:id="2776" w:author="◉‿◉" w:date="2020-04-19T11:27:00Z">
        <w:r>
          <w:rPr>
            <w:rFonts w:hint="eastAsia"/>
            <w:lang w:val="en-US" w:eastAsia="zh-CN"/>
          </w:rPr>
          <w:t>在即将毕业之时，也意味着大学美好的生活时光即将逝去。感谢电子科技大学中山学院为我们提供优越的求学环境</w:t>
        </w:r>
      </w:ins>
      <w:ins w:id="2777" w:author="◉‿◉" w:date="2020-04-19T12:25:00Z">
        <w:r>
          <w:rPr>
            <w:rFonts w:hint="eastAsia"/>
            <w:lang w:val="en-US" w:eastAsia="zh-CN"/>
          </w:rPr>
          <w:t>和生活条件</w:t>
        </w:r>
      </w:ins>
      <w:ins w:id="2778" w:author="◉‿◉" w:date="2020-04-19T11:27:00Z">
        <w:r>
          <w:rPr>
            <w:rFonts w:hint="eastAsia"/>
            <w:lang w:val="en-US" w:eastAsia="zh-CN"/>
          </w:rPr>
          <w:t>。在学习期间，不仅掌握了专业</w:t>
        </w:r>
      </w:ins>
      <w:ins w:id="2779" w:author="◉‿◉" w:date="2020-04-19T12:21:00Z">
        <w:r>
          <w:rPr>
            <w:rFonts w:hint="eastAsia"/>
            <w:lang w:val="en-US" w:eastAsia="zh-CN"/>
          </w:rPr>
          <w:t>上</w:t>
        </w:r>
      </w:ins>
      <w:ins w:id="2780" w:author="◉‿◉" w:date="2020-04-19T11:27:00Z">
        <w:r>
          <w:rPr>
            <w:rFonts w:hint="eastAsia"/>
            <w:lang w:val="en-US" w:eastAsia="zh-CN"/>
          </w:rPr>
          <w:t>的知识，更重要的是明白做人做事的道理，</w:t>
        </w:r>
      </w:ins>
      <w:ins w:id="2781" w:author="◉‿◉" w:date="2020-04-19T12:21:00Z">
        <w:r>
          <w:rPr>
            <w:rFonts w:hint="eastAsia"/>
            <w:lang w:val="en-US" w:eastAsia="zh-CN"/>
          </w:rPr>
          <w:t>让我们</w:t>
        </w:r>
      </w:ins>
      <w:ins w:id="2782" w:author="◉‿◉" w:date="2020-04-19T11:27:00Z">
        <w:r>
          <w:rPr>
            <w:rFonts w:hint="eastAsia"/>
            <w:lang w:val="en-US" w:eastAsia="zh-CN"/>
          </w:rPr>
          <w:t>真正成长起来</w:t>
        </w:r>
      </w:ins>
      <w:ins w:id="2783" w:author="◉‿◉" w:date="2020-04-19T12:22:00Z">
        <w:r>
          <w:rPr>
            <w:rFonts w:hint="eastAsia"/>
            <w:lang w:val="en-US" w:eastAsia="zh-CN"/>
          </w:rPr>
          <w:t>，在融入社会前</w:t>
        </w:r>
      </w:ins>
      <w:ins w:id="2784" w:author="◉‿◉" w:date="2020-04-19T12:23:00Z">
        <w:r>
          <w:rPr>
            <w:rFonts w:hint="eastAsia"/>
            <w:lang w:val="en-US" w:eastAsia="zh-CN"/>
          </w:rPr>
          <w:t>奠定一定的基础</w:t>
        </w:r>
      </w:ins>
      <w:ins w:id="2785" w:author="◉‿◉" w:date="2020-04-19T11:27:00Z">
        <w:r>
          <w:rPr>
            <w:rFonts w:hint="eastAsia"/>
            <w:lang w:val="en-US" w:eastAsia="zh-CN"/>
          </w:rPr>
          <w:t>。</w:t>
        </w:r>
      </w:ins>
    </w:p>
    <w:p>
      <w:pPr>
        <w:pStyle w:val="7"/>
        <w:rPr>
          <w:rFonts w:hint="default"/>
          <w:lang w:val="en-US" w:eastAsia="zh-CN"/>
        </w:rPr>
      </w:pPr>
      <w:ins w:id="2786" w:author="◉‿◉" w:date="2020-04-19T12:57:00Z">
        <w:r>
          <w:rPr>
            <w:rFonts w:hint="eastAsia"/>
            <w:lang w:val="en-US" w:eastAsia="zh-CN"/>
          </w:rPr>
          <w:t>最后</w:t>
        </w:r>
      </w:ins>
      <w:ins w:id="2787" w:author="◉‿◉" w:date="2020-04-19T11:27:00Z">
        <w:r>
          <w:rPr>
            <w:rFonts w:hint="eastAsia"/>
            <w:lang w:val="en-US" w:eastAsia="zh-CN"/>
          </w:rPr>
          <w:t>感激大学中各位老师在这四年来对我们的教导。同时感谢在背后默默无闻支持我们的父母，是他们给了我们学习的机会。</w:t>
        </w:r>
      </w:ins>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jc w:val="right"/>
        <w:rPr>
          <w:rFonts w:hint="eastAsia"/>
          <w:sz w:val="28"/>
          <w:szCs w:val="28"/>
        </w:rPr>
      </w:pPr>
      <w:r>
        <w:rPr>
          <w:rFonts w:hint="eastAsia"/>
          <w:sz w:val="28"/>
          <w:szCs w:val="28"/>
        </w:rPr>
        <w:t xml:space="preserve">                                                    </w:t>
      </w:r>
    </w:p>
    <w:p>
      <w:pPr>
        <w:rPr>
          <w:rFonts w:hint="eastAsia"/>
        </w:rPr>
      </w:pPr>
    </w:p>
    <w:sectPr>
      <w:headerReference r:id="rId23" w:type="default"/>
      <w:headerReference r:id="rId24" w:type="even"/>
      <w:pgSz w:w="11906" w:h="16838"/>
      <w:pgMar w:top="1418" w:right="1134" w:bottom="1418" w:left="1134" w:header="851" w:footer="992" w:gutter="284"/>
      <w:pgBorders>
        <w:top w:val="none" w:sz="0" w:space="0"/>
        <w:left w:val="none" w:sz="0" w:space="0"/>
        <w:bottom w:val="none" w:sz="0" w:space="0"/>
        <w:right w:val="none" w:sz="0" w:space="0"/>
      </w:pgBorders>
      <w:cols w:space="720"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04-04T15:13:00Z" w:initials="A">
    <w:p w14:paraId="5AC1191F">
      <w:pPr>
        <w:pStyle w:val="7"/>
        <w:spacing w:line="300" w:lineRule="auto"/>
        <w:rPr>
          <w:rFonts w:hint="eastAsia"/>
        </w:rPr>
      </w:pPr>
      <w:r>
        <w:rPr>
          <w:rFonts w:hint="eastAsia"/>
        </w:rPr>
        <w:t>中文摘要</w:t>
      </w:r>
    </w:p>
    <w:p w14:paraId="09941957">
      <w:pPr>
        <w:pStyle w:val="7"/>
        <w:spacing w:line="300" w:lineRule="auto"/>
        <w:rPr>
          <w:rFonts w:hint="eastAsia"/>
        </w:rPr>
      </w:pPr>
      <w:r>
        <w:rPr>
          <w:rFonts w:hint="eastAsia"/>
        </w:rPr>
        <w:t>1．模板的使用方法</w:t>
      </w:r>
    </w:p>
    <w:p w14:paraId="19775190">
      <w:pPr>
        <w:pStyle w:val="7"/>
        <w:spacing w:line="300" w:lineRule="auto"/>
        <w:rPr>
          <w:rFonts w:hint="eastAsia"/>
        </w:rPr>
      </w:pPr>
      <w:r>
        <w:rPr>
          <w:rFonts w:hint="eastAsia"/>
        </w:rPr>
        <w:t>（1）请不要删除任何具有格式的模版文字，切勿删除分节符！</w:t>
      </w:r>
    </w:p>
    <w:p w14:paraId="55366460">
      <w:pPr>
        <w:pStyle w:val="7"/>
        <w:spacing w:line="300" w:lineRule="auto"/>
        <w:rPr>
          <w:rFonts w:hint="eastAsia"/>
        </w:rPr>
      </w:pPr>
      <w:r>
        <w:rPr>
          <w:rFonts w:hint="eastAsia"/>
        </w:rPr>
        <w:t>（2）按照提示直接单击或者单击后执行“选择性粘贴”－“无格式文本”就可以添加相应的内容！</w:t>
      </w:r>
    </w:p>
    <w:p w14:paraId="643D21B0">
      <w:pPr>
        <w:pStyle w:val="7"/>
        <w:spacing w:line="300" w:lineRule="auto"/>
        <w:rPr>
          <w:rFonts w:hint="eastAsia"/>
        </w:rPr>
      </w:pPr>
      <w:r>
        <w:rPr>
          <w:rFonts w:hint="eastAsia"/>
        </w:rPr>
        <w:t>2．题目的确定</w:t>
      </w:r>
    </w:p>
    <w:p w14:paraId="01BB55D6">
      <w:pPr>
        <w:pStyle w:val="7"/>
        <w:spacing w:line="300" w:lineRule="auto"/>
        <w:rPr>
          <w:rFonts w:hint="eastAsia"/>
        </w:rPr>
      </w:pPr>
      <w:r>
        <w:rPr>
          <w:rFonts w:hint="eastAsia"/>
        </w:rPr>
        <w:t>题目应简短、明确、有概括性，用极为精练的文字把论文的主题或总体内容表达出来，能反映论文内容、专业特点和学科范畴，且涵盖的内容不宜过大。字数一般不超过20字，必要时可加副标题，副标题的字数一般不要超过题目的字数。</w:t>
      </w:r>
    </w:p>
    <w:p w14:paraId="7DD936AF">
      <w:pPr>
        <w:pStyle w:val="7"/>
        <w:spacing w:line="300" w:lineRule="auto"/>
        <w:rPr>
          <w:rFonts w:hint="eastAsia"/>
        </w:rPr>
      </w:pPr>
      <w:r>
        <w:rPr>
          <w:rFonts w:hint="eastAsia"/>
        </w:rPr>
        <w:t>3．摘要的撰写</w:t>
      </w:r>
    </w:p>
    <w:p w14:paraId="61AF067A">
      <w:pPr>
        <w:pStyle w:val="7"/>
        <w:spacing w:line="300" w:lineRule="auto"/>
        <w:rPr>
          <w:rFonts w:hint="eastAsia"/>
        </w:rPr>
      </w:pPr>
      <w:r>
        <w:rPr>
          <w:rFonts w:hint="eastAsia"/>
        </w:rPr>
        <w:t>摘要反映了毕业设计（论文）的主要信息，以浓缩的形式概括说明研究目的、内容、方法、成果和结论，具有独立性和完整性。中文摘要一般为400字左右，不含公式、图表和注释。论文摘要应采用第三人称的写法，力求文字精悍简练。</w:t>
      </w:r>
    </w:p>
    <w:p w14:paraId="13DF0276">
      <w:pPr>
        <w:pStyle w:val="7"/>
        <w:spacing w:line="300" w:lineRule="auto"/>
        <w:rPr>
          <w:rFonts w:hint="eastAsia"/>
        </w:rPr>
      </w:pPr>
      <w:r>
        <w:rPr>
          <w:rFonts w:hint="eastAsia"/>
        </w:rPr>
        <w:t>摘要通常包括：</w:t>
      </w:r>
    </w:p>
    <w:p w14:paraId="0AFA2399">
      <w:pPr>
        <w:pStyle w:val="7"/>
        <w:spacing w:line="300" w:lineRule="auto"/>
        <w:rPr>
          <w:rFonts w:hint="eastAsia"/>
        </w:rPr>
      </w:pPr>
      <w:r>
        <w:rPr>
          <w:rFonts w:hint="eastAsia"/>
        </w:rPr>
        <w:t>（1）毕业设计（论文）所研究问题的意义（通常一句话概括）。</w:t>
      </w:r>
    </w:p>
    <w:p w14:paraId="441D29DA">
      <w:pPr>
        <w:pStyle w:val="7"/>
        <w:spacing w:line="300" w:lineRule="auto"/>
        <w:rPr>
          <w:rFonts w:hint="eastAsia"/>
        </w:rPr>
      </w:pPr>
      <w:r>
        <w:rPr>
          <w:rFonts w:hint="eastAsia"/>
        </w:rPr>
        <w:t>（2）毕业设计（论文）所研究的问题（通常一两句话概括）。</w:t>
      </w:r>
    </w:p>
    <w:p w14:paraId="27656EE0">
      <w:pPr>
        <w:pStyle w:val="7"/>
        <w:spacing w:line="300" w:lineRule="auto"/>
        <w:rPr>
          <w:rFonts w:hint="eastAsia"/>
        </w:rPr>
      </w:pPr>
      <w:r>
        <w:rPr>
          <w:rFonts w:hint="eastAsia"/>
        </w:rPr>
        <w:t>（3）论文中有新意的部分（观点、方法、材料、结论等）的明确概括。</w:t>
      </w:r>
    </w:p>
    <w:p w14:paraId="11352316">
      <w:pPr>
        <w:pStyle w:val="7"/>
        <w:spacing w:line="300" w:lineRule="auto"/>
        <w:rPr>
          <w:rFonts w:hint="eastAsia"/>
        </w:rPr>
      </w:pPr>
      <w:r>
        <w:rPr>
          <w:rFonts w:hint="eastAsia"/>
        </w:rPr>
        <w:t>（4）结果的意义。</w:t>
      </w:r>
    </w:p>
    <w:p w14:paraId="2E5A7072">
      <w:pPr>
        <w:pStyle w:val="7"/>
        <w:spacing w:line="300" w:lineRule="auto"/>
        <w:rPr>
          <w:rFonts w:hint="eastAsia"/>
        </w:rPr>
      </w:pPr>
      <w:r>
        <w:rPr>
          <w:rFonts w:hint="eastAsia"/>
        </w:rPr>
        <w:t>4．关键词的选择</w:t>
      </w:r>
    </w:p>
    <w:p w14:paraId="0A8C1878">
      <w:pPr>
        <w:pStyle w:val="7"/>
        <w:spacing w:line="300" w:lineRule="auto"/>
        <w:rPr>
          <w:rFonts w:hint="eastAsia"/>
        </w:rPr>
      </w:pPr>
      <w:r>
        <w:rPr>
          <w:rFonts w:hint="eastAsia"/>
        </w:rPr>
        <w:t>关键词是供检索用的主题词条，应采用能覆盖毕业设计（论文）主要内容的通用技术词条（参照相应的技术术语标准）。关键词一般为</w:t>
      </w:r>
      <w:r>
        <w:t>3～5个</w:t>
      </w:r>
      <w:r>
        <w:rPr>
          <w:rFonts w:hint="eastAsia"/>
        </w:rPr>
        <w:t>，每个关键词不超过5个字。</w:t>
      </w:r>
    </w:p>
    <w:p w14:paraId="6BEB0F38">
      <w:pPr>
        <w:pStyle w:val="7"/>
        <w:spacing w:line="300" w:lineRule="auto"/>
        <w:rPr>
          <w:rFonts w:hint="eastAsia"/>
        </w:rPr>
      </w:pPr>
      <w:r>
        <w:rPr>
          <w:rFonts w:hint="eastAsia"/>
        </w:rPr>
        <w:t>5．在论文的总体结构和关键点控制中应注意的问题</w:t>
      </w:r>
    </w:p>
    <w:p w14:paraId="2B63635A">
      <w:pPr>
        <w:pStyle w:val="7"/>
        <w:spacing w:line="300" w:lineRule="auto"/>
        <w:rPr>
          <w:rFonts w:hint="eastAsia"/>
        </w:rPr>
      </w:pPr>
      <w:r>
        <w:rPr>
          <w:rFonts w:hint="eastAsia"/>
        </w:rPr>
        <w:t>（1）毕业设计（论文）</w:t>
      </w:r>
      <w:r>
        <w:t>的题目与章节标题之间的关系</w:t>
      </w:r>
      <w:r>
        <w:rPr>
          <w:rFonts w:hint="eastAsia"/>
        </w:rPr>
        <w:t>要前后呼应。设计（论文）的</w:t>
      </w:r>
      <w:r>
        <w:t>题目</w:t>
      </w:r>
      <w:r>
        <w:rPr>
          <w:rFonts w:hint="eastAsia"/>
        </w:rPr>
        <w:t>应该体现</w:t>
      </w:r>
      <w:r>
        <w:t>在章节</w:t>
      </w:r>
      <w:r>
        <w:rPr>
          <w:rFonts w:hint="eastAsia"/>
        </w:rPr>
        <w:t>标题中，避免章节</w:t>
      </w:r>
      <w:r>
        <w:t>的题目比整个论文的题目还要大</w:t>
      </w:r>
      <w:r>
        <w:rPr>
          <w:rFonts w:hint="eastAsia"/>
        </w:rPr>
        <w:t>的情况出现</w:t>
      </w:r>
      <w:r>
        <w:t>。</w:t>
      </w:r>
    </w:p>
    <w:p w14:paraId="79170378">
      <w:pPr>
        <w:pStyle w:val="7"/>
        <w:spacing w:line="300" w:lineRule="auto"/>
        <w:rPr>
          <w:rFonts w:hint="eastAsia"/>
        </w:rPr>
      </w:pPr>
      <w:r>
        <w:rPr>
          <w:rFonts w:hint="eastAsia"/>
        </w:rPr>
        <w:t>（2）</w:t>
      </w:r>
      <w:r>
        <w:t>摘要</w:t>
      </w:r>
      <w:r>
        <w:rPr>
          <w:rFonts w:hint="eastAsia"/>
        </w:rPr>
        <w:t>的</w:t>
      </w:r>
      <w:r>
        <w:t>书写</w:t>
      </w:r>
      <w:r>
        <w:rPr>
          <w:rFonts w:hint="eastAsia"/>
        </w:rPr>
        <w:t>和关键词选择要</w:t>
      </w:r>
      <w:r>
        <w:t>到位。</w:t>
      </w:r>
      <w:r>
        <w:rPr>
          <w:rFonts w:hint="eastAsia"/>
        </w:rPr>
        <w:t>读者通过阅读摘要就能了解论文主要做了哪些方面的工作，有哪些方面的创新成果等。避免出现用较大的篇幅说明研究意义等现象。</w:t>
      </w:r>
    </w:p>
    <w:p w14:paraId="35443354">
      <w:pPr>
        <w:pStyle w:val="7"/>
        <w:spacing w:line="300" w:lineRule="auto"/>
        <w:rPr>
          <w:rFonts w:hint="eastAsia"/>
        </w:rPr>
      </w:pPr>
      <w:r>
        <w:rPr>
          <w:rFonts w:hint="eastAsia"/>
        </w:rPr>
        <w:t>（3）关键词必须与论文的题目和摘要密切联系，论文的题目和关键词应该体现在摘要中。</w:t>
      </w:r>
    </w:p>
    <w:p w14:paraId="094857AA">
      <w:pPr>
        <w:pStyle w:val="7"/>
        <w:spacing w:line="300" w:lineRule="auto"/>
        <w:rPr>
          <w:rFonts w:hint="eastAsia"/>
        </w:rPr>
      </w:pPr>
      <w:r>
        <w:rPr>
          <w:rFonts w:hint="eastAsia"/>
        </w:rPr>
        <w:t>导师在进行毕业设计（论文）指导时，</w:t>
      </w:r>
      <w:r>
        <w:t>应该更多的从总的方面来把握，</w:t>
      </w:r>
      <w:r>
        <w:rPr>
          <w:rFonts w:hint="eastAsia"/>
        </w:rPr>
        <w:t>尤其要</w:t>
      </w:r>
      <w:r>
        <w:t>在</w:t>
      </w:r>
      <w:r>
        <w:rPr>
          <w:rFonts w:hint="eastAsia"/>
        </w:rPr>
        <w:t>论文题目、</w:t>
      </w:r>
      <w:r>
        <w:t>章节标题、摘要、</w:t>
      </w:r>
      <w:r>
        <w:rPr>
          <w:rFonts w:hint="eastAsia"/>
        </w:rPr>
        <w:t>关键词、绪论、</w:t>
      </w:r>
      <w:r>
        <w:t>结论</w:t>
      </w:r>
      <w:r>
        <w:rPr>
          <w:rFonts w:hint="eastAsia"/>
        </w:rPr>
        <w:t>等总体结构方面和关键性控制点对学生多加指导。</w:t>
      </w:r>
    </w:p>
    <w:p w14:paraId="09A035B0">
      <w:pPr>
        <w:pStyle w:val="14"/>
      </w:pPr>
    </w:p>
  </w:comment>
  <w:comment w:id="1" w:author="Administrator" w:date="2018-04-04T15:13:00Z" w:initials="A">
    <w:p w14:paraId="311F6B87">
      <w:pPr>
        <w:pStyle w:val="7"/>
        <w:spacing w:line="300" w:lineRule="auto"/>
        <w:rPr>
          <w:rFonts w:hint="eastAsia"/>
        </w:rPr>
      </w:pPr>
      <w:r>
        <w:rPr>
          <w:rFonts w:hint="eastAsia"/>
        </w:rPr>
        <w:t>英文摘要</w:t>
      </w:r>
    </w:p>
    <w:p w14:paraId="46B6511E">
      <w:pPr>
        <w:pStyle w:val="7"/>
        <w:spacing w:line="300" w:lineRule="auto"/>
        <w:rPr>
          <w:rFonts w:hint="eastAsia"/>
        </w:rPr>
      </w:pPr>
      <w:r>
        <w:rPr>
          <w:rFonts w:hint="eastAsia"/>
        </w:rPr>
        <w:t>1．模板的使用方法</w:t>
      </w:r>
    </w:p>
    <w:p w14:paraId="0A742D62">
      <w:pPr>
        <w:pStyle w:val="7"/>
        <w:spacing w:line="300" w:lineRule="auto"/>
        <w:rPr>
          <w:rFonts w:hint="eastAsia"/>
        </w:rPr>
      </w:pPr>
      <w:r>
        <w:rPr>
          <w:rFonts w:hint="eastAsia"/>
        </w:rPr>
        <w:t>（1）请不要删除任何具有格式的模版文字，切勿删除分节符！</w:t>
      </w:r>
    </w:p>
    <w:p w14:paraId="2BB649A9">
      <w:pPr>
        <w:pStyle w:val="7"/>
        <w:spacing w:line="300" w:lineRule="auto"/>
        <w:rPr>
          <w:rFonts w:hint="eastAsia"/>
        </w:rPr>
      </w:pPr>
      <w:r>
        <w:rPr>
          <w:rFonts w:hint="eastAsia"/>
        </w:rPr>
        <w:t>（2）按照提示直接单击或者单击后执行“选择性粘贴”－“无格式文本”就可以添加相应的内容!</w:t>
      </w:r>
    </w:p>
    <w:p w14:paraId="59997DBB">
      <w:pPr>
        <w:pStyle w:val="7"/>
        <w:spacing w:line="300" w:lineRule="auto"/>
        <w:rPr>
          <w:rFonts w:hint="eastAsia"/>
        </w:rPr>
      </w:pPr>
      <w:r>
        <w:rPr>
          <w:rFonts w:hint="eastAsia"/>
        </w:rPr>
        <w:t>2．毕业设计（论文）的英文题目应与中文题目一致。</w:t>
      </w:r>
    </w:p>
    <w:p w14:paraId="082760EA">
      <w:pPr>
        <w:pStyle w:val="7"/>
        <w:spacing w:line="300" w:lineRule="auto"/>
        <w:rPr>
          <w:rFonts w:hint="eastAsia"/>
        </w:rPr>
      </w:pPr>
      <w:r>
        <w:rPr>
          <w:rFonts w:hint="eastAsia"/>
        </w:rPr>
        <w:t>3．英文摘要与中文摘要的内容应一致。</w:t>
      </w:r>
    </w:p>
    <w:p w14:paraId="17DF7112">
      <w:pPr>
        <w:pStyle w:val="7"/>
        <w:spacing w:line="300" w:lineRule="auto"/>
        <w:rPr>
          <w:rFonts w:hint="eastAsia"/>
        </w:rPr>
      </w:pPr>
      <w:r>
        <w:rPr>
          <w:rFonts w:hint="eastAsia"/>
        </w:rPr>
        <w:t>4．每一个英文关键词都必须与中文关键词一一对应。</w:t>
      </w:r>
    </w:p>
    <w:p w14:paraId="3A86467C">
      <w:pPr>
        <w:pStyle w:val="14"/>
      </w:pPr>
    </w:p>
  </w:comment>
  <w:comment w:id="2" w:author="Administrator" w:date="2018-04-04T15:13:00Z" w:initials="A">
    <w:p w14:paraId="075C63F9">
      <w:pPr>
        <w:pStyle w:val="14"/>
        <w:rPr>
          <w:rFonts w:hint="eastAsia"/>
        </w:rPr>
      </w:pPr>
      <w:r>
        <w:rPr>
          <w:rFonts w:hint="eastAsia"/>
        </w:rPr>
        <w:t>目录</w:t>
      </w:r>
    </w:p>
    <w:p w14:paraId="02306CB0">
      <w:pPr>
        <w:pStyle w:val="14"/>
        <w:numPr>
          <w:ilvl w:val="0"/>
          <w:numId w:val="2"/>
        </w:numPr>
        <w:rPr>
          <w:rFonts w:hint="eastAsia"/>
        </w:rPr>
      </w:pPr>
      <w:r>
        <w:rPr>
          <w:rFonts w:hint="eastAsia"/>
        </w:rPr>
        <w:t>正式成文后，右键单击下方目录区域，选择“更新域”|“更新整个目录”</w:t>
      </w:r>
    </w:p>
    <w:p w14:paraId="33EB156D">
      <w:pPr>
        <w:pStyle w:val="14"/>
        <w:numPr>
          <w:ilvl w:val="0"/>
          <w:numId w:val="2"/>
        </w:numPr>
      </w:pPr>
      <w:r>
        <w:rPr>
          <w:rFonts w:hint="eastAsia"/>
        </w:rPr>
        <w:t>切勿删除分节符</w:t>
      </w:r>
    </w:p>
  </w:comment>
  <w:comment w:id="3" w:author="Administrator" w:date="2018-04-04T15:13:00Z" w:initials="A">
    <w:p w14:paraId="28821581">
      <w:pPr>
        <w:pStyle w:val="14"/>
        <w:rPr>
          <w:rFonts w:hint="eastAsia"/>
        </w:rPr>
      </w:pPr>
      <w:r>
        <w:rPr>
          <w:rFonts w:hint="eastAsia"/>
        </w:rPr>
        <w:t>图目录</w:t>
      </w:r>
    </w:p>
    <w:p w14:paraId="05733B66">
      <w:pPr>
        <w:pStyle w:val="14"/>
        <w:rPr>
          <w:rFonts w:hint="eastAsia"/>
        </w:rPr>
      </w:pPr>
      <w:r>
        <w:rPr>
          <w:rFonts w:hint="eastAsia"/>
        </w:rPr>
        <w:t>1．可忽略不要；</w:t>
      </w:r>
    </w:p>
    <w:p w14:paraId="453E2BCA">
      <w:pPr>
        <w:pStyle w:val="14"/>
        <w:rPr>
          <w:rFonts w:hint="eastAsia"/>
        </w:rPr>
      </w:pPr>
      <w:r>
        <w:rPr>
          <w:rFonts w:hint="eastAsia"/>
        </w:rPr>
        <w:t>2．正式成文后，右键单击下方目录区域，选择“更新域”|“更新整个目录”</w:t>
      </w:r>
    </w:p>
    <w:p w14:paraId="476D45AD">
      <w:pPr>
        <w:pStyle w:val="14"/>
      </w:pPr>
      <w:r>
        <w:rPr>
          <w:rFonts w:hint="eastAsia"/>
        </w:rPr>
        <w:t>3．切勿删除分节符</w:t>
      </w:r>
    </w:p>
  </w:comment>
  <w:comment w:id="4" w:author="Administrator" w:date="2018-04-04T15:13:00Z" w:initials="A">
    <w:p w14:paraId="22303CB6">
      <w:pPr>
        <w:pStyle w:val="14"/>
        <w:rPr>
          <w:rFonts w:hint="eastAsia"/>
        </w:rPr>
      </w:pPr>
      <w:r>
        <w:rPr>
          <w:rFonts w:hint="eastAsia"/>
        </w:rPr>
        <w:t>表目录</w:t>
      </w:r>
    </w:p>
    <w:p w14:paraId="49A042EE">
      <w:pPr>
        <w:pStyle w:val="14"/>
        <w:numPr>
          <w:ilvl w:val="0"/>
          <w:numId w:val="3"/>
        </w:numPr>
        <w:rPr>
          <w:rFonts w:hint="eastAsia"/>
        </w:rPr>
      </w:pPr>
      <w:r>
        <w:rPr>
          <w:rFonts w:hint="eastAsia"/>
        </w:rPr>
        <w:t>可忽略不要；</w:t>
      </w:r>
    </w:p>
    <w:p w14:paraId="02122578">
      <w:pPr>
        <w:pStyle w:val="14"/>
      </w:pPr>
      <w:r>
        <w:rPr>
          <w:rFonts w:hint="eastAsia"/>
        </w:rPr>
        <w:t>2．正式成文后，右键单击下方目录区域，选择“更新域”|“更新整个目录”</w:t>
      </w:r>
    </w:p>
    <w:p w14:paraId="7E2F1C0E">
      <w:pPr>
        <w:pStyle w:val="14"/>
      </w:pPr>
      <w:r>
        <w:rPr>
          <w:rFonts w:hint="eastAsia"/>
        </w:rPr>
        <w:t>3．切勿删除分节符</w:t>
      </w:r>
    </w:p>
  </w:comment>
  <w:comment w:id="5" w:author="Administrator" w:date="2018-04-04T15:13:00Z" w:initials="A">
    <w:p w14:paraId="4EAE493D">
      <w:pPr>
        <w:pStyle w:val="14"/>
        <w:rPr>
          <w:rFonts w:hint="eastAsia"/>
        </w:rPr>
      </w:pPr>
      <w:r>
        <w:rPr>
          <w:rFonts w:hint="eastAsia"/>
        </w:rPr>
        <w:t>第1章</w:t>
      </w:r>
    </w:p>
    <w:p w14:paraId="38D619BE">
      <w:pPr>
        <w:pStyle w:val="7"/>
        <w:spacing w:line="300" w:lineRule="auto"/>
        <w:rPr>
          <w:rFonts w:hint="eastAsia"/>
        </w:rPr>
      </w:pPr>
      <w:r>
        <w:rPr>
          <w:rFonts w:hint="eastAsia"/>
        </w:rPr>
        <w:t>1．模板的使用方法</w:t>
      </w:r>
    </w:p>
    <w:p w14:paraId="7242635F">
      <w:pPr>
        <w:pStyle w:val="7"/>
        <w:spacing w:line="300" w:lineRule="auto"/>
        <w:rPr>
          <w:rFonts w:hint="eastAsia"/>
        </w:rPr>
      </w:pPr>
      <w:r>
        <w:rPr>
          <w:rFonts w:hint="eastAsia"/>
        </w:rPr>
        <w:t>（1）请不要删除任何具有格式的模版文字，切勿删除分节符！</w:t>
      </w:r>
    </w:p>
    <w:p w14:paraId="73716851">
      <w:pPr>
        <w:pStyle w:val="7"/>
        <w:spacing w:line="300" w:lineRule="auto"/>
        <w:rPr>
          <w:rFonts w:hint="eastAsia"/>
        </w:rPr>
      </w:pPr>
      <w:r>
        <w:rPr>
          <w:rFonts w:hint="eastAsia"/>
        </w:rPr>
        <w:t>（2）按照提示直接单击或者单击后执行“选择性粘贴”－“无格式文本”就可以添加相应的内容!</w:t>
      </w:r>
    </w:p>
    <w:p w14:paraId="602849DC">
      <w:pPr>
        <w:pStyle w:val="7"/>
        <w:spacing w:line="300" w:lineRule="auto"/>
        <w:rPr>
          <w:rFonts w:hint="eastAsia"/>
        </w:rPr>
      </w:pPr>
      <w:r>
        <w:rPr>
          <w:rFonts w:hint="eastAsia"/>
        </w:rPr>
        <w:t>（3）复制三级题序段落“1.1.1[单击此处添加条标题]”，并在指定位置粘贴，可以添加三级题序及标题，请修改三级题序序号和条标题内容！</w:t>
      </w:r>
    </w:p>
    <w:p w14:paraId="3BBE0DCA">
      <w:pPr>
        <w:pStyle w:val="7"/>
        <w:spacing w:line="300" w:lineRule="auto"/>
        <w:rPr>
          <w:rFonts w:hint="eastAsia"/>
        </w:rPr>
      </w:pPr>
      <w:r>
        <w:rPr>
          <w:rFonts w:hint="eastAsia"/>
        </w:rPr>
        <w:t>（4）复制正文段落“[单击此处添加论文内容]”，并在指定位置粘贴，可以添加论文正文！</w:t>
      </w:r>
    </w:p>
    <w:p w14:paraId="10B63406">
      <w:pPr>
        <w:pStyle w:val="7"/>
        <w:spacing w:line="300" w:lineRule="auto"/>
        <w:rPr>
          <w:rFonts w:hint="eastAsia"/>
        </w:rPr>
      </w:pPr>
      <w:r>
        <w:rPr>
          <w:rFonts w:hint="eastAsia"/>
        </w:rPr>
        <w:t>（5）页面格式、页眉、页码已设置好，无需更改！</w:t>
      </w:r>
    </w:p>
    <w:p w14:paraId="2E63063A">
      <w:pPr>
        <w:pStyle w:val="6"/>
        <w:rPr>
          <w:rFonts w:hint="eastAsia"/>
        </w:rPr>
      </w:pPr>
      <w:r>
        <w:rPr>
          <w:rFonts w:hint="eastAsia"/>
        </w:rPr>
        <w:t>2．“课题背景”</w:t>
      </w:r>
      <w:r>
        <w:rPr>
          <w:rFonts w:hint="eastAsia"/>
          <w:highlight w:val="yellow"/>
        </w:rPr>
        <w:t>简要介绍本文的开发背景</w:t>
      </w:r>
      <w:r>
        <w:rPr>
          <w:rFonts w:hint="eastAsia"/>
        </w:rPr>
        <w:t>。明确说明</w:t>
      </w:r>
      <w:r>
        <w:rPr>
          <w:rFonts w:hint="eastAsia"/>
          <w:highlight w:val="yellow"/>
        </w:rPr>
        <w:t>哪些是别人已经做过的工作</w:t>
      </w:r>
      <w:r>
        <w:rPr>
          <w:rFonts w:hint="eastAsia"/>
        </w:rPr>
        <w:t>，</w:t>
      </w:r>
      <w:r>
        <w:rPr>
          <w:rFonts w:hint="eastAsia"/>
          <w:highlight w:val="yellow"/>
        </w:rPr>
        <w:t>哪些是自己要做的工作</w:t>
      </w:r>
      <w:r>
        <w:rPr>
          <w:rFonts w:hint="eastAsia"/>
        </w:rPr>
        <w:t>。</w:t>
      </w:r>
    </w:p>
    <w:p w14:paraId="7464597C">
      <w:pPr>
        <w:pStyle w:val="6"/>
        <w:rPr>
          <w:rFonts w:hint="eastAsia"/>
        </w:rPr>
      </w:pPr>
      <w:r>
        <w:rPr>
          <w:rFonts w:hint="eastAsia"/>
        </w:rPr>
        <w:t>3．“目的意义”介绍本课题的</w:t>
      </w:r>
      <w:r>
        <w:rPr>
          <w:rFonts w:hint="eastAsia"/>
          <w:highlight w:val="yellow"/>
        </w:rPr>
        <w:t>研究意义</w:t>
      </w:r>
      <w:r>
        <w:rPr>
          <w:rFonts w:hint="eastAsia"/>
        </w:rPr>
        <w:t>、研究</w:t>
      </w:r>
      <w:r>
        <w:rPr>
          <w:rFonts w:hint="eastAsia"/>
          <w:highlight w:val="yellow"/>
        </w:rPr>
        <w:t>目的</w:t>
      </w:r>
      <w:r>
        <w:rPr>
          <w:rFonts w:hint="eastAsia"/>
        </w:rPr>
        <w:t>、主要</w:t>
      </w:r>
      <w:r>
        <w:rPr>
          <w:rFonts w:hint="eastAsia"/>
          <w:highlight w:val="yellow"/>
        </w:rPr>
        <w:t>研究内容</w:t>
      </w:r>
      <w:r>
        <w:rPr>
          <w:rFonts w:hint="eastAsia"/>
        </w:rPr>
        <w:t>、研究</w:t>
      </w:r>
      <w:r>
        <w:rPr>
          <w:rFonts w:hint="eastAsia"/>
          <w:highlight w:val="yellow"/>
        </w:rPr>
        <w:t>范围</w:t>
      </w:r>
      <w:r>
        <w:rPr>
          <w:rFonts w:hint="eastAsia"/>
        </w:rPr>
        <w:t>和应该</w:t>
      </w:r>
      <w:r>
        <w:rPr>
          <w:rFonts w:hint="eastAsia"/>
          <w:highlight w:val="yellow"/>
        </w:rPr>
        <w:t>解决的问题</w:t>
      </w:r>
      <w:r>
        <w:rPr>
          <w:rFonts w:hint="eastAsia"/>
        </w:rPr>
        <w:t>。</w:t>
      </w:r>
    </w:p>
    <w:p w14:paraId="23337A49">
      <w:pPr>
        <w:pStyle w:val="6"/>
        <w:rPr>
          <w:rFonts w:hint="eastAsia"/>
        </w:rPr>
      </w:pPr>
      <w:r>
        <w:rPr>
          <w:rFonts w:hint="eastAsia"/>
        </w:rPr>
        <w:t>4．“论文主要工作”介绍本研究课题的</w:t>
      </w:r>
      <w:r>
        <w:rPr>
          <w:rFonts w:hint="eastAsia"/>
          <w:highlight w:val="yellow"/>
        </w:rPr>
        <w:t>来源</w:t>
      </w:r>
      <w:r>
        <w:rPr>
          <w:rFonts w:hint="eastAsia"/>
        </w:rPr>
        <w:t>及主要</w:t>
      </w:r>
      <w:r>
        <w:rPr>
          <w:rFonts w:hint="eastAsia"/>
          <w:highlight w:val="yellow"/>
        </w:rPr>
        <w:t>研究内容</w:t>
      </w:r>
      <w:r>
        <w:rPr>
          <w:rFonts w:hint="eastAsia"/>
        </w:rPr>
        <w:t>。</w:t>
      </w:r>
    </w:p>
    <w:p w14:paraId="222C7D58">
      <w:pPr>
        <w:pStyle w:val="14"/>
      </w:pPr>
    </w:p>
  </w:comment>
  <w:comment w:id="6" w:author="Administrator" w:date="2018-04-04T15:13:00Z" w:initials="A">
    <w:p w14:paraId="6EAD4412">
      <w:pPr>
        <w:pStyle w:val="14"/>
        <w:rPr>
          <w:rFonts w:hint="eastAsia"/>
        </w:rPr>
      </w:pPr>
      <w:r>
        <w:rPr>
          <w:rFonts w:hint="eastAsia"/>
        </w:rPr>
        <w:t xml:space="preserve"> 第4章</w:t>
      </w:r>
    </w:p>
    <w:p w14:paraId="453739AA">
      <w:pPr>
        <w:pStyle w:val="6"/>
        <w:rPr>
          <w:rFonts w:hint="eastAsia"/>
        </w:rPr>
      </w:pPr>
      <w:r>
        <w:rPr>
          <w:rFonts w:hint="eastAsia"/>
        </w:rPr>
        <w:t>1．“总体设计”</w:t>
      </w:r>
      <w:r>
        <w:t xml:space="preserve"> </w:t>
      </w:r>
      <w:r>
        <w:rPr>
          <w:rFonts w:hint="eastAsia"/>
        </w:rPr>
        <w:t>描述</w:t>
      </w:r>
      <w:r>
        <w:t>根据系统的需求分析，</w:t>
      </w:r>
      <w:r>
        <w:rPr>
          <w:rFonts w:hint="eastAsia"/>
          <w:highlight w:val="yellow"/>
        </w:rPr>
        <w:t>确定</w:t>
      </w:r>
      <w:r>
        <w:rPr>
          <w:highlight w:val="yellow"/>
        </w:rPr>
        <w:t>系统</w:t>
      </w:r>
      <w:r>
        <w:rPr>
          <w:rFonts w:hint="eastAsia"/>
          <w:highlight w:val="yellow"/>
        </w:rPr>
        <w:t>的功能</w:t>
      </w:r>
      <w:r>
        <w:rPr>
          <w:highlight w:val="yellow"/>
        </w:rPr>
        <w:t>模块构成</w:t>
      </w:r>
      <w:r>
        <w:rPr>
          <w:rFonts w:hint="eastAsia"/>
        </w:rPr>
        <w:t>。</w:t>
      </w:r>
    </w:p>
    <w:p w14:paraId="5CC53634">
      <w:pPr>
        <w:pStyle w:val="6"/>
        <w:rPr>
          <w:rFonts w:hint="eastAsia"/>
        </w:rPr>
      </w:pPr>
      <w:r>
        <w:rPr>
          <w:rFonts w:hint="eastAsia"/>
        </w:rPr>
        <w:t>2．“详细设计” 说明各个</w:t>
      </w:r>
      <w:r>
        <w:rPr>
          <w:rFonts w:hint="eastAsia"/>
          <w:highlight w:val="yellow"/>
        </w:rPr>
        <w:t>功能模块</w:t>
      </w:r>
      <w:r>
        <w:rPr>
          <w:rFonts w:hint="eastAsia"/>
        </w:rPr>
        <w:t>的</w:t>
      </w:r>
      <w:r>
        <w:rPr>
          <w:rFonts w:hint="eastAsia"/>
          <w:highlight w:val="yellow"/>
        </w:rPr>
        <w:t>数据结构</w:t>
      </w:r>
      <w:r>
        <w:rPr>
          <w:rFonts w:hint="eastAsia"/>
        </w:rPr>
        <w:t>和</w:t>
      </w:r>
      <w:r>
        <w:rPr>
          <w:rFonts w:hint="eastAsia"/>
          <w:highlight w:val="yellow"/>
        </w:rPr>
        <w:t>实现算法</w:t>
      </w:r>
      <w:r>
        <w:rPr>
          <w:rFonts w:hint="eastAsia"/>
        </w:rPr>
        <w:t>。</w:t>
      </w:r>
    </w:p>
    <w:p w14:paraId="0DB51F26">
      <w:pPr>
        <w:pStyle w:val="14"/>
      </w:pPr>
    </w:p>
  </w:comment>
  <w:comment w:id="7" w:author="Administrator" w:date="2018-04-04T15:13:00Z" w:initials="A">
    <w:p w14:paraId="48E85925">
      <w:pPr>
        <w:pStyle w:val="14"/>
        <w:rPr>
          <w:rFonts w:hint="eastAsia"/>
        </w:rPr>
      </w:pPr>
      <w:r>
        <w:rPr>
          <w:rFonts w:hint="eastAsia"/>
        </w:rPr>
        <w:t>第5章</w:t>
      </w:r>
    </w:p>
    <w:p w14:paraId="290D7D19">
      <w:pPr>
        <w:pStyle w:val="6"/>
        <w:rPr>
          <w:rFonts w:hint="eastAsia"/>
        </w:rPr>
      </w:pPr>
      <w:r>
        <w:rPr>
          <w:rFonts w:hint="eastAsia"/>
        </w:rPr>
        <w:t>1．“系统实现”介绍主要功能模块的编程实现以及系统的部署方法。</w:t>
      </w:r>
    </w:p>
    <w:p w14:paraId="773A12CA">
      <w:pPr>
        <w:pStyle w:val="6"/>
        <w:rPr>
          <w:rFonts w:hint="eastAsia"/>
        </w:rPr>
      </w:pPr>
      <w:r>
        <w:rPr>
          <w:rFonts w:hint="eastAsia"/>
        </w:rPr>
        <w:t>2．“系统测试”阐述系统的测试技术、测试过程和测试结果。</w:t>
      </w:r>
    </w:p>
    <w:p w14:paraId="053665A2">
      <w:pPr>
        <w:pStyle w:val="14"/>
      </w:pPr>
    </w:p>
  </w:comment>
  <w:comment w:id="8" w:author="Administrator" w:date="2018-04-04T15:13:00Z" w:initials="A">
    <w:p w14:paraId="13226C45">
      <w:pPr>
        <w:pStyle w:val="14"/>
        <w:rPr>
          <w:rFonts w:hint="eastAsia"/>
        </w:rPr>
      </w:pPr>
      <w:r>
        <w:rPr>
          <w:rFonts w:hint="eastAsia"/>
        </w:rPr>
        <w:t>第6章</w:t>
      </w:r>
    </w:p>
    <w:p w14:paraId="6364421E">
      <w:pPr>
        <w:pStyle w:val="14"/>
      </w:pPr>
      <w:r>
        <w:rPr>
          <w:rFonts w:hint="eastAsia" w:ascii="宋体" w:hAnsi="宋体"/>
          <w:kern w:val="0"/>
          <w:szCs w:val="21"/>
        </w:rPr>
        <w:t>“总结和展望”是对整个毕业设计工作的归纳和综合，对现有成果和尚存在的问题的描述，以及进一步开展研究的见解与建议。</w:t>
      </w:r>
    </w:p>
  </w:comment>
  <w:comment w:id="9" w:author="DZ" w:date="2018-04-04T15:13:00Z" w:initials="D">
    <w:p w14:paraId="77086A0F">
      <w:pPr>
        <w:pStyle w:val="14"/>
        <w:rPr>
          <w:rFonts w:hint="eastAsia"/>
        </w:rPr>
      </w:pPr>
      <w:r>
        <w:rPr>
          <w:rFonts w:hint="eastAsia"/>
        </w:rPr>
        <w:t>附录</w:t>
      </w:r>
    </w:p>
    <w:p w14:paraId="7DE80BE4">
      <w:pPr>
        <w:pStyle w:val="6"/>
        <w:rPr>
          <w:rFonts w:hint="eastAsia"/>
        </w:rPr>
      </w:pPr>
      <w:r>
        <w:rPr>
          <w:rFonts w:hint="eastAsia"/>
        </w:rPr>
        <w:t>1．模板的使用方法：</w:t>
      </w:r>
    </w:p>
    <w:p w14:paraId="215D2A46">
      <w:pPr>
        <w:pStyle w:val="6"/>
        <w:rPr>
          <w:rFonts w:hint="eastAsia"/>
        </w:rPr>
      </w:pPr>
      <w:r>
        <w:rPr>
          <w:rFonts w:hint="eastAsia"/>
        </w:rPr>
        <w:t>（1）请不要删除任何具有格式的模版文字，切勿删除分节符！</w:t>
      </w:r>
    </w:p>
    <w:p w14:paraId="45517D33">
      <w:pPr>
        <w:pStyle w:val="6"/>
        <w:rPr>
          <w:rFonts w:hint="eastAsia"/>
        </w:rPr>
      </w:pPr>
      <w:r>
        <w:rPr>
          <w:rFonts w:hint="eastAsia"/>
        </w:rPr>
        <w:t>（2）按照提示直接单击或者单击后执行“选择性粘贴”－“无格式文本”就可以添加相应的内容!</w:t>
      </w:r>
    </w:p>
    <w:p w14:paraId="7ADC3D48">
      <w:pPr>
        <w:pStyle w:val="14"/>
        <w:rPr>
          <w:rFonts w:hint="eastAsia"/>
        </w:rPr>
      </w:pPr>
      <w:r>
        <w:rPr>
          <w:rFonts w:hint="eastAsia"/>
        </w:rPr>
        <w:t>2．对于一些不宜放入正文，又是毕业设计（论文）不可缺少的部分，或有重要参考价值的内容，可编入附录中。例如：过长的公式推导，大量的数据和图表，程序全文及其说明等。可用英文大写字母编序号，必要时按目录上的三级标题加注数字，如：附录A，附录A1，附录A1.1，附录A1.1.1等。</w:t>
      </w:r>
    </w:p>
    <w:p w14:paraId="78D84E68">
      <w:pPr>
        <w:pStyle w:val="14"/>
      </w:pPr>
      <w:r>
        <w:rPr>
          <w:rFonts w:hint="eastAsia"/>
        </w:rPr>
        <w:t>3．附录为可选内容</w:t>
      </w:r>
    </w:p>
  </w:comment>
  <w:comment w:id="10" w:author="DZ" w:date="2018-04-04T15:13:00Z" w:initials="D">
    <w:p w14:paraId="52106C80">
      <w:pPr>
        <w:pStyle w:val="14"/>
        <w:rPr>
          <w:rFonts w:hint="eastAsia"/>
        </w:rPr>
      </w:pPr>
      <w:r>
        <w:rPr>
          <w:rFonts w:hint="eastAsia"/>
        </w:rPr>
        <w:t>致谢</w:t>
      </w:r>
    </w:p>
    <w:p w14:paraId="1DFB5374">
      <w:pPr>
        <w:pStyle w:val="7"/>
        <w:rPr>
          <w:rFonts w:hint="eastAsia"/>
        </w:rPr>
      </w:pPr>
      <w:r>
        <w:rPr>
          <w:rFonts w:hint="eastAsia"/>
        </w:rPr>
        <w:t>1．模板的使用方法：</w:t>
      </w:r>
    </w:p>
    <w:p w14:paraId="30176380">
      <w:pPr>
        <w:pStyle w:val="7"/>
        <w:rPr>
          <w:rFonts w:hint="eastAsia"/>
        </w:rPr>
      </w:pPr>
      <w:r>
        <w:rPr>
          <w:rFonts w:hint="eastAsia"/>
        </w:rPr>
        <w:t>（1）请不要删除任何具有格式的模版文字！</w:t>
      </w:r>
    </w:p>
    <w:p w14:paraId="1B670D8E">
      <w:pPr>
        <w:pStyle w:val="7"/>
        <w:rPr>
          <w:rFonts w:hint="eastAsia"/>
        </w:rPr>
      </w:pPr>
      <w:r>
        <w:rPr>
          <w:rFonts w:hint="eastAsia"/>
        </w:rPr>
        <w:t>（2）按照提示直接单击或者单击后执行“选择性粘贴”－“无格式文本”就可以添加相应的内容!</w:t>
      </w:r>
    </w:p>
    <w:p w14:paraId="6AA56F50">
      <w:pPr>
        <w:pStyle w:val="7"/>
        <w:rPr>
          <w:rFonts w:hint="eastAsia"/>
        </w:rPr>
      </w:pPr>
      <w:r>
        <w:rPr>
          <w:rFonts w:hint="eastAsia"/>
        </w:rPr>
        <w:t>2．简述自己通过毕业设计（论文）的体会，向给予指导、合作、支持及协助完成研究工作的单位、组织或个人致谢。</w:t>
      </w:r>
    </w:p>
    <w:p w14:paraId="7B1B0525">
      <w:pPr>
        <w:pStyle w:val="14"/>
      </w:pPr>
      <w:r>
        <w:rPr>
          <w:rFonts w:hint="eastAsia"/>
        </w:rPr>
        <w:t>致谢的文字虽不多，却是论文不可缺少的内容。内容应简洁明了、实事求是，避免俗套。</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9A035B0" w15:done="0"/>
  <w15:commentEx w15:paraId="3A86467C" w15:done="0"/>
  <w15:commentEx w15:paraId="33EB156D" w15:done="0"/>
  <w15:commentEx w15:paraId="476D45AD" w15:done="0"/>
  <w15:commentEx w15:paraId="7E2F1C0E" w15:done="0"/>
  <w15:commentEx w15:paraId="222C7D58" w15:done="0"/>
  <w15:commentEx w15:paraId="0DB51F26" w15:done="0"/>
  <w15:commentEx w15:paraId="053665A2" w15:done="0"/>
  <w15:commentEx w15:paraId="6364421E" w15:done="0"/>
  <w15:commentEx w15:paraId="78D84E68" w15:done="0"/>
  <w15:commentEx w15:paraId="7B1B052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Times">
    <w:altName w:val="Times New Roman"/>
    <w:panose1 w:val="02020603050405020304"/>
    <w:charset w:val="00"/>
    <w:family w:val="roman"/>
    <w:pitch w:val="default"/>
    <w:sig w:usb0="00000000" w:usb1="00000000" w:usb2="00000009" w:usb3="00000000" w:csb0="000001FF" w:csb1="00000000"/>
  </w:font>
  <w:font w:name="华文新魏">
    <w:altName w:val="宋体"/>
    <w:panose1 w:val="02010800040101010101"/>
    <w:charset w:val="86"/>
    <w:family w:val="auto"/>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10" w:usb3="00000000" w:csb0="00040000" w:csb1="00000000"/>
  </w:font>
  <w:font w:name="FZSSK--GBK1-0">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NEU-BZ">
    <w:altName w:val="Segoe Print"/>
    <w:panose1 w:val="00000000000000000000"/>
    <w:charset w:val="00"/>
    <w:family w:val="auto"/>
    <w:pitch w:val="default"/>
    <w:sig w:usb0="00000000" w:usb1="00000000" w:usb2="00000000" w:usb3="00000000" w:csb0="00000000" w:csb1="00000000"/>
  </w:font>
  <w:font w:name="FZKTJW--GB1-0">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1"/>
      </w:rPr>
    </w:pPr>
    <w:r>
      <w:fldChar w:fldCharType="begin"/>
    </w:r>
    <w:r>
      <w:rPr>
        <w:rStyle w:val="31"/>
      </w:rPr>
      <w:instrText xml:space="preserve">PAGE  </w:instrText>
    </w:r>
    <w:r>
      <w:fldChar w:fldCharType="separate"/>
    </w:r>
    <w:r>
      <w:rPr>
        <w:rStyle w:val="31"/>
      </w:rPr>
      <w:t>2</w:t>
    </w:r>
    <w:r>
      <w:fldChar w:fldCharType="end"/>
    </w: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1"/>
      </w:rPr>
    </w:pPr>
    <w:r>
      <w:fldChar w:fldCharType="begin"/>
    </w:r>
    <w:r>
      <w:rPr>
        <w:rStyle w:val="31"/>
      </w:rPr>
      <w:instrText xml:space="preserve">PAGE  </w:instrText>
    </w:r>
    <w:r>
      <w:fldChar w:fldCharType="separate"/>
    </w:r>
    <w: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1"/>
        <w:rFonts w:ascii="宋体" w:hAnsi="宋体"/>
      </w:rPr>
    </w:pPr>
    <w:r>
      <w:rPr>
        <w:rFonts w:ascii="宋体" w:hAnsi="宋体"/>
      </w:rPr>
      <w:fldChar w:fldCharType="begin"/>
    </w:r>
    <w:r>
      <w:rPr>
        <w:rStyle w:val="31"/>
        <w:rFonts w:ascii="宋体" w:hAnsi="宋体"/>
      </w:rPr>
      <w:instrText xml:space="preserve">PAGE  </w:instrText>
    </w:r>
    <w:r>
      <w:rPr>
        <w:rFonts w:ascii="宋体" w:hAnsi="宋体"/>
      </w:rPr>
      <w:fldChar w:fldCharType="separate"/>
    </w:r>
    <w:r>
      <w:rPr>
        <w:rStyle w:val="31"/>
        <w:rFonts w:ascii="宋体" w:hAnsi="宋体"/>
      </w:rPr>
      <w:t>VI</w:t>
    </w:r>
    <w:r>
      <w:rPr>
        <w:rFonts w:ascii="宋体" w:hAnsi="宋体"/>
      </w:rPr>
      <w:fldChar w:fldCharType="end"/>
    </w:r>
  </w:p>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1"/>
        <w:rFonts w:ascii="宋体" w:hAnsi="宋体"/>
      </w:rPr>
    </w:pPr>
    <w:r>
      <w:rPr>
        <w:rFonts w:ascii="宋体" w:hAnsi="宋体"/>
      </w:rPr>
      <w:fldChar w:fldCharType="begin"/>
    </w:r>
    <w:r>
      <w:rPr>
        <w:rStyle w:val="31"/>
        <w:rFonts w:ascii="宋体" w:hAnsi="宋体"/>
      </w:rPr>
      <w:instrText xml:space="preserve">PAGE  </w:instrText>
    </w:r>
    <w:r>
      <w:rPr>
        <w:rFonts w:ascii="宋体" w:hAnsi="宋体"/>
      </w:rPr>
      <w:fldChar w:fldCharType="separate"/>
    </w:r>
    <w:r>
      <w:rPr>
        <w:rStyle w:val="31"/>
        <w:rFonts w:ascii="宋体" w:hAnsi="宋体"/>
      </w:rPr>
      <w:t>14</w:t>
    </w:r>
    <w:r>
      <w:rPr>
        <w:rFonts w:ascii="宋体" w:hAnsi="宋体"/>
      </w:rP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rFonts w:hint="eastAsia"/>
      </w:rPr>
    </w:pPr>
    <w:r>
      <w:rPr>
        <w:rFonts w:hint="eastAsia"/>
      </w:rPr>
      <w:t>城市学院计算分院毕业论文</w:t>
    </w:r>
    <w:r>
      <w:rPr>
        <w:rFonts w:hint="eastAsia"/>
      </w:rPr>
      <w:tab/>
    </w:r>
    <w:r>
      <w:rPr>
        <w:rFonts w:hint="eastAsia"/>
      </w:rPr>
      <w:tab/>
    </w: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b/>
        <w:bCs/>
      </w:rPr>
      <w:t>错误！文档中没有指定样式的文字。</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STYLEREF  "</w:instrText>
    </w:r>
    <w:r>
      <w:rPr>
        <w:rFonts w:hint="eastAsia"/>
      </w:rPr>
      <w:instrText xml:space="preserve">论文</w:instrText>
    </w:r>
    <w:r>
      <w:instrText xml:space="preserve">标题 1"  \* MERGEFORMAT </w:instrText>
    </w:r>
    <w:r>
      <w:fldChar w:fldCharType="separate"/>
    </w:r>
    <w:r>
      <w:rPr>
        <w:rFonts w:hint="eastAsia"/>
        <w:b/>
        <w:bCs/>
      </w:rPr>
      <w:t>第6章</w:t>
    </w:r>
    <w:r>
      <w:rPr>
        <w:rFonts w:hint="eastAsia"/>
      </w:rPr>
      <w:t xml:space="preserve"> 总结和展望</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rFonts w:hint="eastAsia"/>
      </w:rPr>
    </w:pPr>
    <w:r>
      <w:rPr>
        <w:rFonts w:hint="eastAsia"/>
      </w:rPr>
      <w:t>浙江大学城市学院毕业论文</w:t>
    </w:r>
    <w:r>
      <w:rPr>
        <w:rFonts w:hint="eastAsia"/>
      </w:rPr>
      <w:tab/>
    </w:r>
    <w:r>
      <w:rPr>
        <w:rFonts w:hint="eastAsia"/>
      </w:rPr>
      <w:tab/>
    </w:r>
    <w:r>
      <w:fldChar w:fldCharType="begin"/>
    </w:r>
    <w:r>
      <w:instrText xml:space="preserve"> STYLEREF  "标题 1"  \* MERGEFORMAT </w:instrText>
    </w:r>
    <w:r>
      <w:fldChar w:fldCharType="separate"/>
    </w:r>
    <w:r>
      <w:rPr>
        <w:rFonts w:hint="eastAsia"/>
        <w:b/>
        <w:bCs/>
      </w:rPr>
      <w:t>错误！文档中没有指定样式的文字。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附录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致谢</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Fonts w:hint="eastAsia"/>
      </w:rPr>
    </w:pPr>
    <w:r>
      <w:rPr>
        <w:rFonts w:hint="eastAsia"/>
      </w:rPr>
      <w:t>电子科技大学中山学院毕业设计（论文）</w:t>
    </w:r>
    <w:r>
      <w:rPr>
        <w:rFonts w:hint="eastAsia"/>
      </w:rPr>
      <w:tab/>
    </w:r>
    <w:r>
      <w:rPr>
        <w:rFonts w:hint="eastAsia"/>
      </w:rPr>
      <w:tab/>
    </w:r>
    <w:r>
      <w:rPr>
        <w:rFonts w:hint="eastAsia"/>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rFonts w:hint="eastAsia"/>
      </w:rPr>
    </w:pPr>
    <w:r>
      <w:rPr>
        <w:rFonts w:hint="eastAsia"/>
      </w:rPr>
      <w:t>城市学院计算分院毕业论文                                                             A</w:t>
    </w:r>
    <w: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Fonts w:hint="eastAsia"/>
      </w:rPr>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50" w:firstLineChars="250"/>
      <w:jc w:val="both"/>
      <w:rPr>
        <w:rFonts w:hint="eastAsia"/>
      </w:rPr>
    </w:pPr>
    <w:r>
      <w:rPr>
        <w:rFonts w:hint="eastAsia"/>
      </w:rPr>
      <w:t xml:space="preserve">城市学院计算分院毕业论文                      </w:t>
    </w:r>
    <w:r>
      <w:rPr>
        <w:rFonts w:hint="eastAsia"/>
      </w:rPr>
      <w:tab/>
    </w:r>
    <w:r>
      <w:rPr>
        <w:rFonts w:hint="eastAsia"/>
      </w:rPr>
      <w:t xml:space="preserve">                                         图目录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Fonts w:hint="eastAsia"/>
      </w:rPr>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Style w:val="31"/>
        <w:rFonts w:ascii="宋体" w:hAnsi="宋体"/>
      </w:rPr>
    </w:pPr>
    <w:r>
      <w:rPr>
        <w:rFonts w:hint="eastAsia"/>
      </w:rPr>
      <w:t>电子科技大学中山学院毕业设计（论文）</w:t>
    </w:r>
    <w:r>
      <w:rPr>
        <w:rFonts w:hint="eastAsia"/>
      </w:rPr>
      <w:tab/>
    </w:r>
    <w:r>
      <w:rPr>
        <w:rFonts w:hint="eastAsia"/>
      </w:rPr>
      <w:tab/>
    </w:r>
    <w:r>
      <w:t xml:space="preserve"> </w:t>
    </w:r>
    <w:r>
      <w:rPr>
        <w:rFonts w:hint="eastAsia"/>
      </w:rPr>
      <w:t>STYLEREF  章标题－不加入目录</w:t>
    </w:r>
    <w:r>
      <w:t xml:space="preserve"> </w:t>
    </w:r>
    <w:r>
      <w:rPr>
        <w:rFonts w:hint="eastAsia"/>
      </w:rPr>
      <w:t>表目录</w:t>
    </w:r>
    <w:r>
      <w:rPr>
        <w:rStyle w:val="31"/>
        <w:rFonts w:ascii="宋体" w:hAnsi="宋体"/>
      </w:rPr>
      <w:t>VI</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Fonts w:hint="eastAsia"/>
      </w:rPr>
    </w:pPr>
    <w:r>
      <w:rPr>
        <w:rFonts w:hint="eastAsia"/>
      </w:rPr>
      <w:t>1章 绪论</w:t>
    </w:r>
    <w:r>
      <w:rPr>
        <w:rStyle w:val="31"/>
        <w:rFonts w:ascii="宋体" w:hAnsi="宋体"/>
      </w:rPr>
      <w:t>1</w:t>
    </w:r>
    <w:r>
      <w:rPr>
        <w:rFonts w:hint="eastAsia"/>
      </w:rPr>
      <w:t>第1章 绪论</w:t>
    </w:r>
    <w:r>
      <w:rPr>
        <w:rStyle w:val="31"/>
        <w:rFonts w:ascii="宋体" w:hAnsi="宋体"/>
      </w:rPr>
      <w:t>1</w:t>
    </w:r>
    <w:r>
      <w:rPr>
        <w:rFonts w:hint="eastAsia"/>
      </w:rPr>
      <w:t>第1章 绪论</w:t>
    </w:r>
    <w:r>
      <w:rPr>
        <w:rStyle w:val="31"/>
        <w:rFonts w:ascii="宋体" w:hAnsi="宋体"/>
      </w:rPr>
      <w:t>2</w:t>
    </w:r>
    <w:r>
      <w:rPr>
        <w:rFonts w:hint="eastAsia"/>
      </w:rPr>
      <w:t>第1章 绪论</w:t>
    </w:r>
    <w:r>
      <w:rPr>
        <w:rStyle w:val="31"/>
        <w:rFonts w:ascii="宋体" w:hAnsi="宋体"/>
      </w:rPr>
      <w:t>2</w:t>
    </w:r>
    <w:r>
      <w:rPr>
        <w:rFonts w:hint="eastAsia"/>
      </w:rPr>
      <w:t>第2章 相关技术和理论基础</w:t>
    </w:r>
    <w:r>
      <w:rPr>
        <w:rStyle w:val="31"/>
        <w:rFonts w:ascii="宋体" w:hAnsi="宋体"/>
      </w:rPr>
      <w:t>3</w:t>
    </w:r>
    <w:r>
      <w:rPr>
        <w:rFonts w:hint="eastAsia"/>
      </w:rPr>
      <w:t>第2章 相关技术和理论基础</w:t>
    </w:r>
    <w:r>
      <w:rPr>
        <w:rStyle w:val="31"/>
        <w:rFonts w:ascii="宋体" w:hAnsi="宋体"/>
      </w:rPr>
      <w:t>3</w:t>
    </w:r>
    <w:r>
      <w:rPr>
        <w:rFonts w:hint="eastAsia"/>
      </w:rPr>
      <w:t>第2章 相关技术和理论基础</w:t>
    </w:r>
    <w:r>
      <w:rPr>
        <w:rStyle w:val="31"/>
        <w:rFonts w:ascii="宋体" w:hAnsi="宋体"/>
      </w:rPr>
      <w:t>4</w:t>
    </w:r>
    <w:r>
      <w:rPr>
        <w:rFonts w:hint="eastAsia"/>
      </w:rPr>
      <w:t>第2章 相关技术和</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rPr>
        <w:rFonts w:hint="eastAsia"/>
      </w:rPr>
    </w:pPr>
    <w:r>
      <w:rPr>
        <w:rFonts w:hint="eastAsia"/>
      </w:rPr>
      <w:t xml:space="preserve">电子科技大学中山学院毕业设计（论文）                             </w:t>
    </w:r>
    <w:r>
      <w:rPr>
        <w:rFonts w:hint="eastAsia"/>
      </w:rPr>
      <w:tab/>
    </w:r>
    <w:r>
      <w:fldChar w:fldCharType="begin"/>
    </w:r>
    <w:r>
      <w:instrText xml:space="preserve"> </w:instrText>
    </w:r>
    <w:r>
      <w:rPr>
        <w:rFonts w:hint="eastAsia"/>
      </w:rPr>
      <w:instrText xml:space="preserve">STYLEREF  "论文标题 1"</w:instrText>
    </w:r>
    <w:r>
      <w:instrText xml:space="preserve"> </w:instrText>
    </w:r>
    <w:r>
      <w:fldChar w:fldCharType="separate"/>
    </w:r>
    <w:r>
      <w:rPr>
        <w:rFonts w:hint="eastAsia"/>
      </w:rPr>
      <w:t>第1章 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6F31E9"/>
    <w:multiLevelType w:val="singleLevel"/>
    <w:tmpl w:val="B86F31E9"/>
    <w:lvl w:ilvl="0" w:tentative="0">
      <w:start w:val="1"/>
      <w:numFmt w:val="decimal"/>
      <w:suff w:val="nothing"/>
      <w:lvlText w:val="（%1）"/>
      <w:lvlJc w:val="left"/>
    </w:lvl>
  </w:abstractNum>
  <w:abstractNum w:abstractNumId="1">
    <w:nsid w:val="B9F33807"/>
    <w:multiLevelType w:val="singleLevel"/>
    <w:tmpl w:val="B9F33807"/>
    <w:lvl w:ilvl="0" w:tentative="0">
      <w:start w:val="3"/>
      <w:numFmt w:val="decimal"/>
      <w:suff w:val="nothing"/>
      <w:lvlText w:val="%1、"/>
      <w:lvlJc w:val="left"/>
    </w:lvl>
  </w:abstractNum>
  <w:abstractNum w:abstractNumId="2">
    <w:nsid w:val="00000000"/>
    <w:multiLevelType w:val="multilevel"/>
    <w:tmpl w:val="00000000"/>
    <w:lvl w:ilvl="0" w:tentative="0">
      <w:start w:val="1"/>
      <w:numFmt w:val="decimal"/>
      <w:pStyle w:val="36"/>
      <w:lvlText w:val="[%1]"/>
      <w:lvlJc w:val="left"/>
      <w:pPr>
        <w:tabs>
          <w:tab w:val="left" w:pos="1020"/>
        </w:tabs>
        <w:ind w:left="1020" w:hanging="30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2845285"/>
    <w:multiLevelType w:val="multilevel"/>
    <w:tmpl w:val="228452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76B4428"/>
    <w:multiLevelType w:val="multilevel"/>
    <w:tmpl w:val="376B44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rson w15:author="Administrator">
    <w15:presenceInfo w15:providerId="None" w15:userId="Administrator"/>
  </w15:person>
  <w15:person w15:author="DZ">
    <w15:presenceInfo w15:providerId="None" w15:userId="DZ"/>
  </w15:person>
  <w15:person w15:author="◉‿◉">
    <w15:presenceInfo w15:providerId="None" w15:userId="◉‿◉"/>
  </w15:person>
  <w15:person w15:author="◉‿◉ [2]">
    <w15:presenceInfo w15:providerId="WPS Office" w15:userId="14159813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attachedTemplate r:id="rId1"/>
  <w:trackRevisions w:val="1"/>
  <w:documentProtection w:enforcement="0"/>
  <w:defaultTabStop w:val="0"/>
  <w:hyphenationZone w:val="360"/>
  <w:drawingGridVerticalSpacing w:val="156"/>
  <w:displayHorizontalDrawingGridEvery w:val="1"/>
  <w:displayVerticalDrawingGridEvery w:val="1"/>
  <w:noPunctuationKerning w:val="1"/>
  <w:characterSpacingControl w:val="compressPunctuation"/>
  <w:doNotValidateAgainstSchema/>
  <w:doNotDemarcateInvalidXml/>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8A4"/>
    <w:rsid w:val="00005E94"/>
    <w:rsid w:val="00006114"/>
    <w:rsid w:val="0000704B"/>
    <w:rsid w:val="00011D01"/>
    <w:rsid w:val="0003578E"/>
    <w:rsid w:val="0003786B"/>
    <w:rsid w:val="00042E3C"/>
    <w:rsid w:val="0004455E"/>
    <w:rsid w:val="00046757"/>
    <w:rsid w:val="00046B0C"/>
    <w:rsid w:val="00047310"/>
    <w:rsid w:val="00056103"/>
    <w:rsid w:val="00056BE6"/>
    <w:rsid w:val="0007086B"/>
    <w:rsid w:val="00077405"/>
    <w:rsid w:val="0008109D"/>
    <w:rsid w:val="000B21F2"/>
    <w:rsid w:val="000C32D3"/>
    <w:rsid w:val="000C4F00"/>
    <w:rsid w:val="000C665D"/>
    <w:rsid w:val="000C6A5B"/>
    <w:rsid w:val="000D191C"/>
    <w:rsid w:val="000E02AF"/>
    <w:rsid w:val="000E5322"/>
    <w:rsid w:val="000E6F2B"/>
    <w:rsid w:val="000F0784"/>
    <w:rsid w:val="000F272D"/>
    <w:rsid w:val="000F287A"/>
    <w:rsid w:val="000F670A"/>
    <w:rsid w:val="0010118F"/>
    <w:rsid w:val="00105DFF"/>
    <w:rsid w:val="00107819"/>
    <w:rsid w:val="00114FD1"/>
    <w:rsid w:val="001161CB"/>
    <w:rsid w:val="00123347"/>
    <w:rsid w:val="00123CB7"/>
    <w:rsid w:val="00127856"/>
    <w:rsid w:val="001339CA"/>
    <w:rsid w:val="00133B5E"/>
    <w:rsid w:val="001366C1"/>
    <w:rsid w:val="00140809"/>
    <w:rsid w:val="00144373"/>
    <w:rsid w:val="00150303"/>
    <w:rsid w:val="00152F66"/>
    <w:rsid w:val="001608D2"/>
    <w:rsid w:val="00161827"/>
    <w:rsid w:val="00164FB2"/>
    <w:rsid w:val="00166A01"/>
    <w:rsid w:val="00171CAD"/>
    <w:rsid w:val="00192927"/>
    <w:rsid w:val="001A2503"/>
    <w:rsid w:val="001A4BB2"/>
    <w:rsid w:val="001B2544"/>
    <w:rsid w:val="001B2866"/>
    <w:rsid w:val="001D0579"/>
    <w:rsid w:val="001D6DF8"/>
    <w:rsid w:val="001E0550"/>
    <w:rsid w:val="001E7053"/>
    <w:rsid w:val="001E799F"/>
    <w:rsid w:val="001F0A24"/>
    <w:rsid w:val="001F2F99"/>
    <w:rsid w:val="001F7E93"/>
    <w:rsid w:val="002052DF"/>
    <w:rsid w:val="00207664"/>
    <w:rsid w:val="00211CDA"/>
    <w:rsid w:val="00212EDB"/>
    <w:rsid w:val="00222DB1"/>
    <w:rsid w:val="002331AD"/>
    <w:rsid w:val="002346AF"/>
    <w:rsid w:val="00237B19"/>
    <w:rsid w:val="00244F9A"/>
    <w:rsid w:val="00246012"/>
    <w:rsid w:val="0025087A"/>
    <w:rsid w:val="00253352"/>
    <w:rsid w:val="002632F1"/>
    <w:rsid w:val="00265374"/>
    <w:rsid w:val="00265D81"/>
    <w:rsid w:val="00265FA0"/>
    <w:rsid w:val="002750CC"/>
    <w:rsid w:val="0028271E"/>
    <w:rsid w:val="00282B33"/>
    <w:rsid w:val="00287785"/>
    <w:rsid w:val="00293A35"/>
    <w:rsid w:val="00294638"/>
    <w:rsid w:val="002971F3"/>
    <w:rsid w:val="002A103B"/>
    <w:rsid w:val="002B193C"/>
    <w:rsid w:val="002B4BDD"/>
    <w:rsid w:val="002C38B4"/>
    <w:rsid w:val="002D0BEF"/>
    <w:rsid w:val="002E3CD8"/>
    <w:rsid w:val="002E4E25"/>
    <w:rsid w:val="002F37B3"/>
    <w:rsid w:val="003052F0"/>
    <w:rsid w:val="00305BBD"/>
    <w:rsid w:val="00317165"/>
    <w:rsid w:val="003204EF"/>
    <w:rsid w:val="0032133E"/>
    <w:rsid w:val="00321A16"/>
    <w:rsid w:val="00335C66"/>
    <w:rsid w:val="003364B5"/>
    <w:rsid w:val="003375CF"/>
    <w:rsid w:val="00347680"/>
    <w:rsid w:val="003479F1"/>
    <w:rsid w:val="0035062F"/>
    <w:rsid w:val="003519B2"/>
    <w:rsid w:val="003604FC"/>
    <w:rsid w:val="00361303"/>
    <w:rsid w:val="003635A8"/>
    <w:rsid w:val="00363BDF"/>
    <w:rsid w:val="003650AC"/>
    <w:rsid w:val="00371554"/>
    <w:rsid w:val="00376259"/>
    <w:rsid w:val="003816B5"/>
    <w:rsid w:val="0039531A"/>
    <w:rsid w:val="003A01A5"/>
    <w:rsid w:val="003A0A0C"/>
    <w:rsid w:val="003A21DD"/>
    <w:rsid w:val="003A3690"/>
    <w:rsid w:val="003B18B6"/>
    <w:rsid w:val="003B58D5"/>
    <w:rsid w:val="003C241F"/>
    <w:rsid w:val="003D5326"/>
    <w:rsid w:val="003D6898"/>
    <w:rsid w:val="003E3D87"/>
    <w:rsid w:val="003F155F"/>
    <w:rsid w:val="003F4BFD"/>
    <w:rsid w:val="004069A9"/>
    <w:rsid w:val="004124AF"/>
    <w:rsid w:val="0041355D"/>
    <w:rsid w:val="0041597C"/>
    <w:rsid w:val="00416255"/>
    <w:rsid w:val="00417EAE"/>
    <w:rsid w:val="004232D5"/>
    <w:rsid w:val="00427479"/>
    <w:rsid w:val="0042748F"/>
    <w:rsid w:val="00432AED"/>
    <w:rsid w:val="004413C3"/>
    <w:rsid w:val="00442853"/>
    <w:rsid w:val="0045032A"/>
    <w:rsid w:val="00450A44"/>
    <w:rsid w:val="004522F5"/>
    <w:rsid w:val="004559C0"/>
    <w:rsid w:val="00457737"/>
    <w:rsid w:val="004665C7"/>
    <w:rsid w:val="00470921"/>
    <w:rsid w:val="0047112D"/>
    <w:rsid w:val="004737FB"/>
    <w:rsid w:val="00485637"/>
    <w:rsid w:val="00490E3C"/>
    <w:rsid w:val="004B2730"/>
    <w:rsid w:val="004B7F49"/>
    <w:rsid w:val="004C2C81"/>
    <w:rsid w:val="004D43C0"/>
    <w:rsid w:val="004E1675"/>
    <w:rsid w:val="004E2EEA"/>
    <w:rsid w:val="004E4C21"/>
    <w:rsid w:val="004F0580"/>
    <w:rsid w:val="004F21E4"/>
    <w:rsid w:val="004F58E2"/>
    <w:rsid w:val="004F6C28"/>
    <w:rsid w:val="00500814"/>
    <w:rsid w:val="00502D6E"/>
    <w:rsid w:val="00507F0D"/>
    <w:rsid w:val="00514190"/>
    <w:rsid w:val="0051663F"/>
    <w:rsid w:val="00522451"/>
    <w:rsid w:val="00524C0E"/>
    <w:rsid w:val="00525DAF"/>
    <w:rsid w:val="0052721C"/>
    <w:rsid w:val="005362E9"/>
    <w:rsid w:val="00536889"/>
    <w:rsid w:val="00547B3E"/>
    <w:rsid w:val="00552D6C"/>
    <w:rsid w:val="00555A58"/>
    <w:rsid w:val="00561600"/>
    <w:rsid w:val="00562497"/>
    <w:rsid w:val="00562F9E"/>
    <w:rsid w:val="00567998"/>
    <w:rsid w:val="00570ECA"/>
    <w:rsid w:val="0057223B"/>
    <w:rsid w:val="0058217D"/>
    <w:rsid w:val="005876C8"/>
    <w:rsid w:val="00596AFB"/>
    <w:rsid w:val="005A0CD1"/>
    <w:rsid w:val="005A3784"/>
    <w:rsid w:val="005B20E4"/>
    <w:rsid w:val="005B353C"/>
    <w:rsid w:val="005B668E"/>
    <w:rsid w:val="005B685D"/>
    <w:rsid w:val="005B70CD"/>
    <w:rsid w:val="005B7AEF"/>
    <w:rsid w:val="005C0B0E"/>
    <w:rsid w:val="005C1115"/>
    <w:rsid w:val="005C3FD2"/>
    <w:rsid w:val="005D1AFC"/>
    <w:rsid w:val="005D2CE7"/>
    <w:rsid w:val="005D3713"/>
    <w:rsid w:val="005D6ABE"/>
    <w:rsid w:val="005D6D27"/>
    <w:rsid w:val="005E6FA7"/>
    <w:rsid w:val="005E7B3E"/>
    <w:rsid w:val="005F33E5"/>
    <w:rsid w:val="00604156"/>
    <w:rsid w:val="0061023B"/>
    <w:rsid w:val="00613B43"/>
    <w:rsid w:val="00613E92"/>
    <w:rsid w:val="0061422A"/>
    <w:rsid w:val="006143D5"/>
    <w:rsid w:val="00615696"/>
    <w:rsid w:val="006244DA"/>
    <w:rsid w:val="0062469F"/>
    <w:rsid w:val="006352D9"/>
    <w:rsid w:val="0063755E"/>
    <w:rsid w:val="00643A66"/>
    <w:rsid w:val="00654042"/>
    <w:rsid w:val="00664925"/>
    <w:rsid w:val="00670C48"/>
    <w:rsid w:val="00670F4A"/>
    <w:rsid w:val="00672BEF"/>
    <w:rsid w:val="006748D2"/>
    <w:rsid w:val="00684EC0"/>
    <w:rsid w:val="0068739C"/>
    <w:rsid w:val="00687B78"/>
    <w:rsid w:val="006A1C77"/>
    <w:rsid w:val="006B00A5"/>
    <w:rsid w:val="006B46CD"/>
    <w:rsid w:val="006B5185"/>
    <w:rsid w:val="006D23A2"/>
    <w:rsid w:val="006D3C28"/>
    <w:rsid w:val="006D4EED"/>
    <w:rsid w:val="006E0EBF"/>
    <w:rsid w:val="006E4B9F"/>
    <w:rsid w:val="006F0326"/>
    <w:rsid w:val="006F7DAE"/>
    <w:rsid w:val="00713516"/>
    <w:rsid w:val="00717F6F"/>
    <w:rsid w:val="00720CBD"/>
    <w:rsid w:val="0072222B"/>
    <w:rsid w:val="0072279E"/>
    <w:rsid w:val="00724EC7"/>
    <w:rsid w:val="00730098"/>
    <w:rsid w:val="00735511"/>
    <w:rsid w:val="007513D3"/>
    <w:rsid w:val="00755AE4"/>
    <w:rsid w:val="00762ED8"/>
    <w:rsid w:val="007670DC"/>
    <w:rsid w:val="00775B92"/>
    <w:rsid w:val="00784209"/>
    <w:rsid w:val="00794CE9"/>
    <w:rsid w:val="007A57D5"/>
    <w:rsid w:val="007B2BED"/>
    <w:rsid w:val="007B5B7E"/>
    <w:rsid w:val="007C0505"/>
    <w:rsid w:val="007C2B26"/>
    <w:rsid w:val="007D7434"/>
    <w:rsid w:val="007E13C8"/>
    <w:rsid w:val="007F1077"/>
    <w:rsid w:val="007F2FDE"/>
    <w:rsid w:val="007F7027"/>
    <w:rsid w:val="008117AF"/>
    <w:rsid w:val="0081681E"/>
    <w:rsid w:val="0082715E"/>
    <w:rsid w:val="0083036C"/>
    <w:rsid w:val="0083548B"/>
    <w:rsid w:val="00835DBE"/>
    <w:rsid w:val="008404F8"/>
    <w:rsid w:val="008430AC"/>
    <w:rsid w:val="00847C97"/>
    <w:rsid w:val="008525CB"/>
    <w:rsid w:val="00853B73"/>
    <w:rsid w:val="00857541"/>
    <w:rsid w:val="008579D5"/>
    <w:rsid w:val="00864364"/>
    <w:rsid w:val="00867B57"/>
    <w:rsid w:val="00871E5F"/>
    <w:rsid w:val="00872721"/>
    <w:rsid w:val="00872B73"/>
    <w:rsid w:val="00872EA3"/>
    <w:rsid w:val="008800F6"/>
    <w:rsid w:val="008858D6"/>
    <w:rsid w:val="008907EC"/>
    <w:rsid w:val="00896DEF"/>
    <w:rsid w:val="008A1197"/>
    <w:rsid w:val="008A2D3A"/>
    <w:rsid w:val="008A37C3"/>
    <w:rsid w:val="008A6F21"/>
    <w:rsid w:val="008B36CF"/>
    <w:rsid w:val="008B5486"/>
    <w:rsid w:val="008C3F19"/>
    <w:rsid w:val="008D2844"/>
    <w:rsid w:val="008D6F29"/>
    <w:rsid w:val="008E3E3D"/>
    <w:rsid w:val="008E42D5"/>
    <w:rsid w:val="008E6BC4"/>
    <w:rsid w:val="008E6CCE"/>
    <w:rsid w:val="008E7025"/>
    <w:rsid w:val="008F2E8E"/>
    <w:rsid w:val="008F78E7"/>
    <w:rsid w:val="00902DC5"/>
    <w:rsid w:val="00904452"/>
    <w:rsid w:val="009061C4"/>
    <w:rsid w:val="009077F6"/>
    <w:rsid w:val="00914867"/>
    <w:rsid w:val="009165A4"/>
    <w:rsid w:val="00920BB3"/>
    <w:rsid w:val="00922ACA"/>
    <w:rsid w:val="00922FEF"/>
    <w:rsid w:val="009253EF"/>
    <w:rsid w:val="00926B81"/>
    <w:rsid w:val="00926CF0"/>
    <w:rsid w:val="00933B07"/>
    <w:rsid w:val="00945927"/>
    <w:rsid w:val="00946E20"/>
    <w:rsid w:val="00952358"/>
    <w:rsid w:val="009525D5"/>
    <w:rsid w:val="0096028E"/>
    <w:rsid w:val="00963133"/>
    <w:rsid w:val="009632CA"/>
    <w:rsid w:val="00964C6C"/>
    <w:rsid w:val="0096521B"/>
    <w:rsid w:val="00971809"/>
    <w:rsid w:val="00973108"/>
    <w:rsid w:val="00977954"/>
    <w:rsid w:val="00977E9E"/>
    <w:rsid w:val="00980007"/>
    <w:rsid w:val="00982729"/>
    <w:rsid w:val="00983C47"/>
    <w:rsid w:val="00986EEC"/>
    <w:rsid w:val="00990D36"/>
    <w:rsid w:val="0099741B"/>
    <w:rsid w:val="00997FE6"/>
    <w:rsid w:val="009A79B0"/>
    <w:rsid w:val="009B3626"/>
    <w:rsid w:val="009B4213"/>
    <w:rsid w:val="009B5B60"/>
    <w:rsid w:val="009E5289"/>
    <w:rsid w:val="009E654F"/>
    <w:rsid w:val="009E7A00"/>
    <w:rsid w:val="009F13E2"/>
    <w:rsid w:val="009F7D7B"/>
    <w:rsid w:val="00A03DF8"/>
    <w:rsid w:val="00A15E5D"/>
    <w:rsid w:val="00A17B36"/>
    <w:rsid w:val="00A22DAF"/>
    <w:rsid w:val="00A2401D"/>
    <w:rsid w:val="00A24B69"/>
    <w:rsid w:val="00A2733A"/>
    <w:rsid w:val="00A36662"/>
    <w:rsid w:val="00A422DF"/>
    <w:rsid w:val="00A42C85"/>
    <w:rsid w:val="00A44E72"/>
    <w:rsid w:val="00A63087"/>
    <w:rsid w:val="00A656E2"/>
    <w:rsid w:val="00A70DBE"/>
    <w:rsid w:val="00A73467"/>
    <w:rsid w:val="00A73A7E"/>
    <w:rsid w:val="00A75DEF"/>
    <w:rsid w:val="00A80054"/>
    <w:rsid w:val="00A8232F"/>
    <w:rsid w:val="00A83E35"/>
    <w:rsid w:val="00A8638E"/>
    <w:rsid w:val="00A9043D"/>
    <w:rsid w:val="00A92342"/>
    <w:rsid w:val="00A948D6"/>
    <w:rsid w:val="00A95620"/>
    <w:rsid w:val="00A9592B"/>
    <w:rsid w:val="00AA104D"/>
    <w:rsid w:val="00AA1215"/>
    <w:rsid w:val="00AA1E65"/>
    <w:rsid w:val="00AA4ACC"/>
    <w:rsid w:val="00AA50E2"/>
    <w:rsid w:val="00AA7354"/>
    <w:rsid w:val="00AB0FC2"/>
    <w:rsid w:val="00AB0FC3"/>
    <w:rsid w:val="00AB36E4"/>
    <w:rsid w:val="00AB6967"/>
    <w:rsid w:val="00AC3459"/>
    <w:rsid w:val="00AC4E06"/>
    <w:rsid w:val="00AD1E6A"/>
    <w:rsid w:val="00AD280D"/>
    <w:rsid w:val="00AD2AA8"/>
    <w:rsid w:val="00AD50C2"/>
    <w:rsid w:val="00AE0DB2"/>
    <w:rsid w:val="00AE25F7"/>
    <w:rsid w:val="00AE6ACD"/>
    <w:rsid w:val="00AF3063"/>
    <w:rsid w:val="00AF43B1"/>
    <w:rsid w:val="00AF71DE"/>
    <w:rsid w:val="00B0123F"/>
    <w:rsid w:val="00B06880"/>
    <w:rsid w:val="00B146A1"/>
    <w:rsid w:val="00B15740"/>
    <w:rsid w:val="00B1718E"/>
    <w:rsid w:val="00B2644A"/>
    <w:rsid w:val="00B27D44"/>
    <w:rsid w:val="00B329D0"/>
    <w:rsid w:val="00B37FAA"/>
    <w:rsid w:val="00B43F92"/>
    <w:rsid w:val="00B47CDD"/>
    <w:rsid w:val="00B51772"/>
    <w:rsid w:val="00B5380D"/>
    <w:rsid w:val="00B5412D"/>
    <w:rsid w:val="00B55ECC"/>
    <w:rsid w:val="00B56BD2"/>
    <w:rsid w:val="00B61883"/>
    <w:rsid w:val="00B660D2"/>
    <w:rsid w:val="00B7464F"/>
    <w:rsid w:val="00B81178"/>
    <w:rsid w:val="00B85ABD"/>
    <w:rsid w:val="00B92608"/>
    <w:rsid w:val="00BA0C38"/>
    <w:rsid w:val="00BA237F"/>
    <w:rsid w:val="00BA47A9"/>
    <w:rsid w:val="00BA7DF3"/>
    <w:rsid w:val="00BB449C"/>
    <w:rsid w:val="00BB5471"/>
    <w:rsid w:val="00BC137C"/>
    <w:rsid w:val="00BC37B9"/>
    <w:rsid w:val="00BC5193"/>
    <w:rsid w:val="00BD1998"/>
    <w:rsid w:val="00BD5723"/>
    <w:rsid w:val="00BD5807"/>
    <w:rsid w:val="00BE0FF8"/>
    <w:rsid w:val="00BE21CC"/>
    <w:rsid w:val="00BE6E79"/>
    <w:rsid w:val="00BF499F"/>
    <w:rsid w:val="00C06272"/>
    <w:rsid w:val="00C062F2"/>
    <w:rsid w:val="00C13D9F"/>
    <w:rsid w:val="00C141C6"/>
    <w:rsid w:val="00C17971"/>
    <w:rsid w:val="00C22F32"/>
    <w:rsid w:val="00C237C4"/>
    <w:rsid w:val="00C23C35"/>
    <w:rsid w:val="00C245B7"/>
    <w:rsid w:val="00C27B57"/>
    <w:rsid w:val="00C36E10"/>
    <w:rsid w:val="00C4246B"/>
    <w:rsid w:val="00C42489"/>
    <w:rsid w:val="00C4615F"/>
    <w:rsid w:val="00C4680F"/>
    <w:rsid w:val="00C46ECF"/>
    <w:rsid w:val="00C51BF1"/>
    <w:rsid w:val="00C613C2"/>
    <w:rsid w:val="00C62F81"/>
    <w:rsid w:val="00C7382C"/>
    <w:rsid w:val="00C746E8"/>
    <w:rsid w:val="00C82524"/>
    <w:rsid w:val="00C85059"/>
    <w:rsid w:val="00C9050C"/>
    <w:rsid w:val="00C94962"/>
    <w:rsid w:val="00C96CB0"/>
    <w:rsid w:val="00CA7CB3"/>
    <w:rsid w:val="00CC5B15"/>
    <w:rsid w:val="00CD58B3"/>
    <w:rsid w:val="00CD640B"/>
    <w:rsid w:val="00CE0045"/>
    <w:rsid w:val="00CE1ED1"/>
    <w:rsid w:val="00CE52F6"/>
    <w:rsid w:val="00CE6973"/>
    <w:rsid w:val="00CE7DD6"/>
    <w:rsid w:val="00CF1EA7"/>
    <w:rsid w:val="00CF631F"/>
    <w:rsid w:val="00D02296"/>
    <w:rsid w:val="00D104D6"/>
    <w:rsid w:val="00D110A5"/>
    <w:rsid w:val="00D16D3C"/>
    <w:rsid w:val="00D37AD2"/>
    <w:rsid w:val="00D40419"/>
    <w:rsid w:val="00D521E2"/>
    <w:rsid w:val="00D57BF8"/>
    <w:rsid w:val="00D61C7D"/>
    <w:rsid w:val="00D65DE6"/>
    <w:rsid w:val="00D711EC"/>
    <w:rsid w:val="00D7143C"/>
    <w:rsid w:val="00D75DDA"/>
    <w:rsid w:val="00D81DED"/>
    <w:rsid w:val="00D83A66"/>
    <w:rsid w:val="00D951BC"/>
    <w:rsid w:val="00D96936"/>
    <w:rsid w:val="00DA0F98"/>
    <w:rsid w:val="00DA69D4"/>
    <w:rsid w:val="00DB1AF5"/>
    <w:rsid w:val="00DB7207"/>
    <w:rsid w:val="00DD0FCD"/>
    <w:rsid w:val="00DD27CD"/>
    <w:rsid w:val="00DD2B4E"/>
    <w:rsid w:val="00DD6CD1"/>
    <w:rsid w:val="00DD7620"/>
    <w:rsid w:val="00DD7AB0"/>
    <w:rsid w:val="00DE25AC"/>
    <w:rsid w:val="00DE25FC"/>
    <w:rsid w:val="00DF0F8B"/>
    <w:rsid w:val="00DF45DD"/>
    <w:rsid w:val="00DF7488"/>
    <w:rsid w:val="00E07F6B"/>
    <w:rsid w:val="00E16681"/>
    <w:rsid w:val="00E16B77"/>
    <w:rsid w:val="00E231A1"/>
    <w:rsid w:val="00E23473"/>
    <w:rsid w:val="00E24C78"/>
    <w:rsid w:val="00E3081D"/>
    <w:rsid w:val="00E31AD7"/>
    <w:rsid w:val="00E32508"/>
    <w:rsid w:val="00E341AA"/>
    <w:rsid w:val="00E4568E"/>
    <w:rsid w:val="00E55439"/>
    <w:rsid w:val="00E60C15"/>
    <w:rsid w:val="00E6185E"/>
    <w:rsid w:val="00E6234D"/>
    <w:rsid w:val="00E70103"/>
    <w:rsid w:val="00E72EE7"/>
    <w:rsid w:val="00E8484C"/>
    <w:rsid w:val="00E92385"/>
    <w:rsid w:val="00E94F81"/>
    <w:rsid w:val="00E95BBB"/>
    <w:rsid w:val="00E95F9F"/>
    <w:rsid w:val="00EA0190"/>
    <w:rsid w:val="00EA615C"/>
    <w:rsid w:val="00EB20EE"/>
    <w:rsid w:val="00EC08F9"/>
    <w:rsid w:val="00EC7969"/>
    <w:rsid w:val="00EC7FC2"/>
    <w:rsid w:val="00ED02E6"/>
    <w:rsid w:val="00ED4FAA"/>
    <w:rsid w:val="00ED62EC"/>
    <w:rsid w:val="00EE3782"/>
    <w:rsid w:val="00EE4C1B"/>
    <w:rsid w:val="00EE5AD0"/>
    <w:rsid w:val="00EF089A"/>
    <w:rsid w:val="00EF508F"/>
    <w:rsid w:val="00F05BB3"/>
    <w:rsid w:val="00F13791"/>
    <w:rsid w:val="00F15549"/>
    <w:rsid w:val="00F15E81"/>
    <w:rsid w:val="00F329AA"/>
    <w:rsid w:val="00F360D6"/>
    <w:rsid w:val="00F4316A"/>
    <w:rsid w:val="00F4583E"/>
    <w:rsid w:val="00F530B6"/>
    <w:rsid w:val="00F557EC"/>
    <w:rsid w:val="00F5698E"/>
    <w:rsid w:val="00F66090"/>
    <w:rsid w:val="00F732E0"/>
    <w:rsid w:val="00F73553"/>
    <w:rsid w:val="00F81816"/>
    <w:rsid w:val="00F827DE"/>
    <w:rsid w:val="00F92E97"/>
    <w:rsid w:val="00F949FD"/>
    <w:rsid w:val="00FA0BB0"/>
    <w:rsid w:val="00FA1982"/>
    <w:rsid w:val="00FA4BDE"/>
    <w:rsid w:val="00FB178F"/>
    <w:rsid w:val="00FB2592"/>
    <w:rsid w:val="00FB4F95"/>
    <w:rsid w:val="00FC2C9B"/>
    <w:rsid w:val="00FD0152"/>
    <w:rsid w:val="00FD0D73"/>
    <w:rsid w:val="00FD0FAA"/>
    <w:rsid w:val="00FD5073"/>
    <w:rsid w:val="00FD6446"/>
    <w:rsid w:val="00FD64BF"/>
    <w:rsid w:val="00FD689A"/>
    <w:rsid w:val="00FE6713"/>
    <w:rsid w:val="00FF2214"/>
    <w:rsid w:val="00FF7486"/>
    <w:rsid w:val="01051CA8"/>
    <w:rsid w:val="012A7A88"/>
    <w:rsid w:val="013C7AE4"/>
    <w:rsid w:val="015F6948"/>
    <w:rsid w:val="01940302"/>
    <w:rsid w:val="01CD2E53"/>
    <w:rsid w:val="02224CB1"/>
    <w:rsid w:val="027F58CA"/>
    <w:rsid w:val="028B2D15"/>
    <w:rsid w:val="02A16BB4"/>
    <w:rsid w:val="02C31D9F"/>
    <w:rsid w:val="02F653C1"/>
    <w:rsid w:val="02F915E2"/>
    <w:rsid w:val="02FE447D"/>
    <w:rsid w:val="03035B7A"/>
    <w:rsid w:val="03064A04"/>
    <w:rsid w:val="03087AC5"/>
    <w:rsid w:val="03133E8C"/>
    <w:rsid w:val="0336375C"/>
    <w:rsid w:val="03413644"/>
    <w:rsid w:val="03447E46"/>
    <w:rsid w:val="034B6015"/>
    <w:rsid w:val="034C0735"/>
    <w:rsid w:val="034D5D5C"/>
    <w:rsid w:val="035E2C1E"/>
    <w:rsid w:val="035E49C4"/>
    <w:rsid w:val="03964F56"/>
    <w:rsid w:val="042B0211"/>
    <w:rsid w:val="044000DF"/>
    <w:rsid w:val="04645899"/>
    <w:rsid w:val="04FD7CB7"/>
    <w:rsid w:val="053047C7"/>
    <w:rsid w:val="0534119A"/>
    <w:rsid w:val="053F0C44"/>
    <w:rsid w:val="054E539F"/>
    <w:rsid w:val="0552375B"/>
    <w:rsid w:val="05671E18"/>
    <w:rsid w:val="05715EB0"/>
    <w:rsid w:val="057278A6"/>
    <w:rsid w:val="0584590A"/>
    <w:rsid w:val="058832C6"/>
    <w:rsid w:val="05953DBB"/>
    <w:rsid w:val="05E00634"/>
    <w:rsid w:val="05EB5A72"/>
    <w:rsid w:val="060E3A47"/>
    <w:rsid w:val="0638155B"/>
    <w:rsid w:val="064F426E"/>
    <w:rsid w:val="067E14F1"/>
    <w:rsid w:val="068E01E1"/>
    <w:rsid w:val="06E82A1C"/>
    <w:rsid w:val="07050DA8"/>
    <w:rsid w:val="070512D7"/>
    <w:rsid w:val="07112CD4"/>
    <w:rsid w:val="07383315"/>
    <w:rsid w:val="073E4C51"/>
    <w:rsid w:val="07616E2B"/>
    <w:rsid w:val="07C72272"/>
    <w:rsid w:val="080E65DE"/>
    <w:rsid w:val="08246CEC"/>
    <w:rsid w:val="082F6D77"/>
    <w:rsid w:val="08512EB2"/>
    <w:rsid w:val="087136CB"/>
    <w:rsid w:val="08723A43"/>
    <w:rsid w:val="088D05AB"/>
    <w:rsid w:val="08AE3EBC"/>
    <w:rsid w:val="08D27CB0"/>
    <w:rsid w:val="08D84F10"/>
    <w:rsid w:val="091450B0"/>
    <w:rsid w:val="09240234"/>
    <w:rsid w:val="094A4AA0"/>
    <w:rsid w:val="09540B73"/>
    <w:rsid w:val="096251D8"/>
    <w:rsid w:val="098F5EB8"/>
    <w:rsid w:val="099744BF"/>
    <w:rsid w:val="09C761E3"/>
    <w:rsid w:val="0A532B2F"/>
    <w:rsid w:val="0A883880"/>
    <w:rsid w:val="0A9A6202"/>
    <w:rsid w:val="0A9F2B93"/>
    <w:rsid w:val="0AAF6AA9"/>
    <w:rsid w:val="0AFC5697"/>
    <w:rsid w:val="0AFE7191"/>
    <w:rsid w:val="0B57265C"/>
    <w:rsid w:val="0B5F1F6A"/>
    <w:rsid w:val="0B990F46"/>
    <w:rsid w:val="0B9A57F9"/>
    <w:rsid w:val="0BCF04BB"/>
    <w:rsid w:val="0BE460EA"/>
    <w:rsid w:val="0C1A0C8C"/>
    <w:rsid w:val="0C2C0AA8"/>
    <w:rsid w:val="0C617D07"/>
    <w:rsid w:val="0C7F217F"/>
    <w:rsid w:val="0C8F6A7B"/>
    <w:rsid w:val="0C954679"/>
    <w:rsid w:val="0CDA58FA"/>
    <w:rsid w:val="0CEC76FD"/>
    <w:rsid w:val="0CF03301"/>
    <w:rsid w:val="0CFA03BA"/>
    <w:rsid w:val="0D4B7D3C"/>
    <w:rsid w:val="0D5F3B25"/>
    <w:rsid w:val="0D652D59"/>
    <w:rsid w:val="0D91746D"/>
    <w:rsid w:val="0DAD36C0"/>
    <w:rsid w:val="0DB90F2A"/>
    <w:rsid w:val="0DBC5D1E"/>
    <w:rsid w:val="0DD97C3A"/>
    <w:rsid w:val="0DE03009"/>
    <w:rsid w:val="0E0635AD"/>
    <w:rsid w:val="0E1761F8"/>
    <w:rsid w:val="0E4D40CC"/>
    <w:rsid w:val="0E601825"/>
    <w:rsid w:val="0E7E67D6"/>
    <w:rsid w:val="0E8631EE"/>
    <w:rsid w:val="0E8D2A37"/>
    <w:rsid w:val="0EA555C9"/>
    <w:rsid w:val="0EB95FD4"/>
    <w:rsid w:val="0EC91EAD"/>
    <w:rsid w:val="0ED53E67"/>
    <w:rsid w:val="0F404CCB"/>
    <w:rsid w:val="0F433073"/>
    <w:rsid w:val="0F4753FA"/>
    <w:rsid w:val="0F5465FE"/>
    <w:rsid w:val="0F5619CA"/>
    <w:rsid w:val="0F580367"/>
    <w:rsid w:val="0F686C0F"/>
    <w:rsid w:val="0F6D0D9C"/>
    <w:rsid w:val="0FCB4A38"/>
    <w:rsid w:val="0FD962EE"/>
    <w:rsid w:val="0FE75494"/>
    <w:rsid w:val="0FF13F78"/>
    <w:rsid w:val="0FF5687B"/>
    <w:rsid w:val="1035103D"/>
    <w:rsid w:val="10370EE4"/>
    <w:rsid w:val="103958DA"/>
    <w:rsid w:val="104A0811"/>
    <w:rsid w:val="106231B7"/>
    <w:rsid w:val="10982BB9"/>
    <w:rsid w:val="10CF0497"/>
    <w:rsid w:val="10FF24D8"/>
    <w:rsid w:val="112F270A"/>
    <w:rsid w:val="115122D9"/>
    <w:rsid w:val="11C46CB3"/>
    <w:rsid w:val="12392E51"/>
    <w:rsid w:val="124B3795"/>
    <w:rsid w:val="1271249F"/>
    <w:rsid w:val="129C5C8A"/>
    <w:rsid w:val="12C302D1"/>
    <w:rsid w:val="12D0259D"/>
    <w:rsid w:val="12F85A26"/>
    <w:rsid w:val="13266BA1"/>
    <w:rsid w:val="13317018"/>
    <w:rsid w:val="133F21B7"/>
    <w:rsid w:val="13C50B10"/>
    <w:rsid w:val="13D0142C"/>
    <w:rsid w:val="13EF14AB"/>
    <w:rsid w:val="13FE623A"/>
    <w:rsid w:val="14536BD8"/>
    <w:rsid w:val="145A43DF"/>
    <w:rsid w:val="14787C7B"/>
    <w:rsid w:val="149B251C"/>
    <w:rsid w:val="14B01480"/>
    <w:rsid w:val="14B33B56"/>
    <w:rsid w:val="14B83AF8"/>
    <w:rsid w:val="14CC4BAA"/>
    <w:rsid w:val="14DD3B87"/>
    <w:rsid w:val="15062315"/>
    <w:rsid w:val="152B4854"/>
    <w:rsid w:val="153A7F40"/>
    <w:rsid w:val="15586568"/>
    <w:rsid w:val="15685CA6"/>
    <w:rsid w:val="15782329"/>
    <w:rsid w:val="1595360B"/>
    <w:rsid w:val="159B2613"/>
    <w:rsid w:val="15EE6C7C"/>
    <w:rsid w:val="16102FD8"/>
    <w:rsid w:val="163C6AEA"/>
    <w:rsid w:val="16455BF3"/>
    <w:rsid w:val="16485406"/>
    <w:rsid w:val="165C5C13"/>
    <w:rsid w:val="166D13EC"/>
    <w:rsid w:val="167053C5"/>
    <w:rsid w:val="16A12FD8"/>
    <w:rsid w:val="16A925FA"/>
    <w:rsid w:val="16AB681A"/>
    <w:rsid w:val="16D32E66"/>
    <w:rsid w:val="16D715EE"/>
    <w:rsid w:val="16DF5651"/>
    <w:rsid w:val="17017127"/>
    <w:rsid w:val="1704278C"/>
    <w:rsid w:val="17090040"/>
    <w:rsid w:val="17092E65"/>
    <w:rsid w:val="17942896"/>
    <w:rsid w:val="17E75440"/>
    <w:rsid w:val="17EB7638"/>
    <w:rsid w:val="18020AF2"/>
    <w:rsid w:val="180B093A"/>
    <w:rsid w:val="18127B23"/>
    <w:rsid w:val="18210E80"/>
    <w:rsid w:val="183E7B3C"/>
    <w:rsid w:val="186A0956"/>
    <w:rsid w:val="189D07BE"/>
    <w:rsid w:val="18AA78F0"/>
    <w:rsid w:val="18BB6A25"/>
    <w:rsid w:val="190A223D"/>
    <w:rsid w:val="190F00A5"/>
    <w:rsid w:val="195E4184"/>
    <w:rsid w:val="197F19FB"/>
    <w:rsid w:val="19907BDA"/>
    <w:rsid w:val="1A567189"/>
    <w:rsid w:val="1A59021C"/>
    <w:rsid w:val="1A687041"/>
    <w:rsid w:val="1A6A6D5A"/>
    <w:rsid w:val="1A834179"/>
    <w:rsid w:val="1A933180"/>
    <w:rsid w:val="1A987B48"/>
    <w:rsid w:val="1AA4590E"/>
    <w:rsid w:val="1AB90C1C"/>
    <w:rsid w:val="1ABA65F0"/>
    <w:rsid w:val="1AE149E6"/>
    <w:rsid w:val="1AF707A8"/>
    <w:rsid w:val="1B2446A2"/>
    <w:rsid w:val="1B3F6D9E"/>
    <w:rsid w:val="1B5C0CEF"/>
    <w:rsid w:val="1B852B43"/>
    <w:rsid w:val="1B8E4BE5"/>
    <w:rsid w:val="1BB7029A"/>
    <w:rsid w:val="1C0C0CD6"/>
    <w:rsid w:val="1C4F76AE"/>
    <w:rsid w:val="1C531173"/>
    <w:rsid w:val="1C5F3603"/>
    <w:rsid w:val="1C7405A8"/>
    <w:rsid w:val="1CC278E7"/>
    <w:rsid w:val="1CC93A5D"/>
    <w:rsid w:val="1CD90F04"/>
    <w:rsid w:val="1CDD3810"/>
    <w:rsid w:val="1CF30500"/>
    <w:rsid w:val="1D284850"/>
    <w:rsid w:val="1D550C82"/>
    <w:rsid w:val="1D837FA6"/>
    <w:rsid w:val="1D8614CF"/>
    <w:rsid w:val="1DCC73AC"/>
    <w:rsid w:val="1E2B7805"/>
    <w:rsid w:val="1E9022FD"/>
    <w:rsid w:val="1EA62BAA"/>
    <w:rsid w:val="1EAC4A88"/>
    <w:rsid w:val="1EC5041E"/>
    <w:rsid w:val="1EE63C40"/>
    <w:rsid w:val="1F2D480C"/>
    <w:rsid w:val="1F412BF2"/>
    <w:rsid w:val="1F7E55EA"/>
    <w:rsid w:val="1F831EFC"/>
    <w:rsid w:val="1FC36602"/>
    <w:rsid w:val="1FE37007"/>
    <w:rsid w:val="1FEA48D5"/>
    <w:rsid w:val="1FFE77D7"/>
    <w:rsid w:val="200116CD"/>
    <w:rsid w:val="200155AD"/>
    <w:rsid w:val="2005363D"/>
    <w:rsid w:val="201B7978"/>
    <w:rsid w:val="20246709"/>
    <w:rsid w:val="203349E0"/>
    <w:rsid w:val="20380E52"/>
    <w:rsid w:val="20CF61D9"/>
    <w:rsid w:val="21093722"/>
    <w:rsid w:val="21126717"/>
    <w:rsid w:val="212943EE"/>
    <w:rsid w:val="21582142"/>
    <w:rsid w:val="21891F71"/>
    <w:rsid w:val="2199292F"/>
    <w:rsid w:val="21D10A1C"/>
    <w:rsid w:val="21D82C6F"/>
    <w:rsid w:val="21DB11E6"/>
    <w:rsid w:val="220306DD"/>
    <w:rsid w:val="2221035C"/>
    <w:rsid w:val="22257B31"/>
    <w:rsid w:val="226A7396"/>
    <w:rsid w:val="22714AC7"/>
    <w:rsid w:val="228D6728"/>
    <w:rsid w:val="22945E84"/>
    <w:rsid w:val="22BE3AC3"/>
    <w:rsid w:val="22CE4FC0"/>
    <w:rsid w:val="22E83CAA"/>
    <w:rsid w:val="232E4B02"/>
    <w:rsid w:val="233F1A21"/>
    <w:rsid w:val="23BD41D8"/>
    <w:rsid w:val="23D335B7"/>
    <w:rsid w:val="23EF21CF"/>
    <w:rsid w:val="23FD5748"/>
    <w:rsid w:val="2405152F"/>
    <w:rsid w:val="24197C75"/>
    <w:rsid w:val="241C4474"/>
    <w:rsid w:val="24570A2F"/>
    <w:rsid w:val="245D0A2E"/>
    <w:rsid w:val="24C55461"/>
    <w:rsid w:val="24D4067C"/>
    <w:rsid w:val="250D6BE2"/>
    <w:rsid w:val="25201291"/>
    <w:rsid w:val="25217121"/>
    <w:rsid w:val="254275EB"/>
    <w:rsid w:val="256247D9"/>
    <w:rsid w:val="25680367"/>
    <w:rsid w:val="25684BDA"/>
    <w:rsid w:val="258468C1"/>
    <w:rsid w:val="258B70B3"/>
    <w:rsid w:val="25B40B40"/>
    <w:rsid w:val="25C16F6B"/>
    <w:rsid w:val="25E03D06"/>
    <w:rsid w:val="265D555C"/>
    <w:rsid w:val="2695514F"/>
    <w:rsid w:val="26AB1594"/>
    <w:rsid w:val="26B41FBE"/>
    <w:rsid w:val="26D9467A"/>
    <w:rsid w:val="26F4754E"/>
    <w:rsid w:val="27293C56"/>
    <w:rsid w:val="27293F4E"/>
    <w:rsid w:val="277513D8"/>
    <w:rsid w:val="27E75201"/>
    <w:rsid w:val="28567994"/>
    <w:rsid w:val="28A91D5C"/>
    <w:rsid w:val="28C55D8C"/>
    <w:rsid w:val="28D83C89"/>
    <w:rsid w:val="291A06A2"/>
    <w:rsid w:val="293D2686"/>
    <w:rsid w:val="296926C1"/>
    <w:rsid w:val="29813596"/>
    <w:rsid w:val="298771D1"/>
    <w:rsid w:val="29B746C5"/>
    <w:rsid w:val="2A2C3AEA"/>
    <w:rsid w:val="2A635E42"/>
    <w:rsid w:val="2AA45D5A"/>
    <w:rsid w:val="2AA56B01"/>
    <w:rsid w:val="2B2557ED"/>
    <w:rsid w:val="2B335BDA"/>
    <w:rsid w:val="2B3D0757"/>
    <w:rsid w:val="2B857532"/>
    <w:rsid w:val="2BB14D97"/>
    <w:rsid w:val="2C064E1F"/>
    <w:rsid w:val="2C2A790A"/>
    <w:rsid w:val="2C4539C8"/>
    <w:rsid w:val="2C5A0BAB"/>
    <w:rsid w:val="2CE855FB"/>
    <w:rsid w:val="2CEA2249"/>
    <w:rsid w:val="2D0036D9"/>
    <w:rsid w:val="2D133D9E"/>
    <w:rsid w:val="2D18008F"/>
    <w:rsid w:val="2D1F15A8"/>
    <w:rsid w:val="2D23439D"/>
    <w:rsid w:val="2DA41001"/>
    <w:rsid w:val="2DE5160D"/>
    <w:rsid w:val="2DFF1141"/>
    <w:rsid w:val="2E3C0D9B"/>
    <w:rsid w:val="2E4A11D5"/>
    <w:rsid w:val="2E5271F4"/>
    <w:rsid w:val="2E770710"/>
    <w:rsid w:val="2E852A7B"/>
    <w:rsid w:val="2ED814E0"/>
    <w:rsid w:val="2EE55BAF"/>
    <w:rsid w:val="2EF95423"/>
    <w:rsid w:val="2F6F7CC7"/>
    <w:rsid w:val="2F8038CE"/>
    <w:rsid w:val="2F84719C"/>
    <w:rsid w:val="2F8A5DB7"/>
    <w:rsid w:val="2FA74AF6"/>
    <w:rsid w:val="2FAB103D"/>
    <w:rsid w:val="2FBC5F96"/>
    <w:rsid w:val="2FFC2DE0"/>
    <w:rsid w:val="300437D5"/>
    <w:rsid w:val="301A4A53"/>
    <w:rsid w:val="30434B63"/>
    <w:rsid w:val="30AA7277"/>
    <w:rsid w:val="30D66E9F"/>
    <w:rsid w:val="30FA5F63"/>
    <w:rsid w:val="3108441D"/>
    <w:rsid w:val="31145305"/>
    <w:rsid w:val="31276CB9"/>
    <w:rsid w:val="31587AE2"/>
    <w:rsid w:val="31973580"/>
    <w:rsid w:val="31A42373"/>
    <w:rsid w:val="31A93028"/>
    <w:rsid w:val="31AE36DD"/>
    <w:rsid w:val="323962B8"/>
    <w:rsid w:val="32521CB7"/>
    <w:rsid w:val="32670FFB"/>
    <w:rsid w:val="32C521C1"/>
    <w:rsid w:val="32C9123C"/>
    <w:rsid w:val="32CC5F75"/>
    <w:rsid w:val="33017F45"/>
    <w:rsid w:val="332C44C3"/>
    <w:rsid w:val="33BA26C3"/>
    <w:rsid w:val="33BD0DE9"/>
    <w:rsid w:val="33C03441"/>
    <w:rsid w:val="34397F8C"/>
    <w:rsid w:val="34403972"/>
    <w:rsid w:val="344879CF"/>
    <w:rsid w:val="3499524C"/>
    <w:rsid w:val="34B317D6"/>
    <w:rsid w:val="34BC7925"/>
    <w:rsid w:val="34F57CC9"/>
    <w:rsid w:val="3514397F"/>
    <w:rsid w:val="35470C65"/>
    <w:rsid w:val="354765EF"/>
    <w:rsid w:val="355E51EF"/>
    <w:rsid w:val="356C0206"/>
    <w:rsid w:val="359F7B8D"/>
    <w:rsid w:val="35EE42DB"/>
    <w:rsid w:val="36401413"/>
    <w:rsid w:val="36693247"/>
    <w:rsid w:val="36ED66DA"/>
    <w:rsid w:val="36FB2E56"/>
    <w:rsid w:val="371856FB"/>
    <w:rsid w:val="373A319F"/>
    <w:rsid w:val="374E6921"/>
    <w:rsid w:val="378803DB"/>
    <w:rsid w:val="380F056D"/>
    <w:rsid w:val="381D2381"/>
    <w:rsid w:val="382D5A9B"/>
    <w:rsid w:val="38884107"/>
    <w:rsid w:val="38E2038B"/>
    <w:rsid w:val="39354374"/>
    <w:rsid w:val="393728F4"/>
    <w:rsid w:val="394D702C"/>
    <w:rsid w:val="399B3416"/>
    <w:rsid w:val="39A409C2"/>
    <w:rsid w:val="39A53EC8"/>
    <w:rsid w:val="39A93238"/>
    <w:rsid w:val="39EB248F"/>
    <w:rsid w:val="39FF37A3"/>
    <w:rsid w:val="3A1121C4"/>
    <w:rsid w:val="3B5506A9"/>
    <w:rsid w:val="3B697FFC"/>
    <w:rsid w:val="3B812252"/>
    <w:rsid w:val="3B897CEE"/>
    <w:rsid w:val="3BD979CD"/>
    <w:rsid w:val="3C3A5ACE"/>
    <w:rsid w:val="3CD4727D"/>
    <w:rsid w:val="3CFC0781"/>
    <w:rsid w:val="3D170FA5"/>
    <w:rsid w:val="3D1D65D9"/>
    <w:rsid w:val="3D493298"/>
    <w:rsid w:val="3D5C0933"/>
    <w:rsid w:val="3DD15E9B"/>
    <w:rsid w:val="3DFC6865"/>
    <w:rsid w:val="3DFE514F"/>
    <w:rsid w:val="3E0544B2"/>
    <w:rsid w:val="3E4F542E"/>
    <w:rsid w:val="3E5E6096"/>
    <w:rsid w:val="3E6D5A17"/>
    <w:rsid w:val="3E7B0EE1"/>
    <w:rsid w:val="3F1F65CE"/>
    <w:rsid w:val="3F3B207E"/>
    <w:rsid w:val="3F9875FA"/>
    <w:rsid w:val="3FA00E5D"/>
    <w:rsid w:val="3FC048DA"/>
    <w:rsid w:val="3FC656B8"/>
    <w:rsid w:val="4002330B"/>
    <w:rsid w:val="404C7190"/>
    <w:rsid w:val="40792F0E"/>
    <w:rsid w:val="411447C6"/>
    <w:rsid w:val="411B01B6"/>
    <w:rsid w:val="411F0028"/>
    <w:rsid w:val="41320E29"/>
    <w:rsid w:val="41352F32"/>
    <w:rsid w:val="41415A0B"/>
    <w:rsid w:val="41540FC2"/>
    <w:rsid w:val="416568DC"/>
    <w:rsid w:val="41692317"/>
    <w:rsid w:val="4188672D"/>
    <w:rsid w:val="41B22735"/>
    <w:rsid w:val="41B370A3"/>
    <w:rsid w:val="41C56588"/>
    <w:rsid w:val="41CA17FA"/>
    <w:rsid w:val="41D27BEA"/>
    <w:rsid w:val="41F33CA2"/>
    <w:rsid w:val="41F444CF"/>
    <w:rsid w:val="42B0438B"/>
    <w:rsid w:val="42B11EC0"/>
    <w:rsid w:val="42E37CCC"/>
    <w:rsid w:val="42EF3FC4"/>
    <w:rsid w:val="42FB30F4"/>
    <w:rsid w:val="43020D0B"/>
    <w:rsid w:val="43250446"/>
    <w:rsid w:val="43392BE5"/>
    <w:rsid w:val="43630A23"/>
    <w:rsid w:val="437E588E"/>
    <w:rsid w:val="43AE3CB2"/>
    <w:rsid w:val="43C655E7"/>
    <w:rsid w:val="43DF1087"/>
    <w:rsid w:val="43EE1EA1"/>
    <w:rsid w:val="4404480E"/>
    <w:rsid w:val="440F1B78"/>
    <w:rsid w:val="441D026A"/>
    <w:rsid w:val="441F3299"/>
    <w:rsid w:val="4444509B"/>
    <w:rsid w:val="44665DB6"/>
    <w:rsid w:val="44733791"/>
    <w:rsid w:val="44791F3F"/>
    <w:rsid w:val="44807C4F"/>
    <w:rsid w:val="44AA457B"/>
    <w:rsid w:val="44ED4E6C"/>
    <w:rsid w:val="44EE78AD"/>
    <w:rsid w:val="44F547E1"/>
    <w:rsid w:val="455A05C7"/>
    <w:rsid w:val="458675CA"/>
    <w:rsid w:val="45944F47"/>
    <w:rsid w:val="459F451D"/>
    <w:rsid w:val="45C278A8"/>
    <w:rsid w:val="45D86663"/>
    <w:rsid w:val="460817BD"/>
    <w:rsid w:val="46390F80"/>
    <w:rsid w:val="469C436A"/>
    <w:rsid w:val="46BA4C96"/>
    <w:rsid w:val="46C82199"/>
    <w:rsid w:val="46F8702D"/>
    <w:rsid w:val="47097950"/>
    <w:rsid w:val="470E0002"/>
    <w:rsid w:val="4752033A"/>
    <w:rsid w:val="477770D5"/>
    <w:rsid w:val="47C139B9"/>
    <w:rsid w:val="48087521"/>
    <w:rsid w:val="48280C9C"/>
    <w:rsid w:val="486A0EBF"/>
    <w:rsid w:val="48A80B03"/>
    <w:rsid w:val="48D72A59"/>
    <w:rsid w:val="49017E5D"/>
    <w:rsid w:val="490A5D0B"/>
    <w:rsid w:val="4951332B"/>
    <w:rsid w:val="49625962"/>
    <w:rsid w:val="499A11DC"/>
    <w:rsid w:val="49AC5744"/>
    <w:rsid w:val="49D2732A"/>
    <w:rsid w:val="49DE0E06"/>
    <w:rsid w:val="4A2D7B7E"/>
    <w:rsid w:val="4A3E7C03"/>
    <w:rsid w:val="4A4D41EB"/>
    <w:rsid w:val="4A7509F8"/>
    <w:rsid w:val="4A9D4E94"/>
    <w:rsid w:val="4AA12F39"/>
    <w:rsid w:val="4AC35892"/>
    <w:rsid w:val="4AF331D9"/>
    <w:rsid w:val="4B515E2B"/>
    <w:rsid w:val="4B610115"/>
    <w:rsid w:val="4BA27E1F"/>
    <w:rsid w:val="4BB8795F"/>
    <w:rsid w:val="4BC40EE1"/>
    <w:rsid w:val="4C102B57"/>
    <w:rsid w:val="4C3B1472"/>
    <w:rsid w:val="4C443DF0"/>
    <w:rsid w:val="4C6C3919"/>
    <w:rsid w:val="4C716D20"/>
    <w:rsid w:val="4C7D1A8E"/>
    <w:rsid w:val="4C8A6530"/>
    <w:rsid w:val="4CA74F92"/>
    <w:rsid w:val="4CB404C7"/>
    <w:rsid w:val="4D147DC8"/>
    <w:rsid w:val="4D1C329D"/>
    <w:rsid w:val="4D361FAB"/>
    <w:rsid w:val="4D44110C"/>
    <w:rsid w:val="4D8062FA"/>
    <w:rsid w:val="4DB31B15"/>
    <w:rsid w:val="4DC343A9"/>
    <w:rsid w:val="4DE91A69"/>
    <w:rsid w:val="4DFF3970"/>
    <w:rsid w:val="4E025F2D"/>
    <w:rsid w:val="4E393FB7"/>
    <w:rsid w:val="4E3E1607"/>
    <w:rsid w:val="4E561856"/>
    <w:rsid w:val="4E6B2A3F"/>
    <w:rsid w:val="4EA911F0"/>
    <w:rsid w:val="4EE25359"/>
    <w:rsid w:val="4EE51FA1"/>
    <w:rsid w:val="4EF6537D"/>
    <w:rsid w:val="4EF81BE6"/>
    <w:rsid w:val="4F015256"/>
    <w:rsid w:val="4F387F37"/>
    <w:rsid w:val="4F4013D2"/>
    <w:rsid w:val="4F63761B"/>
    <w:rsid w:val="4FA45342"/>
    <w:rsid w:val="4FCC0757"/>
    <w:rsid w:val="501B2947"/>
    <w:rsid w:val="503536FF"/>
    <w:rsid w:val="50A4048C"/>
    <w:rsid w:val="50B40A15"/>
    <w:rsid w:val="50E74D96"/>
    <w:rsid w:val="51114E20"/>
    <w:rsid w:val="51297A47"/>
    <w:rsid w:val="51393C54"/>
    <w:rsid w:val="514E5F5B"/>
    <w:rsid w:val="515A301B"/>
    <w:rsid w:val="51687C6C"/>
    <w:rsid w:val="51911A77"/>
    <w:rsid w:val="51A5052E"/>
    <w:rsid w:val="51B639C6"/>
    <w:rsid w:val="51CA76BE"/>
    <w:rsid w:val="51D464F4"/>
    <w:rsid w:val="51F52C9C"/>
    <w:rsid w:val="521350F3"/>
    <w:rsid w:val="52594A97"/>
    <w:rsid w:val="5267538E"/>
    <w:rsid w:val="527D4942"/>
    <w:rsid w:val="528174BF"/>
    <w:rsid w:val="52874698"/>
    <w:rsid w:val="52A97875"/>
    <w:rsid w:val="52BF5131"/>
    <w:rsid w:val="52F11C43"/>
    <w:rsid w:val="52F8199F"/>
    <w:rsid w:val="52FE4306"/>
    <w:rsid w:val="533D4F12"/>
    <w:rsid w:val="53614322"/>
    <w:rsid w:val="538F6FD1"/>
    <w:rsid w:val="53901E07"/>
    <w:rsid w:val="545F56E3"/>
    <w:rsid w:val="54761B35"/>
    <w:rsid w:val="54D7351F"/>
    <w:rsid w:val="551E6438"/>
    <w:rsid w:val="552F4A64"/>
    <w:rsid w:val="55354F34"/>
    <w:rsid w:val="55645824"/>
    <w:rsid w:val="557E4A26"/>
    <w:rsid w:val="55814E30"/>
    <w:rsid w:val="55C85DB1"/>
    <w:rsid w:val="56213701"/>
    <w:rsid w:val="564B18AC"/>
    <w:rsid w:val="56542D18"/>
    <w:rsid w:val="56670C4D"/>
    <w:rsid w:val="56A44399"/>
    <w:rsid w:val="56BF1990"/>
    <w:rsid w:val="56E12670"/>
    <w:rsid w:val="575E4583"/>
    <w:rsid w:val="57670EC8"/>
    <w:rsid w:val="57AA3786"/>
    <w:rsid w:val="57B83205"/>
    <w:rsid w:val="57C32B90"/>
    <w:rsid w:val="580F4639"/>
    <w:rsid w:val="587539E4"/>
    <w:rsid w:val="58CC1440"/>
    <w:rsid w:val="58DF211B"/>
    <w:rsid w:val="58EE5EAF"/>
    <w:rsid w:val="58F14ADB"/>
    <w:rsid w:val="590E2258"/>
    <w:rsid w:val="592C6135"/>
    <w:rsid w:val="59456E14"/>
    <w:rsid w:val="59457E06"/>
    <w:rsid w:val="594A22EC"/>
    <w:rsid w:val="598B422D"/>
    <w:rsid w:val="59A84895"/>
    <w:rsid w:val="59BE08D4"/>
    <w:rsid w:val="59C9774F"/>
    <w:rsid w:val="5A353D01"/>
    <w:rsid w:val="5A5B1E3C"/>
    <w:rsid w:val="5A912F81"/>
    <w:rsid w:val="5A9F1765"/>
    <w:rsid w:val="5AA1563D"/>
    <w:rsid w:val="5AAB0B17"/>
    <w:rsid w:val="5ADF56B9"/>
    <w:rsid w:val="5AF55CD7"/>
    <w:rsid w:val="5B1037DC"/>
    <w:rsid w:val="5B2B133C"/>
    <w:rsid w:val="5B791CCE"/>
    <w:rsid w:val="5B7B399D"/>
    <w:rsid w:val="5B8210E5"/>
    <w:rsid w:val="5BBA5E64"/>
    <w:rsid w:val="5BC25925"/>
    <w:rsid w:val="5C0A0FE3"/>
    <w:rsid w:val="5C5B7A78"/>
    <w:rsid w:val="5C7719B7"/>
    <w:rsid w:val="5C8E3516"/>
    <w:rsid w:val="5CEC4471"/>
    <w:rsid w:val="5CFA2DDF"/>
    <w:rsid w:val="5D0A78BA"/>
    <w:rsid w:val="5D126065"/>
    <w:rsid w:val="5D1A6B5A"/>
    <w:rsid w:val="5D357FCC"/>
    <w:rsid w:val="5D616CCE"/>
    <w:rsid w:val="5D7C5C53"/>
    <w:rsid w:val="5DA333E3"/>
    <w:rsid w:val="5DB65EDE"/>
    <w:rsid w:val="5DF05E7B"/>
    <w:rsid w:val="5E2245F8"/>
    <w:rsid w:val="5E4D6BA6"/>
    <w:rsid w:val="5E50406D"/>
    <w:rsid w:val="5E8F2561"/>
    <w:rsid w:val="5E967DE4"/>
    <w:rsid w:val="5EDC2760"/>
    <w:rsid w:val="5F1523B6"/>
    <w:rsid w:val="5F3D7C88"/>
    <w:rsid w:val="5F64585A"/>
    <w:rsid w:val="5F684A4B"/>
    <w:rsid w:val="5F935B3B"/>
    <w:rsid w:val="5FA33904"/>
    <w:rsid w:val="5FB508B1"/>
    <w:rsid w:val="60151C7B"/>
    <w:rsid w:val="601D7BA6"/>
    <w:rsid w:val="6057793E"/>
    <w:rsid w:val="60591DA6"/>
    <w:rsid w:val="60931767"/>
    <w:rsid w:val="60B03C5F"/>
    <w:rsid w:val="60C755E2"/>
    <w:rsid w:val="60EA6FE6"/>
    <w:rsid w:val="610D620F"/>
    <w:rsid w:val="61541564"/>
    <w:rsid w:val="61B604BC"/>
    <w:rsid w:val="61C94EE0"/>
    <w:rsid w:val="62970CD0"/>
    <w:rsid w:val="62A07FC5"/>
    <w:rsid w:val="62D33266"/>
    <w:rsid w:val="62E51316"/>
    <w:rsid w:val="62F0336E"/>
    <w:rsid w:val="62F622E4"/>
    <w:rsid w:val="63487D9D"/>
    <w:rsid w:val="634C7E0D"/>
    <w:rsid w:val="635D5D99"/>
    <w:rsid w:val="63765091"/>
    <w:rsid w:val="639E115C"/>
    <w:rsid w:val="63B7353A"/>
    <w:rsid w:val="63E35331"/>
    <w:rsid w:val="63EB694F"/>
    <w:rsid w:val="63ED7B46"/>
    <w:rsid w:val="63EE48CA"/>
    <w:rsid w:val="64225DEF"/>
    <w:rsid w:val="648A3D07"/>
    <w:rsid w:val="649971A0"/>
    <w:rsid w:val="64A33947"/>
    <w:rsid w:val="64AA4B33"/>
    <w:rsid w:val="64D75BA5"/>
    <w:rsid w:val="64DB156E"/>
    <w:rsid w:val="64E23B65"/>
    <w:rsid w:val="64FF1B36"/>
    <w:rsid w:val="650040EA"/>
    <w:rsid w:val="65092DE1"/>
    <w:rsid w:val="652B6E1D"/>
    <w:rsid w:val="65532503"/>
    <w:rsid w:val="655D6C49"/>
    <w:rsid w:val="65B86A10"/>
    <w:rsid w:val="662251A2"/>
    <w:rsid w:val="66451FEB"/>
    <w:rsid w:val="66490DAF"/>
    <w:rsid w:val="664B7125"/>
    <w:rsid w:val="669C36BB"/>
    <w:rsid w:val="66A54904"/>
    <w:rsid w:val="66AE2AC2"/>
    <w:rsid w:val="66CE5814"/>
    <w:rsid w:val="66D81AFC"/>
    <w:rsid w:val="66EC1EE0"/>
    <w:rsid w:val="67421F10"/>
    <w:rsid w:val="679E6BEC"/>
    <w:rsid w:val="67A67E13"/>
    <w:rsid w:val="67BA1367"/>
    <w:rsid w:val="67BA7235"/>
    <w:rsid w:val="67BE6EA7"/>
    <w:rsid w:val="67E37C91"/>
    <w:rsid w:val="684C17BD"/>
    <w:rsid w:val="686158A2"/>
    <w:rsid w:val="68912A1E"/>
    <w:rsid w:val="68B96056"/>
    <w:rsid w:val="68F87D14"/>
    <w:rsid w:val="69234DA4"/>
    <w:rsid w:val="697623B3"/>
    <w:rsid w:val="698427EB"/>
    <w:rsid w:val="69D1038D"/>
    <w:rsid w:val="6A404241"/>
    <w:rsid w:val="6A69330D"/>
    <w:rsid w:val="6A932355"/>
    <w:rsid w:val="6ACE3A0E"/>
    <w:rsid w:val="6AE27CFF"/>
    <w:rsid w:val="6B0A30DE"/>
    <w:rsid w:val="6B35494A"/>
    <w:rsid w:val="6B487A37"/>
    <w:rsid w:val="6C5E1EAF"/>
    <w:rsid w:val="6C936833"/>
    <w:rsid w:val="6CA4303C"/>
    <w:rsid w:val="6CEE5343"/>
    <w:rsid w:val="6CFA5166"/>
    <w:rsid w:val="6D2B71DA"/>
    <w:rsid w:val="6E0A3666"/>
    <w:rsid w:val="6E0D1624"/>
    <w:rsid w:val="6E34758A"/>
    <w:rsid w:val="6E3F0428"/>
    <w:rsid w:val="6E492B65"/>
    <w:rsid w:val="6EA84433"/>
    <w:rsid w:val="6EF147B6"/>
    <w:rsid w:val="6F386B50"/>
    <w:rsid w:val="6FB961AE"/>
    <w:rsid w:val="6FCF73C7"/>
    <w:rsid w:val="6FD82541"/>
    <w:rsid w:val="70176615"/>
    <w:rsid w:val="705C3F5E"/>
    <w:rsid w:val="708F71E3"/>
    <w:rsid w:val="70A261E7"/>
    <w:rsid w:val="70B611A8"/>
    <w:rsid w:val="71190AA6"/>
    <w:rsid w:val="71753609"/>
    <w:rsid w:val="717910EE"/>
    <w:rsid w:val="71865B76"/>
    <w:rsid w:val="71C12091"/>
    <w:rsid w:val="71C1516A"/>
    <w:rsid w:val="71F0573D"/>
    <w:rsid w:val="721807AD"/>
    <w:rsid w:val="721C6730"/>
    <w:rsid w:val="72403352"/>
    <w:rsid w:val="7243323B"/>
    <w:rsid w:val="72441103"/>
    <w:rsid w:val="724D542B"/>
    <w:rsid w:val="726B1930"/>
    <w:rsid w:val="72D247B0"/>
    <w:rsid w:val="72D63FEE"/>
    <w:rsid w:val="72E55A18"/>
    <w:rsid w:val="72E76E99"/>
    <w:rsid w:val="73251521"/>
    <w:rsid w:val="733A34D4"/>
    <w:rsid w:val="735040CE"/>
    <w:rsid w:val="73906D8F"/>
    <w:rsid w:val="739642BF"/>
    <w:rsid w:val="73AC5B30"/>
    <w:rsid w:val="73BB32F6"/>
    <w:rsid w:val="73BD3908"/>
    <w:rsid w:val="73C0067F"/>
    <w:rsid w:val="73C27ECC"/>
    <w:rsid w:val="73E01A5B"/>
    <w:rsid w:val="73F31A64"/>
    <w:rsid w:val="73F46A7A"/>
    <w:rsid w:val="74187850"/>
    <w:rsid w:val="74645160"/>
    <w:rsid w:val="746E7F70"/>
    <w:rsid w:val="747324A9"/>
    <w:rsid w:val="74A3612F"/>
    <w:rsid w:val="74D81E19"/>
    <w:rsid w:val="74E62798"/>
    <w:rsid w:val="750A3989"/>
    <w:rsid w:val="75194C86"/>
    <w:rsid w:val="756B2F3C"/>
    <w:rsid w:val="759035B8"/>
    <w:rsid w:val="75A10042"/>
    <w:rsid w:val="75B35E32"/>
    <w:rsid w:val="75BB20AE"/>
    <w:rsid w:val="75C133AD"/>
    <w:rsid w:val="75F52ADD"/>
    <w:rsid w:val="76170E92"/>
    <w:rsid w:val="762A1750"/>
    <w:rsid w:val="765B5757"/>
    <w:rsid w:val="76861012"/>
    <w:rsid w:val="76883617"/>
    <w:rsid w:val="769F4A9B"/>
    <w:rsid w:val="76B22BE0"/>
    <w:rsid w:val="76BC6402"/>
    <w:rsid w:val="76E46912"/>
    <w:rsid w:val="77233FC2"/>
    <w:rsid w:val="776A2E46"/>
    <w:rsid w:val="77BE64C6"/>
    <w:rsid w:val="77C16652"/>
    <w:rsid w:val="780B693C"/>
    <w:rsid w:val="7850363D"/>
    <w:rsid w:val="78695E73"/>
    <w:rsid w:val="787B762E"/>
    <w:rsid w:val="788576C7"/>
    <w:rsid w:val="78A75ABA"/>
    <w:rsid w:val="78AA70E5"/>
    <w:rsid w:val="78DD4931"/>
    <w:rsid w:val="78E51D82"/>
    <w:rsid w:val="79112B38"/>
    <w:rsid w:val="79190E8F"/>
    <w:rsid w:val="79341F7F"/>
    <w:rsid w:val="794353DA"/>
    <w:rsid w:val="797E09E9"/>
    <w:rsid w:val="7985690F"/>
    <w:rsid w:val="79CB4C5F"/>
    <w:rsid w:val="79D04D5E"/>
    <w:rsid w:val="7A195673"/>
    <w:rsid w:val="7A372961"/>
    <w:rsid w:val="7A534AEB"/>
    <w:rsid w:val="7A735E21"/>
    <w:rsid w:val="7A7668CA"/>
    <w:rsid w:val="7A8A78F9"/>
    <w:rsid w:val="7A9322B0"/>
    <w:rsid w:val="7AFD45FE"/>
    <w:rsid w:val="7B0E1C5D"/>
    <w:rsid w:val="7B2C74D9"/>
    <w:rsid w:val="7B2E5037"/>
    <w:rsid w:val="7B743EBF"/>
    <w:rsid w:val="7B7B1993"/>
    <w:rsid w:val="7BEA636A"/>
    <w:rsid w:val="7C0D3C40"/>
    <w:rsid w:val="7C2A491F"/>
    <w:rsid w:val="7C362ADF"/>
    <w:rsid w:val="7CA62140"/>
    <w:rsid w:val="7CC30886"/>
    <w:rsid w:val="7CDD077A"/>
    <w:rsid w:val="7CE04425"/>
    <w:rsid w:val="7CFF3B73"/>
    <w:rsid w:val="7D1237C1"/>
    <w:rsid w:val="7D4E2930"/>
    <w:rsid w:val="7D603D28"/>
    <w:rsid w:val="7D864A6D"/>
    <w:rsid w:val="7DDA57B8"/>
    <w:rsid w:val="7E221BD7"/>
    <w:rsid w:val="7E5122FD"/>
    <w:rsid w:val="7E7A161B"/>
    <w:rsid w:val="7E854D7C"/>
    <w:rsid w:val="7EAB0701"/>
    <w:rsid w:val="7ED13B62"/>
    <w:rsid w:val="7EDF7CD8"/>
    <w:rsid w:val="7EF801A5"/>
    <w:rsid w:val="7F695870"/>
    <w:rsid w:val="7FA10B54"/>
    <w:rsid w:val="7FBD0734"/>
    <w:rsid w:val="7FC60C5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1"/>
    <w:next w:val="1"/>
    <w:link w:val="71"/>
    <w:qFormat/>
    <w:uiPriority w:val="0"/>
    <w:pPr>
      <w:keepNext/>
      <w:keepLines/>
      <w:spacing w:before="340" w:beforeLines="0" w:after="330" w:afterLines="0" w:line="576" w:lineRule="auto"/>
      <w:jc w:val="center"/>
      <w:outlineLvl w:val="0"/>
    </w:pPr>
    <w:rPr>
      <w:b/>
      <w:bCs/>
      <w:kern w:val="44"/>
      <w:sz w:val="44"/>
      <w:szCs w:val="44"/>
    </w:rPr>
  </w:style>
  <w:style w:type="paragraph" w:styleId="3">
    <w:name w:val="heading 2"/>
    <w:basedOn w:val="1"/>
    <w:next w:val="1"/>
    <w:link w:val="70"/>
    <w:qFormat/>
    <w:uiPriority w:val="0"/>
    <w:pPr>
      <w:keepNext/>
      <w:keepLines/>
      <w:spacing w:before="260" w:beforeLines="0" w:after="260" w:afterLines="0" w:line="360" w:lineRule="auto"/>
      <w:outlineLvl w:val="1"/>
    </w:pPr>
    <w:rPr>
      <w:rFonts w:ascii="Arial" w:hAnsi="Arial"/>
      <w:b/>
      <w:bCs/>
      <w:sz w:val="36"/>
      <w:szCs w:val="32"/>
    </w:rPr>
  </w:style>
  <w:style w:type="paragraph" w:styleId="4">
    <w:name w:val="heading 3"/>
    <w:basedOn w:val="5"/>
    <w:next w:val="1"/>
    <w:qFormat/>
    <w:uiPriority w:val="0"/>
    <w:pPr>
      <w:keepNext/>
      <w:keepLines/>
      <w:spacing w:before="260" w:beforeLines="0" w:after="260" w:afterLines="0" w:line="360" w:lineRule="auto"/>
      <w:outlineLvl w:val="2"/>
    </w:pPr>
    <w:rPr>
      <w:rFonts w:eastAsia="黑体"/>
      <w:b/>
      <w:bCs/>
      <w:sz w:val="24"/>
      <w:szCs w:val="32"/>
    </w:rPr>
  </w:style>
  <w:style w:type="paragraph" w:styleId="8">
    <w:name w:val="heading 4"/>
    <w:basedOn w:val="1"/>
    <w:next w:val="1"/>
    <w:qFormat/>
    <w:uiPriority w:val="0"/>
    <w:pPr>
      <w:keepNext/>
      <w:keepLines/>
      <w:spacing w:before="260" w:beforeLines="0" w:after="260" w:afterLines="0" w:line="360" w:lineRule="auto"/>
      <w:outlineLvl w:val="3"/>
    </w:pPr>
    <w:rPr>
      <w:rFonts w:ascii="Arial" w:hAnsi="Arial" w:eastAsia="黑体"/>
      <w:b/>
      <w:bCs/>
      <w:sz w:val="28"/>
      <w:szCs w:val="28"/>
    </w:rPr>
  </w:style>
  <w:style w:type="character" w:default="1" w:styleId="29">
    <w:name w:val="Default Paragraph Font"/>
    <w:uiPriority w:val="0"/>
  </w:style>
  <w:style w:type="table" w:default="1" w:styleId="28">
    <w:name w:val="Normal Table"/>
    <w:semiHidden/>
    <w:uiPriority w:val="0"/>
    <w:tblPr>
      <w:tblCellMar>
        <w:top w:w="0" w:type="dxa"/>
        <w:left w:w="108" w:type="dxa"/>
        <w:bottom w:w="0" w:type="dxa"/>
        <w:right w:w="108" w:type="dxa"/>
      </w:tblCellMar>
    </w:tblPr>
  </w:style>
  <w:style w:type="paragraph" w:customStyle="1" w:styleId="5">
    <w:name w:val="论文标题 1"/>
    <w:basedOn w:val="2"/>
    <w:next w:val="6"/>
    <w:qFormat/>
    <w:uiPriority w:val="0"/>
    <w:rPr>
      <w:rFonts w:ascii="黑体" w:hAnsi="黑体" w:eastAsia="黑体"/>
      <w:b w:val="0"/>
      <w:bCs w:val="0"/>
      <w:sz w:val="32"/>
    </w:rPr>
  </w:style>
  <w:style w:type="paragraph" w:customStyle="1" w:styleId="6">
    <w:name w:val="论文正文样式"/>
    <w:basedOn w:val="7"/>
    <w:uiPriority w:val="0"/>
    <w:pPr>
      <w:spacing w:line="300" w:lineRule="auto"/>
    </w:pPr>
    <w:rPr>
      <w:rFonts w:cs="宋体"/>
    </w:rPr>
  </w:style>
  <w:style w:type="paragraph" w:customStyle="1" w:styleId="7">
    <w:name w:val="论文正文"/>
    <w:basedOn w:val="1"/>
    <w:uiPriority w:val="0"/>
    <w:pPr>
      <w:spacing w:line="360" w:lineRule="auto"/>
      <w:ind w:firstLine="480" w:firstLineChars="200"/>
    </w:pPr>
  </w:style>
  <w:style w:type="paragraph" w:styleId="9">
    <w:name w:val="Normal Indent"/>
    <w:basedOn w:val="1"/>
    <w:link w:val="72"/>
    <w:uiPriority w:val="0"/>
    <w:pPr>
      <w:spacing w:line="360" w:lineRule="auto"/>
      <w:ind w:firstLine="420"/>
    </w:pPr>
    <w:rPr>
      <w:rFonts w:ascii="宋体" w:hAnsi="宋体"/>
    </w:rPr>
  </w:style>
  <w:style w:type="paragraph" w:styleId="10">
    <w:name w:val="caption"/>
    <w:basedOn w:val="1"/>
    <w:next w:val="11"/>
    <w:qFormat/>
    <w:uiPriority w:val="0"/>
    <w:pPr>
      <w:spacing w:before="152" w:beforeLines="0" w:after="160" w:afterLines="0"/>
      <w:jc w:val="center"/>
    </w:pPr>
    <w:rPr>
      <w:rFonts w:cs="Arial"/>
      <w:sz w:val="21"/>
      <w:szCs w:val="21"/>
    </w:rPr>
  </w:style>
  <w:style w:type="paragraph" w:styleId="11">
    <w:name w:val="Body Text First Indent"/>
    <w:basedOn w:val="12"/>
    <w:uiPriority w:val="0"/>
    <w:pPr>
      <w:ind w:firstLine="420" w:firstLineChars="100"/>
    </w:pPr>
  </w:style>
  <w:style w:type="paragraph" w:styleId="12">
    <w:name w:val="Body Text"/>
    <w:basedOn w:val="1"/>
    <w:uiPriority w:val="0"/>
    <w:pPr>
      <w:spacing w:after="120" w:afterLines="0"/>
    </w:pPr>
  </w:style>
  <w:style w:type="paragraph" w:styleId="13">
    <w:name w:val="Document Map"/>
    <w:basedOn w:val="1"/>
    <w:link w:val="64"/>
    <w:uiPriority w:val="0"/>
    <w:rPr>
      <w:rFonts w:ascii="宋体"/>
      <w:sz w:val="18"/>
      <w:szCs w:val="18"/>
    </w:rPr>
  </w:style>
  <w:style w:type="paragraph" w:styleId="14">
    <w:name w:val="annotation text"/>
    <w:basedOn w:val="1"/>
    <w:link w:val="75"/>
    <w:uiPriority w:val="0"/>
    <w:pPr>
      <w:jc w:val="left"/>
    </w:pPr>
  </w:style>
  <w:style w:type="paragraph" w:styleId="15">
    <w:name w:val="Body Text Indent"/>
    <w:basedOn w:val="1"/>
    <w:link w:val="65"/>
    <w:uiPriority w:val="0"/>
    <w:pPr>
      <w:spacing w:after="120" w:afterLines="0"/>
      <w:ind w:left="420" w:leftChars="200"/>
    </w:pPr>
  </w:style>
  <w:style w:type="paragraph" w:styleId="16">
    <w:name w:val="toc 3"/>
    <w:basedOn w:val="1"/>
    <w:next w:val="1"/>
    <w:uiPriority w:val="39"/>
    <w:pPr>
      <w:ind w:left="840" w:leftChars="400"/>
    </w:pPr>
  </w:style>
  <w:style w:type="paragraph" w:styleId="17">
    <w:name w:val="Plain Text"/>
    <w:basedOn w:val="1"/>
    <w:uiPriority w:val="0"/>
    <w:rPr>
      <w:rFonts w:ascii="宋体" w:hAnsi="Courier New" w:cs="Courier New"/>
      <w:sz w:val="21"/>
      <w:szCs w:val="21"/>
    </w:rPr>
  </w:style>
  <w:style w:type="paragraph" w:styleId="18">
    <w:name w:val="Balloon Text"/>
    <w:basedOn w:val="1"/>
    <w:uiPriority w:val="0"/>
    <w:rPr>
      <w:sz w:val="18"/>
      <w:szCs w:val="18"/>
    </w:rPr>
  </w:style>
  <w:style w:type="paragraph" w:styleId="19">
    <w:name w:val="footer"/>
    <w:basedOn w:val="1"/>
    <w:uiPriority w:val="0"/>
    <w:pPr>
      <w:tabs>
        <w:tab w:val="center" w:pos="4153"/>
        <w:tab w:val="right" w:pos="8306"/>
      </w:tabs>
      <w:snapToGrid w:val="0"/>
      <w:jc w:val="left"/>
    </w:pPr>
    <w:rPr>
      <w:sz w:val="18"/>
      <w:szCs w:val="18"/>
    </w:rPr>
  </w:style>
  <w:style w:type="paragraph" w:styleId="20">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uiPriority w:val="39"/>
    <w:pPr>
      <w:tabs>
        <w:tab w:val="right" w:leader="middleDot" w:pos="9348"/>
      </w:tabs>
      <w:spacing w:before="120" w:after="120"/>
    </w:pPr>
  </w:style>
  <w:style w:type="paragraph" w:styleId="22">
    <w:name w:val="toc 4"/>
    <w:basedOn w:val="1"/>
    <w:next w:val="1"/>
    <w:uiPriority w:val="0"/>
    <w:pPr>
      <w:ind w:left="1260" w:leftChars="600"/>
    </w:pPr>
  </w:style>
  <w:style w:type="paragraph" w:styleId="23">
    <w:name w:val="table of figures"/>
    <w:basedOn w:val="1"/>
    <w:next w:val="1"/>
    <w:uiPriority w:val="99"/>
    <w:pPr>
      <w:spacing w:before="120" w:after="120"/>
    </w:pPr>
    <w:rPr>
      <w:szCs w:val="24"/>
    </w:rPr>
  </w:style>
  <w:style w:type="paragraph" w:styleId="24">
    <w:name w:val="toc 2"/>
    <w:basedOn w:val="21"/>
    <w:next w:val="1"/>
    <w:uiPriority w:val="39"/>
    <w:pPr>
      <w:ind w:left="420" w:leftChars="200"/>
    </w:pPr>
  </w:style>
  <w:style w:type="paragraph" w:styleId="25">
    <w:name w:val="Normal (Web)"/>
    <w:basedOn w:val="1"/>
    <w:uiPriority w:val="0"/>
    <w:pPr>
      <w:widowControl/>
      <w:spacing w:before="100" w:beforeLines="0" w:beforeAutospacing="1" w:after="100" w:afterLines="0" w:afterAutospacing="1"/>
      <w:jc w:val="left"/>
    </w:pPr>
    <w:rPr>
      <w:rFonts w:ascii="宋体" w:hAnsi="宋体" w:cs="宋体"/>
      <w:kern w:val="0"/>
      <w:szCs w:val="24"/>
    </w:rPr>
  </w:style>
  <w:style w:type="paragraph" w:styleId="26">
    <w:name w:val="index 1"/>
    <w:basedOn w:val="1"/>
    <w:next w:val="1"/>
    <w:uiPriority w:val="0"/>
  </w:style>
  <w:style w:type="paragraph" w:styleId="27">
    <w:name w:val="annotation subject"/>
    <w:basedOn w:val="14"/>
    <w:next w:val="14"/>
    <w:uiPriority w:val="0"/>
    <w:rPr>
      <w:b/>
      <w:bCs/>
    </w:rPr>
  </w:style>
  <w:style w:type="character" w:styleId="30">
    <w:name w:val="Strong"/>
    <w:basedOn w:val="29"/>
    <w:qFormat/>
    <w:uiPriority w:val="0"/>
    <w:rPr>
      <w:b/>
    </w:rPr>
  </w:style>
  <w:style w:type="character" w:styleId="31">
    <w:name w:val="page number"/>
    <w:basedOn w:val="29"/>
    <w:uiPriority w:val="0"/>
  </w:style>
  <w:style w:type="character" w:styleId="32">
    <w:name w:val="FollowedHyperlink"/>
    <w:uiPriority w:val="0"/>
    <w:rPr>
      <w:color w:val="800080"/>
      <w:u w:val="single"/>
    </w:rPr>
  </w:style>
  <w:style w:type="character" w:styleId="33">
    <w:name w:val="Hyperlink"/>
    <w:uiPriority w:val="99"/>
    <w:rPr>
      <w:rFonts w:eastAsia="宋体"/>
      <w:color w:val="auto"/>
      <w:sz w:val="24"/>
      <w:szCs w:val="24"/>
      <w:u w:val="none"/>
    </w:rPr>
  </w:style>
  <w:style w:type="character" w:styleId="34">
    <w:name w:val="annotation reference"/>
    <w:uiPriority w:val="0"/>
    <w:rPr>
      <w:sz w:val="21"/>
      <w:szCs w:val="21"/>
    </w:rPr>
  </w:style>
  <w:style w:type="paragraph" w:customStyle="1" w:styleId="35">
    <w:name w:val="章标题－不加入目录"/>
    <w:basedOn w:val="1"/>
    <w:uiPriority w:val="0"/>
    <w:pPr>
      <w:spacing w:before="312" w:beforeLines="100" w:after="312" w:afterLines="100" w:line="360" w:lineRule="auto"/>
      <w:jc w:val="center"/>
    </w:pPr>
    <w:rPr>
      <w:b/>
      <w:sz w:val="44"/>
      <w:szCs w:val="44"/>
    </w:rPr>
  </w:style>
  <w:style w:type="paragraph" w:customStyle="1" w:styleId="36">
    <w:name w:val="参考文献"/>
    <w:basedOn w:val="1"/>
    <w:uiPriority w:val="0"/>
    <w:pPr>
      <w:numPr>
        <w:ilvl w:val="0"/>
        <w:numId w:val="1"/>
      </w:numPr>
      <w:tabs>
        <w:tab w:val="left" w:pos="0"/>
        <w:tab w:val="clear" w:pos="1020"/>
      </w:tabs>
      <w:spacing w:line="360" w:lineRule="auto"/>
    </w:pPr>
    <w:rPr>
      <w:szCs w:val="18"/>
    </w:rPr>
  </w:style>
  <w:style w:type="paragraph" w:customStyle="1" w:styleId="37">
    <w:name w:val="论文副标题"/>
    <w:basedOn w:val="38"/>
    <w:uiPriority w:val="0"/>
    <w:rPr>
      <w:rFonts w:eastAsia="楷体_GB2312"/>
      <w:bCs w:val="0"/>
      <w:sz w:val="28"/>
      <w:szCs w:val="28"/>
    </w:rPr>
  </w:style>
  <w:style w:type="paragraph" w:customStyle="1" w:styleId="38">
    <w:name w:val="论文题目"/>
    <w:basedOn w:val="1"/>
    <w:uiPriority w:val="0"/>
    <w:pPr>
      <w:spacing w:before="480" w:beforeLines="0" w:after="480" w:afterLines="0"/>
      <w:jc w:val="center"/>
    </w:pPr>
    <w:rPr>
      <w:rFonts w:cs="宋体"/>
      <w:b/>
      <w:bCs/>
      <w:sz w:val="44"/>
      <w:szCs w:val="44"/>
    </w:rPr>
  </w:style>
  <w:style w:type="paragraph" w:customStyle="1" w:styleId="39">
    <w:name w:val="论文标题 3"/>
    <w:basedOn w:val="4"/>
    <w:next w:val="6"/>
    <w:qFormat/>
    <w:uiPriority w:val="0"/>
    <w:pPr>
      <w:jc w:val="both"/>
    </w:pPr>
    <w:rPr>
      <w:b w:val="0"/>
      <w:bCs w:val="0"/>
      <w:sz w:val="28"/>
    </w:rPr>
  </w:style>
  <w:style w:type="paragraph" w:customStyle="1" w:styleId="40">
    <w:name w:val="样式3"/>
    <w:basedOn w:val="1"/>
    <w:uiPriority w:val="0"/>
    <w:pPr>
      <w:jc w:val="center"/>
    </w:pPr>
    <w:rPr>
      <w:b/>
      <w:iCs/>
      <w:sz w:val="21"/>
      <w:szCs w:val="21"/>
    </w:rPr>
  </w:style>
  <w:style w:type="paragraph" w:customStyle="1" w:styleId="41">
    <w:name w:val="计算机毕业设计论文论文题目"/>
    <w:basedOn w:val="14"/>
    <w:link w:val="69"/>
    <w:qFormat/>
    <w:uiPriority w:val="0"/>
    <w:pPr>
      <w:jc w:val="center"/>
    </w:pPr>
    <w:rPr>
      <w:rFonts w:ascii="楷体" w:hAnsi="楷体" w:eastAsia="楷体"/>
      <w:sz w:val="52"/>
      <w:szCs w:val="52"/>
    </w:rPr>
  </w:style>
  <w:style w:type="paragraph" w:customStyle="1" w:styleId="42">
    <w:name w:val="样式 纯文本 + Times New Roman 小四 行距: 多倍行距 1.25 字行"/>
    <w:basedOn w:val="17"/>
    <w:uiPriority w:val="0"/>
    <w:pPr>
      <w:spacing w:line="360" w:lineRule="auto"/>
      <w:ind w:firstLine="200" w:firstLineChars="200"/>
    </w:pPr>
    <w:rPr>
      <w:rFonts w:ascii="Times New Roman" w:hAnsi="Times New Roman" w:cs="宋体"/>
      <w:sz w:val="24"/>
      <w:szCs w:val="20"/>
    </w:rPr>
  </w:style>
  <w:style w:type="paragraph" w:customStyle="1" w:styleId="43">
    <w:name w:val="论文图注"/>
    <w:basedOn w:val="44"/>
    <w:next w:val="6"/>
    <w:uiPriority w:val="0"/>
    <w:pPr>
      <w:spacing w:before="48" w:after="48"/>
    </w:pPr>
    <w:rPr>
      <w:rFonts w:ascii="宋体" w:hAnsi="宋体" w:eastAsia="宋体"/>
      <w:bCs w:val="0"/>
      <w:sz w:val="18"/>
      <w:szCs w:val="20"/>
    </w:rPr>
  </w:style>
  <w:style w:type="paragraph" w:customStyle="1" w:styleId="44">
    <w:name w:val="图标题"/>
    <w:basedOn w:val="1"/>
    <w:uiPriority w:val="0"/>
    <w:pPr>
      <w:spacing w:before="62" w:beforeLines="20" w:after="62" w:afterLines="20" w:line="360" w:lineRule="auto"/>
      <w:jc w:val="center"/>
    </w:pPr>
    <w:rPr>
      <w:rFonts w:eastAsia="黑体" w:cs="宋体"/>
      <w:bCs/>
      <w:sz w:val="21"/>
      <w:szCs w:val="21"/>
    </w:rPr>
  </w:style>
  <w:style w:type="paragraph" w:customStyle="1" w:styleId="45">
    <w:name w:val="_Style 44"/>
    <w:semiHidden/>
    <w:uiPriority w:val="99"/>
    <w:rPr>
      <w:rFonts w:ascii="Times New Roman" w:hAnsi="Times New Roman" w:eastAsia="宋体" w:cs="Times New Roman"/>
      <w:kern w:val="2"/>
      <w:sz w:val="24"/>
      <w:lang w:val="en-US" w:eastAsia="zh-CN" w:bidi="ar-SA"/>
    </w:rPr>
  </w:style>
  <w:style w:type="paragraph" w:customStyle="1" w:styleId="46">
    <w:name w:val="论文表注"/>
    <w:basedOn w:val="47"/>
    <w:next w:val="6"/>
    <w:uiPriority w:val="0"/>
    <w:pPr>
      <w:spacing w:before="48" w:after="48"/>
    </w:pPr>
    <w:rPr>
      <w:rFonts w:ascii="宋体" w:hAnsi="宋体" w:eastAsia="宋体"/>
      <w:bCs w:val="0"/>
      <w:sz w:val="18"/>
      <w:szCs w:val="20"/>
    </w:rPr>
  </w:style>
  <w:style w:type="paragraph" w:customStyle="1" w:styleId="47">
    <w:name w:val="表标题"/>
    <w:basedOn w:val="44"/>
    <w:uiPriority w:val="0"/>
  </w:style>
  <w:style w:type="paragraph" w:customStyle="1" w:styleId="48">
    <w:name w:val="公式"/>
    <w:basedOn w:val="1"/>
    <w:next w:val="1"/>
    <w:uiPriority w:val="0"/>
    <w:pPr>
      <w:widowControl/>
      <w:overflowPunct w:val="0"/>
      <w:autoSpaceDE w:val="0"/>
      <w:autoSpaceDN w:val="0"/>
      <w:adjustRightInd w:val="0"/>
      <w:spacing w:before="120" w:beforeLines="0" w:after="120" w:afterLines="0"/>
      <w:jc w:val="right"/>
      <w:textAlignment w:val="baseline"/>
    </w:pPr>
    <w:rPr>
      <w:rFonts w:ascii="Times" w:hAnsi="Times" w:eastAsia="黑体"/>
      <w:kern w:val="0"/>
      <w:sz w:val="21"/>
      <w:szCs w:val="21"/>
    </w:rPr>
  </w:style>
  <w:style w:type="paragraph" w:customStyle="1" w:styleId="49">
    <w:name w:val="图表文字"/>
    <w:basedOn w:val="1"/>
    <w:uiPriority w:val="0"/>
    <w:pPr>
      <w:spacing w:before="31" w:beforeLines="10" w:after="31" w:afterLines="10"/>
      <w:jc w:val="center"/>
    </w:pPr>
    <w:rPr>
      <w:rFonts w:cs="宋体"/>
      <w:sz w:val="21"/>
      <w:szCs w:val="21"/>
    </w:rPr>
  </w:style>
  <w:style w:type="paragraph" w:customStyle="1" w:styleId="50">
    <w:name w:val="论文标题 2"/>
    <w:basedOn w:val="3"/>
    <w:qFormat/>
    <w:uiPriority w:val="0"/>
    <w:rPr>
      <w:rFonts w:ascii="黑体" w:hAnsi="黑体" w:eastAsia="黑体"/>
      <w:b w:val="0"/>
      <w:bCs w:val="0"/>
      <w:sz w:val="30"/>
    </w:rPr>
  </w:style>
  <w:style w:type="paragraph" w:customStyle="1" w:styleId="51">
    <w:name w:val="样式4"/>
    <w:basedOn w:val="23"/>
    <w:uiPriority w:val="0"/>
    <w:pPr>
      <w:tabs>
        <w:tab w:val="right" w:leader="dot" w:pos="8891"/>
      </w:tabs>
      <w:ind w:left="960" w:hanging="480"/>
    </w:pPr>
  </w:style>
  <w:style w:type="paragraph" w:customStyle="1" w:styleId="52">
    <w:name w:val="说明"/>
    <w:basedOn w:val="1"/>
    <w:uiPriority w:val="0"/>
    <w:pPr>
      <w:spacing w:line="360" w:lineRule="auto"/>
      <w:ind w:firstLine="360" w:firstLineChars="150"/>
    </w:pPr>
    <w:rPr>
      <w:rFonts w:cs="宋体"/>
      <w:i/>
      <w:szCs w:val="24"/>
    </w:rPr>
  </w:style>
  <w:style w:type="paragraph" w:customStyle="1" w:styleId="53">
    <w:name w:val="样式 图标题 +"/>
    <w:basedOn w:val="44"/>
    <w:uiPriority w:val="0"/>
    <w:rPr>
      <w:b/>
    </w:rPr>
  </w:style>
  <w:style w:type="paragraph" w:customStyle="1" w:styleId="54">
    <w:name w:val="封面标题"/>
    <w:basedOn w:val="1"/>
    <w:link w:val="68"/>
    <w:uiPriority w:val="0"/>
    <w:pPr>
      <w:jc w:val="center"/>
    </w:pPr>
    <w:rPr>
      <w:rFonts w:eastAsia="华文新魏" w:cs="宋体"/>
      <w:b/>
      <w:bCs/>
      <w:sz w:val="72"/>
    </w:rPr>
  </w:style>
  <w:style w:type="paragraph" w:customStyle="1" w:styleId="55">
    <w:name w:val="样式 标题 2 + 段前: 18 磅 段后: 18 磅 行距: 单倍行距"/>
    <w:basedOn w:val="3"/>
    <w:uiPriority w:val="0"/>
    <w:pPr>
      <w:spacing w:before="360" w:beforeLines="0" w:after="360" w:afterLines="0" w:line="240" w:lineRule="auto"/>
    </w:pPr>
    <w:rPr>
      <w:rFonts w:eastAsia="宋体" w:cs="宋体"/>
      <w:sz w:val="36"/>
      <w:szCs w:val="20"/>
    </w:rPr>
  </w:style>
  <w:style w:type="paragraph" w:customStyle="1" w:styleId="56">
    <w:name w:val="样式2"/>
    <w:basedOn w:val="23"/>
    <w:uiPriority w:val="0"/>
    <w:pPr>
      <w:tabs>
        <w:tab w:val="right" w:leader="dot" w:pos="8891"/>
      </w:tabs>
      <w:ind w:left="960" w:hanging="480"/>
    </w:pPr>
  </w:style>
  <w:style w:type="paragraph" w:customStyle="1" w:styleId="57">
    <w:name w:val="20正文"/>
    <w:basedOn w:val="1"/>
    <w:uiPriority w:val="0"/>
    <w:pPr>
      <w:spacing w:line="400" w:lineRule="exact"/>
      <w:ind w:firstLine="480" w:firstLineChars="200"/>
    </w:pPr>
    <w:rPr>
      <w:rFonts w:cs="宋体"/>
      <w:sz w:val="24"/>
      <w:szCs w:val="20"/>
    </w:rPr>
  </w:style>
  <w:style w:type="paragraph" w:customStyle="1" w:styleId="58">
    <w:name w:val="样式 标题 1 + 黑体 三号 非加粗"/>
    <w:basedOn w:val="2"/>
    <w:uiPriority w:val="0"/>
    <w:rPr>
      <w:rFonts w:ascii="黑体" w:hAnsi="黑体" w:eastAsia="黑体"/>
      <w:b w:val="0"/>
      <w:bCs w:val="0"/>
      <w:sz w:val="32"/>
    </w:rPr>
  </w:style>
  <w:style w:type="paragraph" w:customStyle="1" w:styleId="59">
    <w:name w:val="样式 章标题－不加入目录 +"/>
    <w:basedOn w:val="35"/>
    <w:uiPriority w:val="0"/>
    <w:pPr>
      <w:spacing w:before="100" w:beforeLines="0" w:after="100" w:afterLines="0"/>
      <w:jc w:val="center"/>
    </w:pPr>
    <w:rPr>
      <w:rFonts w:cs="宋体"/>
      <w:bCs/>
      <w:szCs w:val="20"/>
    </w:rPr>
  </w:style>
  <w:style w:type="paragraph" w:customStyle="1" w:styleId="60">
    <w:name w:val="Defaul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1">
    <w:name w:val="样式1"/>
    <w:basedOn w:val="3"/>
    <w:uiPriority w:val="0"/>
    <w:pPr>
      <w:spacing w:line="240" w:lineRule="auto"/>
    </w:pPr>
    <w:rPr>
      <w:rFonts w:ascii="宋体" w:hAnsi="宋体" w:eastAsia="宋体"/>
      <w:color w:val="0000FF"/>
      <w:sz w:val="36"/>
      <w:szCs w:val="36"/>
    </w:rPr>
  </w:style>
  <w:style w:type="paragraph" w:customStyle="1" w:styleId="62">
    <w:name w:val="摘要和关键词内容"/>
    <w:basedOn w:val="9"/>
    <w:link w:val="76"/>
    <w:uiPriority w:val="0"/>
    <w:pPr>
      <w:ind w:firstLine="0"/>
    </w:pPr>
    <w:rPr>
      <w:rFonts w:eastAsia="楷体_GB2312"/>
      <w:szCs w:val="24"/>
    </w:rPr>
  </w:style>
  <w:style w:type="paragraph" w:customStyle="1" w:styleId="63">
    <w:name w:val="图注"/>
    <w:basedOn w:val="1"/>
    <w:next w:val="1"/>
    <w:uiPriority w:val="0"/>
    <w:pPr>
      <w:spacing w:before="152" w:beforeLines="0" w:after="160" w:afterLines="0"/>
      <w:jc w:val="center"/>
    </w:pPr>
    <w:rPr>
      <w:rFonts w:eastAsia="黑体"/>
      <w:sz w:val="21"/>
      <w:szCs w:val="21"/>
    </w:rPr>
  </w:style>
  <w:style w:type="character" w:customStyle="1" w:styleId="64">
    <w:name w:val="文档结构图 Char"/>
    <w:link w:val="13"/>
    <w:uiPriority w:val="0"/>
    <w:rPr>
      <w:rFonts w:ascii="宋体"/>
      <w:kern w:val="2"/>
      <w:sz w:val="18"/>
      <w:szCs w:val="18"/>
    </w:rPr>
  </w:style>
  <w:style w:type="character" w:customStyle="1" w:styleId="65">
    <w:name w:val="正文文本缩进 Char"/>
    <w:link w:val="15"/>
    <w:uiPriority w:val="0"/>
    <w:rPr>
      <w:kern w:val="2"/>
      <w:sz w:val="24"/>
    </w:rPr>
  </w:style>
  <w:style w:type="character" w:customStyle="1" w:styleId="66">
    <w:name w:val="封面内容-下划线"/>
    <w:uiPriority w:val="0"/>
    <w:rPr>
      <w:sz w:val="28"/>
      <w:u w:val="single"/>
    </w:rPr>
  </w:style>
  <w:style w:type="character" w:customStyle="1" w:styleId="67">
    <w:name w:val="摘要和关键词"/>
    <w:uiPriority w:val="0"/>
    <w:rPr>
      <w:rFonts w:ascii="Times New Roman" w:hAnsi="Times New Roman" w:eastAsia="宋体"/>
      <w:b/>
      <w:kern w:val="0"/>
      <w:sz w:val="24"/>
      <w:lang w:val="en-US" w:eastAsia="zh-CN" w:bidi="ar-SA"/>
    </w:rPr>
  </w:style>
  <w:style w:type="character" w:customStyle="1" w:styleId="68">
    <w:name w:val="封面标题 Char"/>
    <w:link w:val="54"/>
    <w:uiPriority w:val="0"/>
    <w:rPr>
      <w:rFonts w:eastAsia="华文新魏" w:cs="宋体"/>
      <w:b/>
      <w:bCs/>
      <w:kern w:val="2"/>
      <w:sz w:val="72"/>
      <w:lang w:val="en-US" w:eastAsia="zh-CN" w:bidi="ar-SA"/>
    </w:rPr>
  </w:style>
  <w:style w:type="character" w:customStyle="1" w:styleId="69">
    <w:name w:val="计算机毕业设计论文论文题目 Char"/>
    <w:link w:val="41"/>
    <w:uiPriority w:val="0"/>
    <w:rPr>
      <w:rFonts w:ascii="楷体" w:hAnsi="楷体" w:eastAsia="楷体"/>
      <w:kern w:val="2"/>
      <w:sz w:val="52"/>
      <w:szCs w:val="52"/>
    </w:rPr>
  </w:style>
  <w:style w:type="character" w:customStyle="1" w:styleId="70">
    <w:name w:val="标题 2 Char"/>
    <w:link w:val="3"/>
    <w:uiPriority w:val="0"/>
    <w:rPr>
      <w:rFonts w:ascii="Arial" w:hAnsi="Arial" w:eastAsia="宋体"/>
      <w:b/>
      <w:bCs/>
      <w:kern w:val="2"/>
      <w:sz w:val="36"/>
      <w:szCs w:val="32"/>
      <w:lang w:val="en-US" w:eastAsia="zh-CN" w:bidi="ar-SA"/>
    </w:rPr>
  </w:style>
  <w:style w:type="character" w:customStyle="1" w:styleId="71">
    <w:name w:val="标题 1 Char"/>
    <w:link w:val="2"/>
    <w:uiPriority w:val="0"/>
    <w:rPr>
      <w:rFonts w:eastAsia="宋体"/>
      <w:b/>
      <w:bCs/>
      <w:kern w:val="44"/>
      <w:sz w:val="44"/>
      <w:szCs w:val="44"/>
      <w:lang w:val="en-US" w:eastAsia="zh-CN" w:bidi="ar-SA"/>
    </w:rPr>
  </w:style>
  <w:style w:type="character" w:customStyle="1" w:styleId="72">
    <w:name w:val="正文缩进 Char"/>
    <w:link w:val="9"/>
    <w:uiPriority w:val="0"/>
    <w:rPr>
      <w:rFonts w:ascii="宋体" w:hAnsi="宋体" w:eastAsia="宋体"/>
      <w:kern w:val="2"/>
      <w:sz w:val="24"/>
      <w:lang w:val="en-US" w:eastAsia="zh-CN" w:bidi="ar-SA"/>
    </w:rPr>
  </w:style>
  <w:style w:type="character" w:customStyle="1" w:styleId="73">
    <w:name w:val="封面题目"/>
    <w:uiPriority w:val="0"/>
    <w:rPr>
      <w:sz w:val="28"/>
    </w:rPr>
  </w:style>
  <w:style w:type="character" w:customStyle="1" w:styleId="74">
    <w:name w:val="封面题目内容"/>
    <w:uiPriority w:val="0"/>
    <w:rPr>
      <w:rFonts w:ascii="宋体" w:hAnsi="宋体"/>
      <w:sz w:val="36"/>
      <w:u w:val="single"/>
    </w:rPr>
  </w:style>
  <w:style w:type="character" w:customStyle="1" w:styleId="75">
    <w:name w:val="批注文字 Char"/>
    <w:link w:val="14"/>
    <w:uiPriority w:val="0"/>
    <w:rPr>
      <w:kern w:val="2"/>
      <w:sz w:val="24"/>
    </w:rPr>
  </w:style>
  <w:style w:type="character" w:customStyle="1" w:styleId="76">
    <w:name w:val="摘要和关键词内容 Char"/>
    <w:link w:val="62"/>
    <w:uiPriority w:val="0"/>
    <w:rPr>
      <w:rFonts w:ascii="宋体" w:hAnsi="宋体" w:eastAsia="楷体_GB2312"/>
      <w:kern w:val="2"/>
      <w:sz w:val="24"/>
      <w:szCs w:val="24"/>
      <w:lang w:val="en-US" w:eastAsia="zh-CN" w:bidi="ar-SA"/>
    </w:rPr>
  </w:style>
  <w:style w:type="character" w:customStyle="1" w:styleId="77">
    <w:name w:val="封面内容"/>
    <w:uiPriority w:val="0"/>
    <w:rPr>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header" Target="header1.xml"/><Relationship Id="rId61" Type="http://schemas.microsoft.com/office/2011/relationships/people" Target="people.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2.jpeg"/><Relationship Id="rId56" Type="http://schemas.openxmlformats.org/officeDocument/2006/relationships/image" Target="media/image31.jpeg"/><Relationship Id="rId55" Type="http://schemas.openxmlformats.org/officeDocument/2006/relationships/image" Target="media/image30.jpe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jpeg"/><Relationship Id="rId51" Type="http://schemas.openxmlformats.org/officeDocument/2006/relationships/image" Target="media/image26.png"/><Relationship Id="rId50" Type="http://schemas.openxmlformats.org/officeDocument/2006/relationships/image" Target="media/image25.jpeg"/><Relationship Id="rId5" Type="http://schemas.openxmlformats.org/officeDocument/2006/relationships/footer" Target="footer1.xml"/><Relationship Id="rId49" Type="http://schemas.openxmlformats.org/officeDocument/2006/relationships/image" Target="media/image24.jpeg"/><Relationship Id="rId48" Type="http://schemas.openxmlformats.org/officeDocument/2006/relationships/image" Target="media/image23.jpe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jpeg"/><Relationship Id="rId42" Type="http://schemas.openxmlformats.org/officeDocument/2006/relationships/image" Target="media/image17.jpeg"/><Relationship Id="rId41" Type="http://schemas.openxmlformats.org/officeDocument/2006/relationships/image" Target="media/image16.jpeg"/><Relationship Id="rId40" Type="http://schemas.openxmlformats.org/officeDocument/2006/relationships/image" Target="media/image15.png"/><Relationship Id="rId4" Type="http://schemas.microsoft.com/office/2011/relationships/commentsExtended" Target="commentsExtended.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jpe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comments" Target="comments.xml"/><Relationship Id="rId29" Type="http://schemas.openxmlformats.org/officeDocument/2006/relationships/image" Target="media/image4.jpe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header" Target="header16.xml"/><Relationship Id="rId23" Type="http://schemas.openxmlformats.org/officeDocument/2006/relationships/header" Target="header15.xml"/><Relationship Id="rId22" Type="http://schemas.openxmlformats.org/officeDocument/2006/relationships/header" Target="header14.xml"/><Relationship Id="rId21" Type="http://schemas.openxmlformats.org/officeDocument/2006/relationships/header" Target="header13.xml"/><Relationship Id="rId20" Type="http://schemas.openxmlformats.org/officeDocument/2006/relationships/header" Target="header12.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footer" Target="footer4.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35770;&#25991;\work\&#38468;&#20214;2-1&#27605;&#19994;&#35770;&#25991;&#27169;&#26495;&#65293;&#19981;&#19979;&#21457;.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customShpExts>
  <extobjs>
    <extobj name="ECB019B1-382A-4266-B25C-5B523AA43C14-1">
      <extobjdata type="ECB019B1-382A-4266-B25C-5B523AA43C14" data="ewogICAiRmlsZUlkIiA6ICI2MzcxNjEyNzg4NSIsCiAgICJHcm91cElkIiA6ICIxNDIxMTQ3NDIiLAogICAiSW1hZ2UiIDogImlWQk9SdzBLR2dvQUFBQU5TVWhFVWdBQUE3QUFBQUkvQ0FZQUFBQk9MRFY3QUFBQUNYQklXWE1BQUFzVEFBQUxFd0VBbXB3WUFBQWdBRWxFUVZSNG5PemRlMXhVZGY0LzhOYzVNOHdGaHRzSWdoZEVFQlNSVkNETmIycEI4UzB0TDYyWnQyeE5ORXhyelN3enRYNm1sTnFxZmRQMVNyRGl1dHVXdFYvZHJ2WnROKzNtL2RhS21xQUNDbklUdVFnTU04T2M4L3NENThUQWdGZ3FGMS9QeDhNSE01L3orWHpPNTN3WWxUZWZHME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IaE4rRjltQzdyV25lMW9Bd0FBQUFCSlJVNUVya0pnZ2c9PSIsCiAgICJUeXBlIiA6ICJmbG93Igp9Cg=="/>
    </extobj>
    <extobj name="ECB019B1-382A-4266-B25C-5B523AA43C14-2">
      <extobjdata type="ECB019B1-382A-4266-B25C-5B523AA43C14" data="ewogICAiRmlsZUlkIiA6ICI2MzEwNzI1NTc3NSIsCiAgICJHcm91cElkIiA6ICIxNDIxMTQ3NDIiLAogICAiSW1hZ2UiIDogImlWQk9SdzBLR2dvQUFBQU5TVWhFVWdBQUFta0FBQU1OQ0FZQUFBRERZK01xQUFBQUNYQklXWE1BQUFzVEFBQUxFd0VBbXB3WUFBQWdBRWxFUVZSNG5PemRlVnhVNWVJLzhNK1pZUjEyQkhGSGNDRjNIZFBjTW5kTlNjMnJ1TnhTeTlMTW4xWXVDVloyMVZ6emFsWm1jaTIzZTh2Y0t0TlNVOU1LVVJSY1VWbE1VRUFSMldHR0dXYm0vUDdBT1YrR0dSWU5tVkUrNzlmcnZpN25PYzg1NXptMCtPbl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BemZ3L28waDM0V2E1UTRVQUFBQUFTVVZPUks1Q1lJST0iLAogICAiVHlwZSIgOiAiZmxvdyIKfQo="/>
    </extobj>
    <extobj name="ECB019B1-382A-4266-B25C-5B523AA43C14-3">
      <extobjdata type="ECB019B1-382A-4266-B25C-5B523AA43C14" data="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"/>
    </extobj>
    <extobj name="ECB019B1-382A-4266-B25C-5B523AA43C14-4">
      <extobjdata type="ECB019B1-382A-4266-B25C-5B523AA43C14" data="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WYzamYxVWtEZ0didXA0dUFBQUFBRWxGVGtTdVFtQ0MiLAogICAiVHlwZSIgOiAiZmxvdyIKfQo="/>
    </extobj>
    <extobj name="ECB019B1-382A-4266-B25C-5B523AA43C14-6">
      <extobjdata type="ECB019B1-382A-4266-B25C-5B523AA43C14" data="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YWlYK0h4emtTRi9oa2QzdEFBQUFBRWxGVGtTdVFtQ0MiLAogICAiVHlwZSIgOiAiZmxvdyIKfQo="/>
    </extobj>
    <extobj name="ECB019B1-382A-4266-B25C-5B523AA43C14-7">
      <extobjdata type="ECB019B1-382A-4266-B25C-5B523AA43C14" data="ewogICAiRmlsZUlkIiA6ICI2NTQ5MDI3MzgwNyIsCiAgICJHcm91cElkIiA6ICIxNDIxMTQ3NDIiLAogICAiSW1hZ2UiIDogImlWQk9SdzBLR2dvQUFBQU5TVWhFVWdBQUFsQUFBQU1SQ0FZQUFBQWprWWc0QUFBQUNYQklXWE1BQUFzVEFBQUxFd0VBbXB3WUFBQWdBRWxFUVZSNG5PemRlVnhVMWY4LzhOY2Rka1FRM0hKSk10Y2tOUVozTTAwcmN5MHhjS3ZjY2swenRXOXFtdWErWkI4dHQ3Uk1URC9xUjB4TEtiVmMwSEpCQmNGRVJkRWdRVVhabHdHRzRaN2ZIelQzeHpERHdLZ3dHSy9uNDlFajdybm5uUHVlMGZUZE9lZWVBeE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qLytuOGxlZUlxNnJZRld3QUFBQUJKUlU1RXJrSmdnZz09IiwKICAgIlR5cGUiIDogImZsb3ciCn0K"/>
    </extobj>
    <extobj name="ECB019B1-382A-4266-B25C-5B523AA43C14-8">
      <extobjdata type="ECB019B1-382A-4266-B25C-5B523AA43C14" data="ewogICAiRmlsZUlkIiA6ICI2NTAwNDkzODMxOCIsCiAgICJHcm91cElkIiA6ICIxNDIxMTQ3NDIiLAogICAiSW1hZ2UiIDogImlWQk9SdzBLR2dvQUFBQU5TVWhFVWdBQUFvOEFBQUZNQ0FZQUFBQ3FCRmI4QUFBQUNYQklXWE1BQUFzVEFBQUxFd0VBbXB3WUFBQWdBRWxFUVZSNG5PemRkMXhUVi84SDhNOU5BZ2dxeTRtb0NLNktBd2xxV3lmMHNkWXFia1N4OWRGcWk3WGFvVDZ0VlgrdXV1dXNveGFLcTBOYTY2RFcwVG9xN3FvTVJWSHJyc3BRUkpGTlFuSi9mMkJ1aVFsN0JPVHpmcjE4eVQzMzNKdHo0UkMrT1JNZ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QlYvZ2ZtZVFGeTBvYUVJUUFBQUFCSlJVNUVya0pnZ2c9PSIsCiAgICJUeXBlIiA6ICJmbG93Igp9Cg=="/>
    </extobj>
    <extobj name="ECB019B1-382A-4266-B25C-5B523AA43C14-9">
      <extobjdata type="ECB019B1-382A-4266-B25C-5B523AA43C14" data="ewogICAiRmlsZUlkIiA6ICI2NTI4MDU1Mjc1NyIsCiAgICJHcm91cElkIiA6ICIxNDIxMTQ3NDIiLAogICAiSW1hZ2UiIDogImlWQk9SdzBLR2dvQUFBQU5TVWhFVWdBQUFwZ0FBQUl0Q0FZQUFBQ2ROZ29QQUFBQUNYQklXWE1BQUFzVEFBQUxFd0VBbXB3WUFBQWdBRWxFUVZSNG5PemRlVndUUi84SDhNOG0zQ0lpWHJWb1BkQ2k0a1hpVFZXb2dvTGdpYmZWV2dWYnIzcFY2MUcxVDcxcTliSHlxNjNTMXRaV2FoWHFMVUVzZ3RZREMrR1FJbXBCcFlweUNISUdDTW5PN3crYWZZZ0ppSWdnOEgyL1hyN016czV1WmtPeTM5blptVm1B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WxmOFBpTUVZYi9WVjJaQUFBQUFBU1VWT1JLNUNZSUk9IiwKICAgIlR5cGUiIDogImZsb3ciCn0K"/>
    </extobj>
    <extobj name="ECB019B1-382A-4266-B25C-5B523AA43C14-10">
      <extobjdata type="ECB019B1-382A-4266-B25C-5B523AA43C14" data="ewogICAiRmlsZUlkIiA6ICI2NTQ3NDAwMDQwNiIsCiAgICJHcm91cElkIiA6ICIxNDIxMTQ3NDIiLAogICAiSW1hZ2UiIDogImlWQk9SdzBLR2dvQUFBQU5TVWhFVWdBQUFud0FBQU8xQ0FZQUFBRDBmVGllQUFBQUNYQklXWE1BQUFzVEFBQUxFd0VBbXB3WUFBQWdBRWxFUVZSNG5PemRlVUJVVmQ4SDhPOGRWdGxCeVZ3UlRYSEpoVUhOcmNUZGxOVE1jSG5LVEJNZkszMktNcmZTekVRdHl6WlRlUzB0VGMwMUU3Y1VVM1BEQkJURkJWQkJXVVQyRVFZWW1EbnZIOFNOa1VGUmdZSGgrL25IdWVlZWUrNXZCb1FmNTl4ekRr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h1Y2Y4UG9BZUhqcERNaWRZQUFBQUFTVVZPUks1Q1lJS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附件2-1毕业论文模板－不下发.dot</Template>
  <Company>jxb</Company>
  <Pages>26</Pages>
  <Words>3722</Words>
  <Characters>21222</Characters>
  <Lines>176</Lines>
  <Paragraphs>49</Paragraphs>
  <TotalTime>0</TotalTime>
  <ScaleCrop>false</ScaleCrop>
  <LinksUpToDate>false</LinksUpToDate>
  <CharactersWithSpaces>24895</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2018-04-02T03:51:00Z</dcterms:created>
  <dc:creator>YANHUI</dc:creator>
  <cp:lastModifiedBy>◉‿◉</cp:lastModifiedBy>
  <cp:lastPrinted>2013-01-22T03:37:00Z</cp:lastPrinted>
  <dcterms:modified xsi:type="dcterms:W3CDTF">2020-04-21T15:36:25Z</dcterms:modified>
  <dc:title> </dc:title>
  <cp:revision>587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